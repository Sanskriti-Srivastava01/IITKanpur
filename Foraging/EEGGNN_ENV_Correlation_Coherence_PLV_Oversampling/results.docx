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0BAB45" w14:textId="77777777" w:rsidR="00E1495E" w:rsidRPr="00E1495E" w:rsidRDefault="00E1495E" w:rsidP="00E1495E">
      <w:r w:rsidRPr="00E1495E">
        <w:t>Loading ENV1 data...</w:t>
      </w:r>
    </w:p>
    <w:p w14:paraId="26B63E60" w14:textId="77777777" w:rsidR="00E1495E" w:rsidRPr="00E1495E" w:rsidRDefault="00E1495E" w:rsidP="00E1495E">
      <w:r w:rsidRPr="00E1495E">
        <w:t>ENV1: Loaded 106 trials (Stay: 53, Leave: 53)</w:t>
      </w:r>
    </w:p>
    <w:p w14:paraId="3883A737" w14:textId="77777777" w:rsidR="00E1495E" w:rsidRPr="00E1495E" w:rsidRDefault="00E1495E" w:rsidP="00E1495E"/>
    <w:p w14:paraId="268B78E1" w14:textId="77777777" w:rsidR="00E1495E" w:rsidRPr="00E1495E" w:rsidRDefault="00E1495E" w:rsidP="00E1495E">
      <w:r w:rsidRPr="00E1495E">
        <w:t>Saving ENV1 connectivity matrices...</w:t>
      </w:r>
    </w:p>
    <w:p w14:paraId="4FA91772" w14:textId="77777777" w:rsidR="00E1495E" w:rsidRPr="00E1495E" w:rsidRDefault="00E1495E" w:rsidP="00E1495E">
      <w:hyperlink r:id="rId5" w:anchor="line=1667" w:history="1">
        <w:r w:rsidRPr="00E1495E">
          <w:rPr>
            <w:rStyle w:val="Hyperlink"/>
          </w:rPr>
          <w:t>C:\Users\sansk\miniconda3\Lib\site-packages\scipy\signal\_spectral_py.py:1668</w:t>
        </w:r>
      </w:hyperlink>
      <w:r w:rsidRPr="00E1495E">
        <w:t>: RuntimeWarning: invalid value encountered in divide</w:t>
      </w:r>
    </w:p>
    <w:p w14:paraId="24F543BC" w14:textId="77777777" w:rsidR="00E1495E" w:rsidRPr="00E1495E" w:rsidRDefault="00E1495E" w:rsidP="00E1495E">
      <w:r w:rsidRPr="00E1495E">
        <w:t xml:space="preserve">  Cxy = np.abs(Pxy)**2 / Pxx / Pyy</w:t>
      </w:r>
    </w:p>
    <w:p w14:paraId="70345C89" w14:textId="77777777" w:rsidR="00E1495E" w:rsidRPr="00E1495E" w:rsidRDefault="00E1495E" w:rsidP="00E1495E">
      <w:r w:rsidRPr="00E1495E">
        <w:t>Saved connectivity matrices to connectivity_matrices_env1</w:t>
      </w:r>
    </w:p>
    <w:p w14:paraId="23CEDA6C" w14:textId="77777777" w:rsidR="00E1495E" w:rsidRPr="00E1495E" w:rsidRDefault="00E1495E" w:rsidP="00E1495E">
      <w:r w:rsidRPr="00E1495E">
        <w:t>Shapes: (106, 28, 28) (106, 28, 28) (106, 28, 28)</w:t>
      </w:r>
    </w:p>
    <w:p w14:paraId="519E3561" w14:textId="77777777" w:rsidR="00E1495E" w:rsidRPr="00E1495E" w:rsidRDefault="00E1495E" w:rsidP="00E1495E"/>
    <w:p w14:paraId="2DB2C79E" w14:textId="77777777" w:rsidR="00E1495E" w:rsidRPr="00E1495E" w:rsidRDefault="00E1495E" w:rsidP="00E1495E">
      <w:r w:rsidRPr="00E1495E">
        <w:t>Running GNN with corr connectivity for ENV1...</w:t>
      </w:r>
    </w:p>
    <w:p w14:paraId="3EA0BBAF" w14:textId="77777777" w:rsidR="00E1495E" w:rsidRPr="00E1495E" w:rsidRDefault="00E1495E" w:rsidP="00E1495E"/>
    <w:p w14:paraId="374D06C3" w14:textId="77777777" w:rsidR="00E1495E" w:rsidRPr="00E1495E" w:rsidRDefault="00E1495E" w:rsidP="00E1495E">
      <w:r w:rsidRPr="00E1495E">
        <w:t>==================================================</w:t>
      </w:r>
    </w:p>
    <w:p w14:paraId="210926AE" w14:textId="77777777" w:rsidR="00E1495E" w:rsidRPr="00E1495E" w:rsidRDefault="00E1495E" w:rsidP="00E1495E">
      <w:r w:rsidRPr="00E1495E">
        <w:t>Training GNN for ENV1 with corr connectivity</w:t>
      </w:r>
    </w:p>
    <w:p w14:paraId="771DB1C1" w14:textId="77777777" w:rsidR="00E1495E" w:rsidRPr="00E1495E" w:rsidRDefault="00E1495E" w:rsidP="00E1495E">
      <w:r w:rsidRPr="00E1495E">
        <w:t>==================================================</w:t>
      </w:r>
    </w:p>
    <w:p w14:paraId="4939436E" w14:textId="77777777" w:rsidR="00E1495E" w:rsidRPr="00E1495E" w:rsidRDefault="00E1495E" w:rsidP="00E1495E"/>
    <w:p w14:paraId="34DCB8CA" w14:textId="77777777" w:rsidR="00E1495E" w:rsidRPr="00E1495E" w:rsidRDefault="00E1495E" w:rsidP="00E1495E">
      <w:r w:rsidRPr="00E1495E">
        <w:t>=== ENV1 Split 1/5 ===</w:t>
      </w:r>
    </w:p>
    <w:p w14:paraId="12A9F175" w14:textId="77777777" w:rsidR="00E1495E" w:rsidRPr="00E1495E" w:rsidRDefault="00E1495E" w:rsidP="00E1495E">
      <w:r w:rsidRPr="00E1495E">
        <w:t>After oversampling, class counts: Counter({0: 43, 1: 43})</w:t>
      </w:r>
    </w:p>
    <w:p w14:paraId="1CA0C157" w14:textId="77777777" w:rsidR="00E1495E" w:rsidRPr="00E1495E" w:rsidRDefault="00E1495E" w:rsidP="00E1495E">
      <w:hyperlink r:id="rId6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5E25E40C" w14:textId="77777777" w:rsidR="00E1495E" w:rsidRPr="00E1495E" w:rsidRDefault="00E1495E" w:rsidP="00E1495E">
      <w:r w:rsidRPr="00E1495E">
        <w:t xml:space="preserve">  warnings.warn(out)</w:t>
      </w:r>
    </w:p>
    <w:p w14:paraId="179369A4" w14:textId="77777777" w:rsidR="00E1495E" w:rsidRPr="00E1495E" w:rsidRDefault="00E1495E" w:rsidP="00E1495E">
      <w:r w:rsidRPr="00E1495E">
        <w:t>Epoch 1/200 | Loss: 0.7501</w:t>
      </w:r>
    </w:p>
    <w:p w14:paraId="0D486B9C" w14:textId="77777777" w:rsidR="00E1495E" w:rsidRPr="00E1495E" w:rsidRDefault="00E1495E" w:rsidP="00E1495E">
      <w:r w:rsidRPr="00E1495E">
        <w:t>Epoch 2/200 | Loss: 0.7806</w:t>
      </w:r>
    </w:p>
    <w:p w14:paraId="2E54FE8A" w14:textId="77777777" w:rsidR="00E1495E" w:rsidRPr="00E1495E" w:rsidRDefault="00E1495E" w:rsidP="00E1495E">
      <w:r w:rsidRPr="00E1495E">
        <w:t>Epoch 3/200 | Loss: 0.7415</w:t>
      </w:r>
    </w:p>
    <w:p w14:paraId="0DB5B6D3" w14:textId="77777777" w:rsidR="00E1495E" w:rsidRPr="00E1495E" w:rsidRDefault="00E1495E" w:rsidP="00E1495E">
      <w:r w:rsidRPr="00E1495E">
        <w:t>Epoch 4/200 | Loss: 0.7207</w:t>
      </w:r>
    </w:p>
    <w:p w14:paraId="0F336318" w14:textId="77777777" w:rsidR="00E1495E" w:rsidRPr="00E1495E" w:rsidRDefault="00E1495E" w:rsidP="00E1495E">
      <w:r w:rsidRPr="00E1495E">
        <w:t>Epoch 5/200 | Loss: 0.7448</w:t>
      </w:r>
    </w:p>
    <w:p w14:paraId="416D4A2A" w14:textId="77777777" w:rsidR="00E1495E" w:rsidRPr="00E1495E" w:rsidRDefault="00E1495E" w:rsidP="00E1495E">
      <w:r w:rsidRPr="00E1495E">
        <w:t>Epoch 6/200 | Loss: 0.7097</w:t>
      </w:r>
    </w:p>
    <w:p w14:paraId="18C2FAD0" w14:textId="77777777" w:rsidR="00E1495E" w:rsidRPr="00E1495E" w:rsidRDefault="00E1495E" w:rsidP="00E1495E">
      <w:r w:rsidRPr="00E1495E">
        <w:t>Epoch 7/200 | Loss: 0.7754</w:t>
      </w:r>
    </w:p>
    <w:p w14:paraId="0B1CB0F8" w14:textId="77777777" w:rsidR="00E1495E" w:rsidRPr="00E1495E" w:rsidRDefault="00E1495E" w:rsidP="00E1495E">
      <w:r w:rsidRPr="00E1495E">
        <w:lastRenderedPageBreak/>
        <w:t>Epoch 8/200 | Loss: 0.7385</w:t>
      </w:r>
    </w:p>
    <w:p w14:paraId="66BDBE6F" w14:textId="77777777" w:rsidR="00E1495E" w:rsidRPr="00E1495E" w:rsidRDefault="00E1495E" w:rsidP="00E1495E">
      <w:r w:rsidRPr="00E1495E">
        <w:t>Epoch 9/200 | Loss: 0.7183</w:t>
      </w:r>
    </w:p>
    <w:p w14:paraId="183F85D6" w14:textId="77777777" w:rsidR="00E1495E" w:rsidRPr="00E1495E" w:rsidRDefault="00E1495E" w:rsidP="00E1495E">
      <w:r w:rsidRPr="00E1495E">
        <w:t>Epoch 10/200 | Loss: 0.7951</w:t>
      </w:r>
    </w:p>
    <w:p w14:paraId="57FE3097" w14:textId="77777777" w:rsidR="00E1495E" w:rsidRPr="00E1495E" w:rsidRDefault="00E1495E" w:rsidP="00E1495E">
      <w:r w:rsidRPr="00E1495E">
        <w:t>Epoch 11/200 | Loss: 0.7449</w:t>
      </w:r>
    </w:p>
    <w:p w14:paraId="4D9B067E" w14:textId="77777777" w:rsidR="00E1495E" w:rsidRPr="00E1495E" w:rsidRDefault="00E1495E" w:rsidP="00E1495E">
      <w:r w:rsidRPr="00E1495E">
        <w:t>Epoch 12/200 | Loss: 0.7114</w:t>
      </w:r>
    </w:p>
    <w:p w14:paraId="4F54F05B" w14:textId="77777777" w:rsidR="00E1495E" w:rsidRPr="00E1495E" w:rsidRDefault="00E1495E" w:rsidP="00E1495E">
      <w:r w:rsidRPr="00E1495E">
        <w:t>Epoch 13/200 | Loss: 0.7753</w:t>
      </w:r>
    </w:p>
    <w:p w14:paraId="0895B212" w14:textId="77777777" w:rsidR="00E1495E" w:rsidRPr="00E1495E" w:rsidRDefault="00E1495E" w:rsidP="00E1495E">
      <w:r w:rsidRPr="00E1495E">
        <w:t>Epoch 14/200 | Loss: 0.7177</w:t>
      </w:r>
    </w:p>
    <w:p w14:paraId="2DBE0850" w14:textId="71DD1C4D" w:rsidR="00E1495E" w:rsidRPr="00E1495E" w:rsidRDefault="00E1495E" w:rsidP="00E1495E">
      <w:pPr>
        <w:rPr>
          <w:ins w:id="0" w:author="Microsoft Word" w:date="2025-07-21T22:06:00Z" w16du:dateUtc="2025-07-21T16:36:00Z"/>
        </w:rPr>
      </w:pPr>
      <w:ins w:id="1" w:author="Microsoft Word" w:date="2025-07-21T22:06:00Z" w16du:dateUtc="2025-07-21T16:36:00Z">
        <w:r w:rsidRPr="00E1495E">
          <w:t>Epoch 15/200 | Loss: 0.7800</w:t>
        </w:r>
      </w:ins>
    </w:p>
    <w:p w14:paraId="6E51B0AA" w14:textId="4A93A5EA" w:rsidR="00E1495E" w:rsidRPr="00E1495E" w:rsidRDefault="00E1495E" w:rsidP="00E1495E">
      <w:pPr>
        <w:rPr>
          <w:ins w:id="2" w:author="Microsoft Word" w:date="2025-07-21T22:06:00Z" w16du:dateUtc="2025-07-21T16:36:00Z"/>
        </w:rPr>
      </w:pPr>
      <w:ins w:id="3" w:author="Microsoft Word" w:date="2025-07-21T22:06:00Z" w16du:dateUtc="2025-07-21T16:36:00Z">
        <w:r w:rsidRPr="00E1495E">
          <w:t>Epoch 16/200 | Loss: 0.7607</w:t>
        </w:r>
      </w:ins>
    </w:p>
    <w:p w14:paraId="4EF34E29" w14:textId="1D50EA3C" w:rsidR="00E1495E" w:rsidRPr="00E1495E" w:rsidRDefault="00E1495E" w:rsidP="00E1495E">
      <w:pPr>
        <w:rPr>
          <w:ins w:id="4" w:author="Microsoft Word" w:date="2025-07-21T22:06:00Z" w16du:dateUtc="2025-07-21T16:36:00Z"/>
        </w:rPr>
      </w:pPr>
      <w:ins w:id="5" w:author="Microsoft Word" w:date="2025-07-21T22:06:00Z" w16du:dateUtc="2025-07-21T16:36:00Z">
        <w:r w:rsidRPr="00E1495E">
          <w:t>Epoch 17/200 | Loss: 0.7391</w:t>
        </w:r>
      </w:ins>
    </w:p>
    <w:p w14:paraId="670A6404" w14:textId="4436CCAC" w:rsidR="00E1495E" w:rsidRPr="00E1495E" w:rsidRDefault="00E1495E" w:rsidP="00E1495E">
      <w:pPr>
        <w:rPr>
          <w:ins w:id="6" w:author="Microsoft Word" w:date="2025-07-21T22:06:00Z" w16du:dateUtc="2025-07-21T16:36:00Z"/>
        </w:rPr>
      </w:pPr>
      <w:ins w:id="7" w:author="Microsoft Word" w:date="2025-07-21T22:06:00Z" w16du:dateUtc="2025-07-21T16:36:00Z">
        <w:r w:rsidRPr="00E1495E">
          <w:t>Epoch 18/200 | Loss: 0.6973</w:t>
        </w:r>
      </w:ins>
    </w:p>
    <w:p w14:paraId="14ABE797" w14:textId="0556CA44" w:rsidR="00E1495E" w:rsidRPr="00E1495E" w:rsidRDefault="00E1495E" w:rsidP="00E1495E">
      <w:pPr>
        <w:rPr>
          <w:ins w:id="8" w:author="Microsoft Word" w:date="2025-07-21T22:06:00Z" w16du:dateUtc="2025-07-21T16:36:00Z"/>
        </w:rPr>
      </w:pPr>
      <w:ins w:id="9" w:author="Microsoft Word" w:date="2025-07-21T22:06:00Z" w16du:dateUtc="2025-07-21T16:36:00Z">
        <w:r w:rsidRPr="00E1495E">
          <w:t>Epoch 19/200 | Loss: 0.7113</w:t>
        </w:r>
      </w:ins>
    </w:p>
    <w:p w14:paraId="21E0422E" w14:textId="6D9A35C4" w:rsidR="00E1495E" w:rsidRPr="00E1495E" w:rsidRDefault="00E1495E" w:rsidP="00E1495E">
      <w:pPr>
        <w:rPr>
          <w:ins w:id="10" w:author="Microsoft Word" w:date="2025-07-21T22:06:00Z" w16du:dateUtc="2025-07-21T16:36:00Z"/>
        </w:rPr>
      </w:pPr>
      <w:ins w:id="11" w:author="Microsoft Word" w:date="2025-07-21T22:06:00Z" w16du:dateUtc="2025-07-21T16:36:00Z">
        <w:r w:rsidRPr="00E1495E">
          <w:t>Epoch 20/200 | Loss: 0.8158</w:t>
        </w:r>
      </w:ins>
    </w:p>
    <w:p w14:paraId="500DA0B4" w14:textId="77777777" w:rsidR="00E1495E" w:rsidRPr="00E1495E" w:rsidRDefault="00E1495E" w:rsidP="00E1495E">
      <w:r w:rsidRPr="00E1495E">
        <w:t>Epoch 21/200 | Loss: 0.8455</w:t>
      </w:r>
    </w:p>
    <w:p w14:paraId="35DB0703" w14:textId="77777777" w:rsidR="00E1495E" w:rsidRPr="00E1495E" w:rsidRDefault="00E1495E" w:rsidP="00E1495E">
      <w:r w:rsidRPr="00E1495E">
        <w:t>Epoch 22/200 | Loss: 0.7200</w:t>
      </w:r>
    </w:p>
    <w:p w14:paraId="2EA8CDF7" w14:textId="77777777" w:rsidR="00E1495E" w:rsidRPr="00E1495E" w:rsidRDefault="00E1495E" w:rsidP="00E1495E">
      <w:r w:rsidRPr="00E1495E">
        <w:t>Epoch 23/200 | Loss: 0.7571</w:t>
      </w:r>
    </w:p>
    <w:p w14:paraId="1CF24856" w14:textId="77777777" w:rsidR="00E1495E" w:rsidRPr="00E1495E" w:rsidRDefault="00E1495E" w:rsidP="00E1495E">
      <w:r w:rsidRPr="00E1495E">
        <w:t>Epoch 24/200 | Loss: 0.7337</w:t>
      </w:r>
    </w:p>
    <w:p w14:paraId="15CDC949" w14:textId="77777777" w:rsidR="00E1495E" w:rsidRPr="00E1495E" w:rsidRDefault="00E1495E" w:rsidP="00E1495E">
      <w:r w:rsidRPr="00E1495E">
        <w:t>Epoch 25/200 | Loss: 0.7769</w:t>
      </w:r>
    </w:p>
    <w:p w14:paraId="12AFB849" w14:textId="77777777" w:rsidR="00E1495E" w:rsidRPr="00E1495E" w:rsidRDefault="00E1495E" w:rsidP="00E1495E">
      <w:r w:rsidRPr="00E1495E">
        <w:t>Epoch 26/200 | Loss: 0.7742</w:t>
      </w:r>
    </w:p>
    <w:p w14:paraId="7A3D75EC" w14:textId="77777777" w:rsidR="00E1495E" w:rsidRPr="00E1495E" w:rsidRDefault="00E1495E" w:rsidP="00E1495E">
      <w:r w:rsidRPr="00E1495E">
        <w:t>Epoch 27/200 | Loss: 0.8014</w:t>
      </w:r>
    </w:p>
    <w:p w14:paraId="22E1E1C9" w14:textId="77777777" w:rsidR="00E1495E" w:rsidRPr="00E1495E" w:rsidRDefault="00E1495E" w:rsidP="00E1495E">
      <w:r w:rsidRPr="00E1495E">
        <w:t>Epoch 28/200 | Loss: 0.7134</w:t>
      </w:r>
    </w:p>
    <w:p w14:paraId="4E9FAA05" w14:textId="77777777" w:rsidR="00E1495E" w:rsidRPr="00E1495E" w:rsidRDefault="00E1495E" w:rsidP="00E1495E">
      <w:r w:rsidRPr="00E1495E">
        <w:t>Epoch 29/200 | Loss: 0.6749</w:t>
      </w:r>
    </w:p>
    <w:p w14:paraId="5E4A5F07" w14:textId="77777777" w:rsidR="00E1495E" w:rsidRPr="00E1495E" w:rsidRDefault="00E1495E" w:rsidP="00E1495E">
      <w:r w:rsidRPr="00E1495E">
        <w:t>Epoch 30/200 | Loss: 0.7605</w:t>
      </w:r>
    </w:p>
    <w:p w14:paraId="662C67E2" w14:textId="77777777" w:rsidR="00E1495E" w:rsidRPr="00E1495E" w:rsidRDefault="00E1495E" w:rsidP="00E1495E">
      <w:r w:rsidRPr="00E1495E">
        <w:t>Epoch 31/200 | Loss: 0.7265</w:t>
      </w:r>
    </w:p>
    <w:p w14:paraId="509A28DC" w14:textId="77777777" w:rsidR="00E1495E" w:rsidRPr="00E1495E" w:rsidRDefault="00E1495E" w:rsidP="00E1495E">
      <w:r w:rsidRPr="00E1495E">
        <w:t>Epoch 32/200 | Loss: 0.8094</w:t>
      </w:r>
    </w:p>
    <w:p w14:paraId="451E5F02" w14:textId="77777777" w:rsidR="00E1495E" w:rsidRPr="00E1495E" w:rsidRDefault="00E1495E" w:rsidP="00E1495E">
      <w:r w:rsidRPr="00E1495E">
        <w:t>Epoch 33/200 | Loss: 0.7551</w:t>
      </w:r>
    </w:p>
    <w:p w14:paraId="392F9676" w14:textId="77777777" w:rsidR="00E1495E" w:rsidRPr="00E1495E" w:rsidRDefault="00E1495E" w:rsidP="00E1495E">
      <w:r w:rsidRPr="00E1495E">
        <w:t>Epoch 34/200 | Loss: 0.7941</w:t>
      </w:r>
    </w:p>
    <w:p w14:paraId="71ABF253" w14:textId="77777777" w:rsidR="00E1495E" w:rsidRPr="00E1495E" w:rsidRDefault="00E1495E" w:rsidP="00E1495E">
      <w:r w:rsidRPr="00E1495E">
        <w:t>Epoch 35/200 | Loss: 0.7490</w:t>
      </w:r>
    </w:p>
    <w:p w14:paraId="6C7C429A" w14:textId="77777777" w:rsidR="00E1495E" w:rsidRPr="00E1495E" w:rsidRDefault="00E1495E" w:rsidP="00E1495E">
      <w:r w:rsidRPr="00E1495E">
        <w:t>Epoch 36/200 | Loss: 0.7588</w:t>
      </w:r>
    </w:p>
    <w:p w14:paraId="7613EFE0" w14:textId="77777777" w:rsidR="00E1495E" w:rsidRPr="00E1495E" w:rsidRDefault="00E1495E" w:rsidP="00E1495E">
      <w:r w:rsidRPr="00E1495E">
        <w:t>Epoch 37/200 | Loss: 0.7269</w:t>
      </w:r>
    </w:p>
    <w:p w14:paraId="75E64DCC" w14:textId="77777777" w:rsidR="00E1495E" w:rsidRPr="00E1495E" w:rsidRDefault="00E1495E" w:rsidP="00E1495E">
      <w:r w:rsidRPr="00E1495E">
        <w:t>Epoch 38/200 | Loss: 0.7575</w:t>
      </w:r>
    </w:p>
    <w:p w14:paraId="1F437AD4" w14:textId="77777777" w:rsidR="00E1495E" w:rsidRPr="00E1495E" w:rsidRDefault="00E1495E" w:rsidP="00E1495E">
      <w:r w:rsidRPr="00E1495E">
        <w:lastRenderedPageBreak/>
        <w:t>Epoch 39/200 | Loss: 0.7597</w:t>
      </w:r>
    </w:p>
    <w:p w14:paraId="7ACBEA42" w14:textId="77777777" w:rsidR="00E1495E" w:rsidRPr="00E1495E" w:rsidRDefault="00E1495E" w:rsidP="00E1495E">
      <w:r w:rsidRPr="00E1495E">
        <w:t>Epoch 40/200 | Loss: 0.7217</w:t>
      </w:r>
    </w:p>
    <w:p w14:paraId="7BE6DE9C" w14:textId="77777777" w:rsidR="00E1495E" w:rsidRPr="00E1495E" w:rsidRDefault="00E1495E" w:rsidP="00E1495E">
      <w:r w:rsidRPr="00E1495E">
        <w:t>Epoch 41/200 | Loss: 0.7427</w:t>
      </w:r>
    </w:p>
    <w:p w14:paraId="62F6F198" w14:textId="77777777" w:rsidR="00E1495E" w:rsidRPr="00E1495E" w:rsidRDefault="00E1495E" w:rsidP="00E1495E">
      <w:r w:rsidRPr="00E1495E">
        <w:t>Epoch 42/200 | Loss: 0.7723</w:t>
      </w:r>
    </w:p>
    <w:p w14:paraId="369F35DA" w14:textId="77777777" w:rsidR="00E1495E" w:rsidRPr="00E1495E" w:rsidRDefault="00E1495E" w:rsidP="00E1495E">
      <w:r w:rsidRPr="00E1495E">
        <w:t>Epoch 43/200 | Loss: 0.7016</w:t>
      </w:r>
    </w:p>
    <w:p w14:paraId="14E1B9AD" w14:textId="77777777" w:rsidR="00E1495E" w:rsidRPr="00E1495E" w:rsidRDefault="00E1495E" w:rsidP="00E1495E">
      <w:r w:rsidRPr="00E1495E">
        <w:t>Epoch 44/200 | Loss: 0.7280</w:t>
      </w:r>
    </w:p>
    <w:p w14:paraId="329CCE48" w14:textId="77777777" w:rsidR="00E1495E" w:rsidRPr="00E1495E" w:rsidRDefault="00E1495E" w:rsidP="00E1495E">
      <w:r w:rsidRPr="00E1495E">
        <w:t>Epoch 45/200 | Loss: 0.7404</w:t>
      </w:r>
    </w:p>
    <w:p w14:paraId="44A26EFB" w14:textId="77777777" w:rsidR="00E1495E" w:rsidRPr="00E1495E" w:rsidRDefault="00E1495E" w:rsidP="00E1495E">
      <w:r w:rsidRPr="00E1495E">
        <w:t>Epoch 46/200 | Loss: 0.7485</w:t>
      </w:r>
    </w:p>
    <w:p w14:paraId="26887052" w14:textId="77777777" w:rsidR="00E1495E" w:rsidRPr="00E1495E" w:rsidRDefault="00E1495E" w:rsidP="00E1495E">
      <w:r w:rsidRPr="00E1495E">
        <w:t>Epoch 47/200 | Loss: 0.7620</w:t>
      </w:r>
    </w:p>
    <w:p w14:paraId="5B49CB29" w14:textId="77777777" w:rsidR="00E1495E" w:rsidRPr="00E1495E" w:rsidRDefault="00E1495E" w:rsidP="00E1495E">
      <w:r w:rsidRPr="00E1495E">
        <w:t>Epoch 48/200 | Loss: 0.7492</w:t>
      </w:r>
    </w:p>
    <w:p w14:paraId="3903C7C6" w14:textId="77777777" w:rsidR="00E1495E" w:rsidRPr="00E1495E" w:rsidRDefault="00E1495E" w:rsidP="00E1495E">
      <w:r w:rsidRPr="00E1495E">
        <w:t>Epoch 49/200 | Loss: 0.7800</w:t>
      </w:r>
    </w:p>
    <w:p w14:paraId="6113D5A3" w14:textId="77777777" w:rsidR="00E1495E" w:rsidRPr="00E1495E" w:rsidRDefault="00E1495E" w:rsidP="00E1495E">
      <w:r w:rsidRPr="00E1495E">
        <w:t>Epoch 50/200 | Loss: 0.6932</w:t>
      </w:r>
    </w:p>
    <w:p w14:paraId="50F7BED5" w14:textId="77777777" w:rsidR="00E1495E" w:rsidRPr="00E1495E" w:rsidRDefault="00E1495E" w:rsidP="00E1495E">
      <w:r w:rsidRPr="00E1495E">
        <w:t>Epoch 51/200 | Loss: 0.6845</w:t>
      </w:r>
    </w:p>
    <w:p w14:paraId="4B60CB71" w14:textId="77777777" w:rsidR="00E1495E" w:rsidRPr="00E1495E" w:rsidRDefault="00E1495E" w:rsidP="00E1495E">
      <w:r w:rsidRPr="00E1495E">
        <w:t>Epoch 52/200 | Loss: 0.7159</w:t>
      </w:r>
    </w:p>
    <w:p w14:paraId="5B6994A0" w14:textId="77777777" w:rsidR="00E1495E" w:rsidRPr="00E1495E" w:rsidRDefault="00E1495E" w:rsidP="00E1495E">
      <w:r w:rsidRPr="00E1495E">
        <w:t>Epoch 53/200 | Loss: 0.7545</w:t>
      </w:r>
    </w:p>
    <w:p w14:paraId="7C77B183" w14:textId="77777777" w:rsidR="00E1495E" w:rsidRPr="00E1495E" w:rsidRDefault="00E1495E" w:rsidP="00E1495E">
      <w:r w:rsidRPr="00E1495E">
        <w:t>Epoch 54/200 | Loss: 0.7300</w:t>
      </w:r>
    </w:p>
    <w:p w14:paraId="16E1E44E" w14:textId="77777777" w:rsidR="00E1495E" w:rsidRPr="00E1495E" w:rsidRDefault="00E1495E" w:rsidP="00E1495E">
      <w:r w:rsidRPr="00E1495E">
        <w:t>Epoch 55/200 | Loss: 0.7437</w:t>
      </w:r>
    </w:p>
    <w:p w14:paraId="73004598" w14:textId="77777777" w:rsidR="00E1495E" w:rsidRPr="00E1495E" w:rsidRDefault="00E1495E" w:rsidP="00E1495E">
      <w:r w:rsidRPr="00E1495E">
        <w:t>Epoch 56/200 | Loss: 0.7150</w:t>
      </w:r>
    </w:p>
    <w:p w14:paraId="6C7AE070" w14:textId="77777777" w:rsidR="00E1495E" w:rsidRPr="00E1495E" w:rsidRDefault="00E1495E" w:rsidP="00E1495E">
      <w:r w:rsidRPr="00E1495E">
        <w:t>Epoch 57/200 | Loss: 0.7409</w:t>
      </w:r>
    </w:p>
    <w:p w14:paraId="41010B38" w14:textId="77777777" w:rsidR="00E1495E" w:rsidRPr="00E1495E" w:rsidRDefault="00E1495E" w:rsidP="00E1495E">
      <w:r w:rsidRPr="00E1495E">
        <w:t>Epoch 58/200 | Loss: 0.7262</w:t>
      </w:r>
    </w:p>
    <w:p w14:paraId="601837C9" w14:textId="77777777" w:rsidR="00E1495E" w:rsidRPr="00E1495E" w:rsidRDefault="00E1495E" w:rsidP="00E1495E">
      <w:r w:rsidRPr="00E1495E">
        <w:t>Epoch 59/200 | Loss: 0.7186</w:t>
      </w:r>
    </w:p>
    <w:p w14:paraId="1C210F0F" w14:textId="77777777" w:rsidR="00E1495E" w:rsidRPr="00E1495E" w:rsidRDefault="00E1495E" w:rsidP="00E1495E">
      <w:r w:rsidRPr="00E1495E">
        <w:t>Epoch 60/200 | Loss: 0.7147</w:t>
      </w:r>
    </w:p>
    <w:p w14:paraId="3B4B81A6" w14:textId="77777777" w:rsidR="00E1495E" w:rsidRPr="00E1495E" w:rsidRDefault="00E1495E" w:rsidP="00E1495E">
      <w:r w:rsidRPr="00E1495E">
        <w:t>Epoch 61/200 | Loss: 0.7106</w:t>
      </w:r>
    </w:p>
    <w:p w14:paraId="5AB996EB" w14:textId="77777777" w:rsidR="00E1495E" w:rsidRPr="00E1495E" w:rsidRDefault="00E1495E" w:rsidP="00E1495E">
      <w:r w:rsidRPr="00E1495E">
        <w:t>Epoch 62/200 | Loss: 0.7159</w:t>
      </w:r>
    </w:p>
    <w:p w14:paraId="1CDF9881" w14:textId="77777777" w:rsidR="00E1495E" w:rsidRPr="00E1495E" w:rsidRDefault="00E1495E" w:rsidP="00E1495E">
      <w:r w:rsidRPr="00E1495E">
        <w:t>Epoch 63/200 | Loss: 0.7299</w:t>
      </w:r>
    </w:p>
    <w:p w14:paraId="48EA4C41" w14:textId="77777777" w:rsidR="00E1495E" w:rsidRPr="00E1495E" w:rsidRDefault="00E1495E" w:rsidP="00E1495E">
      <w:r w:rsidRPr="00E1495E">
        <w:t>Epoch 64/200 | Loss: 0.6981</w:t>
      </w:r>
    </w:p>
    <w:p w14:paraId="5F7C26B7" w14:textId="77777777" w:rsidR="00E1495E" w:rsidRPr="00E1495E" w:rsidRDefault="00E1495E" w:rsidP="00E1495E">
      <w:r w:rsidRPr="00E1495E">
        <w:t>Epoch 65/200 | Loss: 0.7649</w:t>
      </w:r>
    </w:p>
    <w:p w14:paraId="38E610CC" w14:textId="77777777" w:rsidR="00E1495E" w:rsidRPr="00E1495E" w:rsidRDefault="00E1495E" w:rsidP="00E1495E">
      <w:r w:rsidRPr="00E1495E">
        <w:t>Epoch 66/200 | Loss: 0.6884</w:t>
      </w:r>
    </w:p>
    <w:p w14:paraId="6D1F4589" w14:textId="77777777" w:rsidR="00E1495E" w:rsidRPr="00E1495E" w:rsidRDefault="00E1495E" w:rsidP="00E1495E">
      <w:r w:rsidRPr="00E1495E">
        <w:t>Epoch 67/200 | Loss: 0.7317</w:t>
      </w:r>
    </w:p>
    <w:p w14:paraId="63BB9A65" w14:textId="77777777" w:rsidR="00E1495E" w:rsidRPr="00E1495E" w:rsidRDefault="00E1495E" w:rsidP="00E1495E">
      <w:r w:rsidRPr="00E1495E">
        <w:t>Epoch 68/200 | Loss: 0.6791</w:t>
      </w:r>
    </w:p>
    <w:p w14:paraId="2F1EF7D3" w14:textId="77777777" w:rsidR="00E1495E" w:rsidRPr="00E1495E" w:rsidRDefault="00E1495E" w:rsidP="00E1495E">
      <w:r w:rsidRPr="00E1495E">
        <w:t>Epoch 69/200 | Loss: 0.7403</w:t>
      </w:r>
    </w:p>
    <w:p w14:paraId="5216190A" w14:textId="77777777" w:rsidR="00E1495E" w:rsidRPr="00E1495E" w:rsidRDefault="00E1495E" w:rsidP="00E1495E">
      <w:r w:rsidRPr="00E1495E">
        <w:lastRenderedPageBreak/>
        <w:t>Epoch 70/200 | Loss: 0.6986</w:t>
      </w:r>
    </w:p>
    <w:p w14:paraId="34CB8819" w14:textId="77777777" w:rsidR="00E1495E" w:rsidRPr="00E1495E" w:rsidRDefault="00E1495E" w:rsidP="00E1495E">
      <w:r w:rsidRPr="00E1495E">
        <w:t>Epoch 71/200 | Loss: 0.7054</w:t>
      </w:r>
    </w:p>
    <w:p w14:paraId="7F30FD65" w14:textId="77777777" w:rsidR="00E1495E" w:rsidRPr="00E1495E" w:rsidRDefault="00E1495E" w:rsidP="00E1495E">
      <w:r w:rsidRPr="00E1495E">
        <w:t>Epoch 72/200 | Loss: 0.6759</w:t>
      </w:r>
    </w:p>
    <w:p w14:paraId="1576157D" w14:textId="77777777" w:rsidR="00E1495E" w:rsidRPr="00E1495E" w:rsidRDefault="00E1495E" w:rsidP="00E1495E">
      <w:r w:rsidRPr="00E1495E">
        <w:t>Epoch 73/200 | Loss: 0.7174</w:t>
      </w:r>
    </w:p>
    <w:p w14:paraId="6E231162" w14:textId="77777777" w:rsidR="00E1495E" w:rsidRPr="00E1495E" w:rsidRDefault="00E1495E" w:rsidP="00E1495E">
      <w:r w:rsidRPr="00E1495E">
        <w:t>Epoch 74/200 | Loss: 0.7131</w:t>
      </w:r>
    </w:p>
    <w:p w14:paraId="525EC68D" w14:textId="77777777" w:rsidR="00E1495E" w:rsidRPr="00E1495E" w:rsidRDefault="00E1495E" w:rsidP="00E1495E">
      <w:r w:rsidRPr="00E1495E">
        <w:t>Epoch 75/200 | Loss: 0.7226</w:t>
      </w:r>
    </w:p>
    <w:p w14:paraId="18F3E312" w14:textId="77777777" w:rsidR="00E1495E" w:rsidRPr="00E1495E" w:rsidRDefault="00E1495E" w:rsidP="00E1495E">
      <w:r w:rsidRPr="00E1495E">
        <w:t>Epoch 76/200 | Loss: 0.7100</w:t>
      </w:r>
    </w:p>
    <w:p w14:paraId="5F5AE6D4" w14:textId="77777777" w:rsidR="00E1495E" w:rsidRPr="00E1495E" w:rsidRDefault="00E1495E" w:rsidP="00E1495E">
      <w:r w:rsidRPr="00E1495E">
        <w:t>Epoch 77/200 | Loss: 0.6579</w:t>
      </w:r>
    </w:p>
    <w:p w14:paraId="3D56432F" w14:textId="77777777" w:rsidR="00E1495E" w:rsidRPr="00E1495E" w:rsidRDefault="00E1495E" w:rsidP="00E1495E">
      <w:r w:rsidRPr="00E1495E">
        <w:t>Epoch 78/200 | Loss: 0.6646</w:t>
      </w:r>
    </w:p>
    <w:p w14:paraId="315C38B1" w14:textId="77777777" w:rsidR="00E1495E" w:rsidRPr="00E1495E" w:rsidRDefault="00E1495E" w:rsidP="00E1495E">
      <w:r w:rsidRPr="00E1495E">
        <w:t>Epoch 79/200 | Loss: 0.7355</w:t>
      </w:r>
    </w:p>
    <w:p w14:paraId="39F7B73E" w14:textId="77777777" w:rsidR="00E1495E" w:rsidRPr="00E1495E" w:rsidRDefault="00E1495E" w:rsidP="00E1495E">
      <w:r w:rsidRPr="00E1495E">
        <w:t>Epoch 80/200 | Loss: 0.7002</w:t>
      </w:r>
    </w:p>
    <w:p w14:paraId="6F3D904D" w14:textId="77777777" w:rsidR="00E1495E" w:rsidRPr="00E1495E" w:rsidRDefault="00E1495E" w:rsidP="00E1495E">
      <w:r w:rsidRPr="00E1495E">
        <w:t>Epoch 81/200 | Loss: 0.7431</w:t>
      </w:r>
    </w:p>
    <w:p w14:paraId="27D5BE74" w14:textId="77777777" w:rsidR="00E1495E" w:rsidRPr="00E1495E" w:rsidRDefault="00E1495E" w:rsidP="00E1495E">
      <w:r w:rsidRPr="00E1495E">
        <w:t>Epoch 82/200 | Loss: 0.7090</w:t>
      </w:r>
    </w:p>
    <w:p w14:paraId="4DF831F2" w14:textId="77777777" w:rsidR="00E1495E" w:rsidRPr="00E1495E" w:rsidRDefault="00E1495E" w:rsidP="00E1495E">
      <w:r w:rsidRPr="00E1495E">
        <w:t>Epoch 83/200 | Loss: 0.7094</w:t>
      </w:r>
    </w:p>
    <w:p w14:paraId="45A0E788" w14:textId="77777777" w:rsidR="00E1495E" w:rsidRPr="00E1495E" w:rsidRDefault="00E1495E" w:rsidP="00E1495E">
      <w:r w:rsidRPr="00E1495E">
        <w:t>Epoch 84/200 | Loss: 0.6776</w:t>
      </w:r>
    </w:p>
    <w:p w14:paraId="48DF2559" w14:textId="77777777" w:rsidR="00E1495E" w:rsidRPr="00E1495E" w:rsidRDefault="00E1495E" w:rsidP="00E1495E">
      <w:r w:rsidRPr="00E1495E">
        <w:t>Epoch 85/200 | Loss: 0.7483</w:t>
      </w:r>
    </w:p>
    <w:p w14:paraId="33A8921D" w14:textId="77777777" w:rsidR="00E1495E" w:rsidRPr="00E1495E" w:rsidRDefault="00E1495E" w:rsidP="00E1495E">
      <w:r w:rsidRPr="00E1495E">
        <w:t>Epoch 86/200 | Loss: 0.6989</w:t>
      </w:r>
    </w:p>
    <w:p w14:paraId="64FA20A6" w14:textId="77777777" w:rsidR="00E1495E" w:rsidRPr="00E1495E" w:rsidRDefault="00E1495E" w:rsidP="00E1495E">
      <w:r w:rsidRPr="00E1495E">
        <w:t>Epoch 87/200 | Loss: 0.6494</w:t>
      </w:r>
    </w:p>
    <w:p w14:paraId="6AC37065" w14:textId="77777777" w:rsidR="00E1495E" w:rsidRPr="00E1495E" w:rsidRDefault="00E1495E" w:rsidP="00E1495E">
      <w:r w:rsidRPr="00E1495E">
        <w:t>Epoch 88/200 | Loss: 0.7506</w:t>
      </w:r>
    </w:p>
    <w:p w14:paraId="66BBC8B4" w14:textId="77777777" w:rsidR="00E1495E" w:rsidRPr="00E1495E" w:rsidRDefault="00E1495E" w:rsidP="00E1495E">
      <w:r w:rsidRPr="00E1495E">
        <w:t>Epoch 89/200 | Loss: 0.7211</w:t>
      </w:r>
    </w:p>
    <w:p w14:paraId="4D0F7E73" w14:textId="77777777" w:rsidR="00E1495E" w:rsidRPr="00E1495E" w:rsidRDefault="00E1495E" w:rsidP="00E1495E">
      <w:r w:rsidRPr="00E1495E">
        <w:t>Epoch 90/200 | Loss: 0.7231</w:t>
      </w:r>
    </w:p>
    <w:p w14:paraId="6672F28B" w14:textId="77777777" w:rsidR="00E1495E" w:rsidRPr="00E1495E" w:rsidRDefault="00E1495E" w:rsidP="00E1495E">
      <w:r w:rsidRPr="00E1495E">
        <w:t>Epoch 91/200 | Loss: 0.6748</w:t>
      </w:r>
    </w:p>
    <w:p w14:paraId="62CFA67F" w14:textId="77777777" w:rsidR="00E1495E" w:rsidRPr="00E1495E" w:rsidRDefault="00E1495E" w:rsidP="00E1495E">
      <w:r w:rsidRPr="00E1495E">
        <w:t>Epoch 92/200 | Loss: 0.6616</w:t>
      </w:r>
    </w:p>
    <w:p w14:paraId="53333478" w14:textId="77777777" w:rsidR="00E1495E" w:rsidRPr="00E1495E" w:rsidRDefault="00E1495E" w:rsidP="00E1495E">
      <w:r w:rsidRPr="00E1495E">
        <w:t>Epoch 93/200 | Loss: 0.7095</w:t>
      </w:r>
    </w:p>
    <w:p w14:paraId="6E70D3BB" w14:textId="77777777" w:rsidR="00E1495E" w:rsidRPr="00E1495E" w:rsidRDefault="00E1495E" w:rsidP="00E1495E">
      <w:r w:rsidRPr="00E1495E">
        <w:t>Epoch 94/200 | Loss: 0.6949</w:t>
      </w:r>
    </w:p>
    <w:p w14:paraId="79779B99" w14:textId="77777777" w:rsidR="00E1495E" w:rsidRPr="00E1495E" w:rsidRDefault="00E1495E" w:rsidP="00E1495E">
      <w:r w:rsidRPr="00E1495E">
        <w:t>Epoch 95/200 | Loss: 0.7131</w:t>
      </w:r>
    </w:p>
    <w:p w14:paraId="7C9947B8" w14:textId="77777777" w:rsidR="00E1495E" w:rsidRPr="00E1495E" w:rsidRDefault="00E1495E" w:rsidP="00E1495E">
      <w:r w:rsidRPr="00E1495E">
        <w:t>Epoch 96/200 | Loss: 0.7376</w:t>
      </w:r>
    </w:p>
    <w:p w14:paraId="1F6169E3" w14:textId="77777777" w:rsidR="00E1495E" w:rsidRPr="00E1495E" w:rsidRDefault="00E1495E" w:rsidP="00E1495E">
      <w:r w:rsidRPr="00E1495E">
        <w:t>Epoch 97/200 | Loss: 0.6815</w:t>
      </w:r>
    </w:p>
    <w:p w14:paraId="7727EFAB" w14:textId="77777777" w:rsidR="00E1495E" w:rsidRPr="00E1495E" w:rsidRDefault="00E1495E" w:rsidP="00E1495E">
      <w:r w:rsidRPr="00E1495E">
        <w:t>Epoch 98/200 | Loss: 0.7707</w:t>
      </w:r>
    </w:p>
    <w:p w14:paraId="52227AE4" w14:textId="77777777" w:rsidR="00E1495E" w:rsidRPr="00E1495E" w:rsidRDefault="00E1495E" w:rsidP="00E1495E">
      <w:r w:rsidRPr="00E1495E">
        <w:t>Epoch 99/200 | Loss: 0.7201</w:t>
      </w:r>
    </w:p>
    <w:p w14:paraId="0FD15BC4" w14:textId="77777777" w:rsidR="00E1495E" w:rsidRPr="00E1495E" w:rsidRDefault="00E1495E" w:rsidP="00E1495E">
      <w:r w:rsidRPr="00E1495E">
        <w:t>Epoch 100/200 | Loss: 0.6834</w:t>
      </w:r>
    </w:p>
    <w:p w14:paraId="6DBA26FF" w14:textId="77777777" w:rsidR="00E1495E" w:rsidRPr="00E1495E" w:rsidRDefault="00E1495E" w:rsidP="00E1495E">
      <w:r w:rsidRPr="00E1495E">
        <w:lastRenderedPageBreak/>
        <w:t>Epoch 101/200 | Loss: 0.6250</w:t>
      </w:r>
    </w:p>
    <w:p w14:paraId="1976F8B4" w14:textId="77777777" w:rsidR="00E1495E" w:rsidRPr="00E1495E" w:rsidRDefault="00E1495E" w:rsidP="00E1495E">
      <w:r w:rsidRPr="00E1495E">
        <w:t>Epoch 102/200 | Loss: 0.7348</w:t>
      </w:r>
    </w:p>
    <w:p w14:paraId="042FD2CF" w14:textId="77777777" w:rsidR="00E1495E" w:rsidRPr="00E1495E" w:rsidRDefault="00E1495E" w:rsidP="00E1495E">
      <w:r w:rsidRPr="00E1495E">
        <w:t>Epoch 103/200 | Loss: 0.6679</w:t>
      </w:r>
    </w:p>
    <w:p w14:paraId="39B6F244" w14:textId="77777777" w:rsidR="00E1495E" w:rsidRPr="00E1495E" w:rsidRDefault="00E1495E" w:rsidP="00E1495E">
      <w:r w:rsidRPr="00E1495E">
        <w:t>Epoch 104/200 | Loss: 0.6968</w:t>
      </w:r>
    </w:p>
    <w:p w14:paraId="3A78F4D8" w14:textId="77777777" w:rsidR="00E1495E" w:rsidRPr="00E1495E" w:rsidRDefault="00E1495E" w:rsidP="00E1495E">
      <w:r w:rsidRPr="00E1495E">
        <w:t>Epoch 105/200 | Loss: 0.7138</w:t>
      </w:r>
    </w:p>
    <w:p w14:paraId="4D55C9A6" w14:textId="77777777" w:rsidR="00E1495E" w:rsidRPr="00E1495E" w:rsidRDefault="00E1495E" w:rsidP="00E1495E">
      <w:r w:rsidRPr="00E1495E">
        <w:t>Epoch 106/200 | Loss: 0.6742</w:t>
      </w:r>
    </w:p>
    <w:p w14:paraId="6F25D492" w14:textId="77777777" w:rsidR="00E1495E" w:rsidRPr="00E1495E" w:rsidRDefault="00E1495E" w:rsidP="00E1495E">
      <w:r w:rsidRPr="00E1495E">
        <w:t>Epoch 107/200 | Loss: 0.7099</w:t>
      </w:r>
    </w:p>
    <w:p w14:paraId="1958DB21" w14:textId="77777777" w:rsidR="00E1495E" w:rsidRPr="00E1495E" w:rsidRDefault="00E1495E" w:rsidP="00E1495E">
      <w:r w:rsidRPr="00E1495E">
        <w:t>Epoch 108/200 | Loss: 0.7034</w:t>
      </w:r>
    </w:p>
    <w:p w14:paraId="00DB3EA9" w14:textId="77777777" w:rsidR="00E1495E" w:rsidRPr="00E1495E" w:rsidRDefault="00E1495E" w:rsidP="00E1495E">
      <w:r w:rsidRPr="00E1495E">
        <w:t>Epoch 109/200 | Loss: 0.7557</w:t>
      </w:r>
    </w:p>
    <w:p w14:paraId="75FF7950" w14:textId="77777777" w:rsidR="00E1495E" w:rsidRPr="00E1495E" w:rsidRDefault="00E1495E" w:rsidP="00E1495E">
      <w:r w:rsidRPr="00E1495E">
        <w:t>Epoch 110/200 | Loss: 0.6735</w:t>
      </w:r>
    </w:p>
    <w:p w14:paraId="64DDDA70" w14:textId="77777777" w:rsidR="00E1495E" w:rsidRPr="00E1495E" w:rsidRDefault="00E1495E" w:rsidP="00E1495E">
      <w:r w:rsidRPr="00E1495E">
        <w:t>Epoch 111/200 | Loss: 0.6809</w:t>
      </w:r>
    </w:p>
    <w:p w14:paraId="2E11E11E" w14:textId="77777777" w:rsidR="00E1495E" w:rsidRPr="00E1495E" w:rsidRDefault="00E1495E" w:rsidP="00E1495E">
      <w:r w:rsidRPr="00E1495E">
        <w:t>Epoch 112/200 | Loss: 0.7032</w:t>
      </w:r>
    </w:p>
    <w:p w14:paraId="7EF5FAFC" w14:textId="77777777" w:rsidR="00E1495E" w:rsidRPr="00E1495E" w:rsidRDefault="00E1495E" w:rsidP="00E1495E">
      <w:r w:rsidRPr="00E1495E">
        <w:t>Epoch 113/200 | Loss: 0.7048</w:t>
      </w:r>
    </w:p>
    <w:p w14:paraId="3DAA9380" w14:textId="77777777" w:rsidR="00E1495E" w:rsidRPr="00E1495E" w:rsidRDefault="00E1495E" w:rsidP="00E1495E">
      <w:r w:rsidRPr="00E1495E">
        <w:t>Epoch 114/200 | Loss: 0.6797</w:t>
      </w:r>
    </w:p>
    <w:p w14:paraId="53E97C60" w14:textId="77777777" w:rsidR="00E1495E" w:rsidRPr="00E1495E" w:rsidRDefault="00E1495E" w:rsidP="00E1495E">
      <w:r w:rsidRPr="00E1495E">
        <w:t>Epoch 115/200 | Loss: 0.7121</w:t>
      </w:r>
    </w:p>
    <w:p w14:paraId="3F5557C6" w14:textId="77777777" w:rsidR="00E1495E" w:rsidRPr="00E1495E" w:rsidRDefault="00E1495E" w:rsidP="00E1495E">
      <w:r w:rsidRPr="00E1495E">
        <w:t>Epoch 116/200 | Loss: 0.7940</w:t>
      </w:r>
    </w:p>
    <w:p w14:paraId="48152C28" w14:textId="77777777" w:rsidR="00E1495E" w:rsidRPr="00E1495E" w:rsidRDefault="00E1495E" w:rsidP="00E1495E">
      <w:r w:rsidRPr="00E1495E">
        <w:t>Epoch 117/200 | Loss: 0.7296</w:t>
      </w:r>
    </w:p>
    <w:p w14:paraId="6F4BE394" w14:textId="77777777" w:rsidR="00E1495E" w:rsidRPr="00E1495E" w:rsidRDefault="00E1495E" w:rsidP="00E1495E">
      <w:r w:rsidRPr="00E1495E">
        <w:t>Epoch 118/200 | Loss: 0.6488</w:t>
      </w:r>
    </w:p>
    <w:p w14:paraId="4D6697EE" w14:textId="77777777" w:rsidR="00E1495E" w:rsidRPr="00E1495E" w:rsidRDefault="00E1495E" w:rsidP="00E1495E">
      <w:r w:rsidRPr="00E1495E">
        <w:t>Epoch 119/200 | Loss: 0.7234</w:t>
      </w:r>
    </w:p>
    <w:p w14:paraId="73DF6657" w14:textId="77777777" w:rsidR="00E1495E" w:rsidRPr="00E1495E" w:rsidRDefault="00E1495E" w:rsidP="00E1495E">
      <w:r w:rsidRPr="00E1495E">
        <w:t>Epoch 120/200 | Loss: 0.7129</w:t>
      </w:r>
    </w:p>
    <w:p w14:paraId="5C66127D" w14:textId="77777777" w:rsidR="00E1495E" w:rsidRPr="00E1495E" w:rsidRDefault="00E1495E" w:rsidP="00E1495E">
      <w:r w:rsidRPr="00E1495E">
        <w:t>Epoch 121/200 | Loss: 0.6936</w:t>
      </w:r>
    </w:p>
    <w:p w14:paraId="52E01B0D" w14:textId="77777777" w:rsidR="00E1495E" w:rsidRPr="00E1495E" w:rsidRDefault="00E1495E" w:rsidP="00E1495E">
      <w:r w:rsidRPr="00E1495E">
        <w:t>Epoch 122/200 | Loss: 0.6942</w:t>
      </w:r>
    </w:p>
    <w:p w14:paraId="7A7AB329" w14:textId="77777777" w:rsidR="00E1495E" w:rsidRPr="00E1495E" w:rsidRDefault="00E1495E" w:rsidP="00E1495E">
      <w:r w:rsidRPr="00E1495E">
        <w:t>Epoch 123/200 | Loss: 0.7090</w:t>
      </w:r>
    </w:p>
    <w:p w14:paraId="50382C3F" w14:textId="77777777" w:rsidR="00E1495E" w:rsidRPr="00E1495E" w:rsidRDefault="00E1495E" w:rsidP="00E1495E">
      <w:r w:rsidRPr="00E1495E">
        <w:t>Epoch 124/200 | Loss: 0.6679</w:t>
      </w:r>
    </w:p>
    <w:p w14:paraId="16064C93" w14:textId="77777777" w:rsidR="00E1495E" w:rsidRPr="00E1495E" w:rsidRDefault="00E1495E" w:rsidP="00E1495E">
      <w:r w:rsidRPr="00E1495E">
        <w:t>Epoch 125/200 | Loss: 0.6759</w:t>
      </w:r>
    </w:p>
    <w:p w14:paraId="0AB45529" w14:textId="77777777" w:rsidR="00E1495E" w:rsidRPr="00E1495E" w:rsidRDefault="00E1495E" w:rsidP="00E1495E">
      <w:r w:rsidRPr="00E1495E">
        <w:t>Epoch 126/200 | Loss: 0.6826</w:t>
      </w:r>
    </w:p>
    <w:p w14:paraId="4333AA62" w14:textId="77777777" w:rsidR="00E1495E" w:rsidRPr="00E1495E" w:rsidRDefault="00E1495E" w:rsidP="00E1495E">
      <w:r w:rsidRPr="00E1495E">
        <w:t>Epoch 127/200 | Loss: 0.7134</w:t>
      </w:r>
    </w:p>
    <w:p w14:paraId="301C5D0D" w14:textId="77777777" w:rsidR="00E1495E" w:rsidRPr="00E1495E" w:rsidRDefault="00E1495E" w:rsidP="00E1495E">
      <w:r w:rsidRPr="00E1495E">
        <w:t>Epoch 128/200 | Loss: 0.6684</w:t>
      </w:r>
    </w:p>
    <w:p w14:paraId="4B2A8155" w14:textId="77777777" w:rsidR="00E1495E" w:rsidRPr="00E1495E" w:rsidRDefault="00E1495E" w:rsidP="00E1495E">
      <w:r w:rsidRPr="00E1495E">
        <w:t>Epoch 129/200 | Loss: 0.7229</w:t>
      </w:r>
    </w:p>
    <w:p w14:paraId="38B069E7" w14:textId="77777777" w:rsidR="00E1495E" w:rsidRPr="00E1495E" w:rsidRDefault="00E1495E" w:rsidP="00E1495E">
      <w:r w:rsidRPr="00E1495E">
        <w:t>Epoch 130/200 | Loss: 0.6754</w:t>
      </w:r>
    </w:p>
    <w:p w14:paraId="62DB9C75" w14:textId="77777777" w:rsidR="00E1495E" w:rsidRPr="00E1495E" w:rsidRDefault="00E1495E" w:rsidP="00E1495E">
      <w:r w:rsidRPr="00E1495E">
        <w:t>Epoch 131/200 | Loss: 0.6911</w:t>
      </w:r>
    </w:p>
    <w:p w14:paraId="1E0E10AB" w14:textId="77777777" w:rsidR="00E1495E" w:rsidRPr="00E1495E" w:rsidRDefault="00E1495E" w:rsidP="00E1495E">
      <w:r w:rsidRPr="00E1495E">
        <w:lastRenderedPageBreak/>
        <w:t>Epoch 132/200 | Loss: 0.6459</w:t>
      </w:r>
    </w:p>
    <w:p w14:paraId="1CA233A2" w14:textId="77777777" w:rsidR="00E1495E" w:rsidRPr="00E1495E" w:rsidRDefault="00E1495E" w:rsidP="00E1495E">
      <w:r w:rsidRPr="00E1495E">
        <w:t>Epoch 133/200 | Loss: 0.7189</w:t>
      </w:r>
    </w:p>
    <w:p w14:paraId="15A39A95" w14:textId="77777777" w:rsidR="00E1495E" w:rsidRPr="00E1495E" w:rsidRDefault="00E1495E" w:rsidP="00E1495E">
      <w:r w:rsidRPr="00E1495E">
        <w:t>Epoch 134/200 | Loss: 0.6889</w:t>
      </w:r>
    </w:p>
    <w:p w14:paraId="406DF99B" w14:textId="77777777" w:rsidR="00E1495E" w:rsidRPr="00E1495E" w:rsidRDefault="00E1495E" w:rsidP="00E1495E">
      <w:r w:rsidRPr="00E1495E">
        <w:t>Epoch 135/200 | Loss: 0.6962</w:t>
      </w:r>
    </w:p>
    <w:p w14:paraId="560D80FB" w14:textId="77777777" w:rsidR="00E1495E" w:rsidRPr="00E1495E" w:rsidRDefault="00E1495E" w:rsidP="00E1495E">
      <w:r w:rsidRPr="00E1495E">
        <w:t>Epoch 136/200 | Loss: 0.7090</w:t>
      </w:r>
    </w:p>
    <w:p w14:paraId="5F19F692" w14:textId="77777777" w:rsidR="00E1495E" w:rsidRPr="00E1495E" w:rsidRDefault="00E1495E" w:rsidP="00E1495E">
      <w:r w:rsidRPr="00E1495E">
        <w:t>Epoch 137/200 | Loss: 0.6837</w:t>
      </w:r>
    </w:p>
    <w:p w14:paraId="021533A2" w14:textId="77777777" w:rsidR="00E1495E" w:rsidRPr="00E1495E" w:rsidRDefault="00E1495E" w:rsidP="00E1495E">
      <w:r w:rsidRPr="00E1495E">
        <w:t>Epoch 138/200 | Loss: 0.6766</w:t>
      </w:r>
    </w:p>
    <w:p w14:paraId="026A733F" w14:textId="77777777" w:rsidR="00E1495E" w:rsidRPr="00E1495E" w:rsidRDefault="00E1495E" w:rsidP="00E1495E">
      <w:r w:rsidRPr="00E1495E">
        <w:t>Epoch 139/200 | Loss: 0.6803</w:t>
      </w:r>
    </w:p>
    <w:p w14:paraId="48D3DD81" w14:textId="77777777" w:rsidR="00E1495E" w:rsidRPr="00E1495E" w:rsidRDefault="00E1495E" w:rsidP="00E1495E">
      <w:r w:rsidRPr="00E1495E">
        <w:t>Epoch 140/200 | Loss: 0.7148</w:t>
      </w:r>
    </w:p>
    <w:p w14:paraId="02E56F62" w14:textId="77777777" w:rsidR="00E1495E" w:rsidRPr="00E1495E" w:rsidRDefault="00E1495E" w:rsidP="00E1495E">
      <w:r w:rsidRPr="00E1495E">
        <w:t>Epoch 141/200 | Loss: 0.7137</w:t>
      </w:r>
    </w:p>
    <w:p w14:paraId="36EEC66A" w14:textId="77777777" w:rsidR="00E1495E" w:rsidRPr="00E1495E" w:rsidRDefault="00E1495E" w:rsidP="00E1495E">
      <w:r w:rsidRPr="00E1495E">
        <w:t>Epoch 142/200 | Loss: 0.7517</w:t>
      </w:r>
    </w:p>
    <w:p w14:paraId="013E92C0" w14:textId="77777777" w:rsidR="00E1495E" w:rsidRPr="00E1495E" w:rsidRDefault="00E1495E" w:rsidP="00E1495E">
      <w:r w:rsidRPr="00E1495E">
        <w:t>Epoch 143/200 | Loss: 0.7250</w:t>
      </w:r>
    </w:p>
    <w:p w14:paraId="589089BE" w14:textId="77777777" w:rsidR="00E1495E" w:rsidRPr="00E1495E" w:rsidRDefault="00E1495E" w:rsidP="00E1495E">
      <w:r w:rsidRPr="00E1495E">
        <w:t>Epoch 144/200 | Loss: 0.6487</w:t>
      </w:r>
    </w:p>
    <w:p w14:paraId="3C012E7E" w14:textId="77777777" w:rsidR="00E1495E" w:rsidRPr="00E1495E" w:rsidRDefault="00E1495E" w:rsidP="00E1495E">
      <w:r w:rsidRPr="00E1495E">
        <w:t>Epoch 145/200 | Loss: 0.6360</w:t>
      </w:r>
    </w:p>
    <w:p w14:paraId="14616F5E" w14:textId="77777777" w:rsidR="00E1495E" w:rsidRPr="00E1495E" w:rsidRDefault="00E1495E" w:rsidP="00E1495E">
      <w:r w:rsidRPr="00E1495E">
        <w:t>Epoch 146/200 | Loss: 0.7077</w:t>
      </w:r>
    </w:p>
    <w:p w14:paraId="78FA2995" w14:textId="77777777" w:rsidR="00E1495E" w:rsidRPr="00E1495E" w:rsidRDefault="00E1495E" w:rsidP="00E1495E">
      <w:r w:rsidRPr="00E1495E">
        <w:t>Epoch 147/200 | Loss: 0.6831</w:t>
      </w:r>
    </w:p>
    <w:p w14:paraId="301A416D" w14:textId="77777777" w:rsidR="00E1495E" w:rsidRPr="00E1495E" w:rsidRDefault="00E1495E" w:rsidP="00E1495E">
      <w:r w:rsidRPr="00E1495E">
        <w:t>Epoch 148/200 | Loss: 0.7261</w:t>
      </w:r>
    </w:p>
    <w:p w14:paraId="7A4CB5A8" w14:textId="77777777" w:rsidR="00E1495E" w:rsidRPr="00E1495E" w:rsidRDefault="00E1495E" w:rsidP="00E1495E">
      <w:r w:rsidRPr="00E1495E">
        <w:t>Epoch 149/200 | Loss: 0.7130</w:t>
      </w:r>
    </w:p>
    <w:p w14:paraId="6BE1DDAC" w14:textId="77777777" w:rsidR="00E1495E" w:rsidRPr="00E1495E" w:rsidRDefault="00E1495E" w:rsidP="00E1495E">
      <w:r w:rsidRPr="00E1495E">
        <w:t>Epoch 150/200 | Loss: 0.6672</w:t>
      </w:r>
    </w:p>
    <w:p w14:paraId="53020233" w14:textId="77777777" w:rsidR="00E1495E" w:rsidRPr="00E1495E" w:rsidRDefault="00E1495E" w:rsidP="00E1495E">
      <w:r w:rsidRPr="00E1495E">
        <w:t>Epoch 151/200 | Loss: 0.7206</w:t>
      </w:r>
    </w:p>
    <w:p w14:paraId="0F1B3BF7" w14:textId="77777777" w:rsidR="00E1495E" w:rsidRPr="00E1495E" w:rsidRDefault="00E1495E" w:rsidP="00E1495E">
      <w:r w:rsidRPr="00E1495E">
        <w:t>Epoch 152/200 | Loss: 0.6676</w:t>
      </w:r>
    </w:p>
    <w:p w14:paraId="22D8399D" w14:textId="77777777" w:rsidR="00E1495E" w:rsidRPr="00E1495E" w:rsidRDefault="00E1495E" w:rsidP="00E1495E">
      <w:r w:rsidRPr="00E1495E">
        <w:t>Epoch 153/200 | Loss: 0.6391</w:t>
      </w:r>
    </w:p>
    <w:p w14:paraId="5C270F6E" w14:textId="77777777" w:rsidR="00E1495E" w:rsidRPr="00E1495E" w:rsidRDefault="00E1495E" w:rsidP="00E1495E">
      <w:r w:rsidRPr="00E1495E">
        <w:t>Epoch 154/200 | Loss: 0.6709</w:t>
      </w:r>
    </w:p>
    <w:p w14:paraId="6187CF2B" w14:textId="77777777" w:rsidR="00E1495E" w:rsidRPr="00E1495E" w:rsidRDefault="00E1495E" w:rsidP="00E1495E">
      <w:r w:rsidRPr="00E1495E">
        <w:t>Epoch 155/200 | Loss: 0.6527</w:t>
      </w:r>
    </w:p>
    <w:p w14:paraId="32238727" w14:textId="77777777" w:rsidR="00E1495E" w:rsidRPr="00E1495E" w:rsidRDefault="00E1495E" w:rsidP="00E1495E">
      <w:r w:rsidRPr="00E1495E">
        <w:t>Epoch 156/200 | Loss: 0.6989</w:t>
      </w:r>
    </w:p>
    <w:p w14:paraId="1804B78A" w14:textId="77777777" w:rsidR="00E1495E" w:rsidRPr="00E1495E" w:rsidRDefault="00E1495E" w:rsidP="00E1495E">
      <w:r w:rsidRPr="00E1495E">
        <w:t>Epoch 157/200 | Loss: 0.6931</w:t>
      </w:r>
    </w:p>
    <w:p w14:paraId="0801F0D8" w14:textId="77777777" w:rsidR="00E1495E" w:rsidRPr="00E1495E" w:rsidRDefault="00E1495E" w:rsidP="00E1495E">
      <w:r w:rsidRPr="00E1495E">
        <w:t>Epoch 158/200 | Loss: 0.6770</w:t>
      </w:r>
    </w:p>
    <w:p w14:paraId="4D813B6D" w14:textId="77777777" w:rsidR="00E1495E" w:rsidRPr="00E1495E" w:rsidRDefault="00E1495E" w:rsidP="00E1495E">
      <w:r w:rsidRPr="00E1495E">
        <w:t>Epoch 159/200 | Loss: 0.7521</w:t>
      </w:r>
    </w:p>
    <w:p w14:paraId="71D19DD6" w14:textId="77777777" w:rsidR="00E1495E" w:rsidRPr="00E1495E" w:rsidRDefault="00E1495E" w:rsidP="00E1495E">
      <w:r w:rsidRPr="00E1495E">
        <w:t>Epoch 160/200 | Loss: 0.6412</w:t>
      </w:r>
    </w:p>
    <w:p w14:paraId="11A10166" w14:textId="77777777" w:rsidR="00E1495E" w:rsidRPr="00E1495E" w:rsidRDefault="00E1495E" w:rsidP="00E1495E">
      <w:r w:rsidRPr="00E1495E">
        <w:t>Epoch 161/200 | Loss: 0.7712</w:t>
      </w:r>
    </w:p>
    <w:p w14:paraId="68BF53D5" w14:textId="77777777" w:rsidR="00E1495E" w:rsidRPr="00E1495E" w:rsidRDefault="00E1495E" w:rsidP="00E1495E">
      <w:r w:rsidRPr="00E1495E">
        <w:t>Epoch 162/200 | Loss: 0.6050</w:t>
      </w:r>
    </w:p>
    <w:p w14:paraId="0F0011E9" w14:textId="77777777" w:rsidR="00E1495E" w:rsidRPr="00E1495E" w:rsidRDefault="00E1495E" w:rsidP="00E1495E">
      <w:r w:rsidRPr="00E1495E">
        <w:lastRenderedPageBreak/>
        <w:t>Epoch 163/200 | Loss: 0.7148</w:t>
      </w:r>
    </w:p>
    <w:p w14:paraId="10BBD0F8" w14:textId="77777777" w:rsidR="00E1495E" w:rsidRPr="00E1495E" w:rsidRDefault="00E1495E" w:rsidP="00E1495E">
      <w:r w:rsidRPr="00E1495E">
        <w:t>Epoch 164/200 | Loss: 0.6619</w:t>
      </w:r>
    </w:p>
    <w:p w14:paraId="104C6BD9" w14:textId="77777777" w:rsidR="00E1495E" w:rsidRPr="00E1495E" w:rsidRDefault="00E1495E" w:rsidP="00E1495E">
      <w:r w:rsidRPr="00E1495E">
        <w:t>Epoch 165/200 | Loss: 0.6409</w:t>
      </w:r>
    </w:p>
    <w:p w14:paraId="5ED22EAF" w14:textId="77777777" w:rsidR="00E1495E" w:rsidRPr="00E1495E" w:rsidRDefault="00E1495E" w:rsidP="00E1495E">
      <w:r w:rsidRPr="00E1495E">
        <w:t>Epoch 166/200 | Loss: 0.6695</w:t>
      </w:r>
    </w:p>
    <w:p w14:paraId="4055DB06" w14:textId="77777777" w:rsidR="00E1495E" w:rsidRPr="00E1495E" w:rsidRDefault="00E1495E" w:rsidP="00E1495E">
      <w:r w:rsidRPr="00E1495E">
        <w:t>Epoch 167/200 | Loss: 0.6581</w:t>
      </w:r>
    </w:p>
    <w:p w14:paraId="38C03ACA" w14:textId="77777777" w:rsidR="00E1495E" w:rsidRPr="00E1495E" w:rsidRDefault="00E1495E" w:rsidP="00E1495E">
      <w:r w:rsidRPr="00E1495E">
        <w:t>Epoch 168/200 | Loss: 0.6415</w:t>
      </w:r>
    </w:p>
    <w:p w14:paraId="419C2768" w14:textId="77777777" w:rsidR="00E1495E" w:rsidRPr="00E1495E" w:rsidRDefault="00E1495E" w:rsidP="00E1495E">
      <w:r w:rsidRPr="00E1495E">
        <w:t>Epoch 169/200 | Loss: 0.6541</w:t>
      </w:r>
    </w:p>
    <w:p w14:paraId="1EA09A53" w14:textId="77777777" w:rsidR="00E1495E" w:rsidRPr="00E1495E" w:rsidRDefault="00E1495E" w:rsidP="00E1495E">
      <w:r w:rsidRPr="00E1495E">
        <w:t>Epoch 170/200 | Loss: 0.7094</w:t>
      </w:r>
    </w:p>
    <w:p w14:paraId="124D17F4" w14:textId="77777777" w:rsidR="00E1495E" w:rsidRPr="00E1495E" w:rsidRDefault="00E1495E" w:rsidP="00E1495E">
      <w:r w:rsidRPr="00E1495E">
        <w:t>Epoch 171/200 | Loss: 0.6396</w:t>
      </w:r>
    </w:p>
    <w:p w14:paraId="329CAF27" w14:textId="77777777" w:rsidR="00E1495E" w:rsidRPr="00E1495E" w:rsidRDefault="00E1495E" w:rsidP="00E1495E">
      <w:r w:rsidRPr="00E1495E">
        <w:t>Epoch 172/200 | Loss: 0.6768</w:t>
      </w:r>
    </w:p>
    <w:p w14:paraId="3FF837E5" w14:textId="77777777" w:rsidR="00E1495E" w:rsidRPr="00E1495E" w:rsidRDefault="00E1495E" w:rsidP="00E1495E">
      <w:r w:rsidRPr="00E1495E">
        <w:t>Epoch 173/200 | Loss: 0.6656</w:t>
      </w:r>
    </w:p>
    <w:p w14:paraId="30852608" w14:textId="77777777" w:rsidR="00E1495E" w:rsidRPr="00E1495E" w:rsidRDefault="00E1495E" w:rsidP="00E1495E">
      <w:r w:rsidRPr="00E1495E">
        <w:t>Epoch 174/200 | Loss: 0.6960</w:t>
      </w:r>
    </w:p>
    <w:p w14:paraId="7F10D293" w14:textId="77777777" w:rsidR="00E1495E" w:rsidRPr="00E1495E" w:rsidRDefault="00E1495E" w:rsidP="00E1495E">
      <w:r w:rsidRPr="00E1495E">
        <w:t>Epoch 175/200 | Loss: 0.6643</w:t>
      </w:r>
    </w:p>
    <w:p w14:paraId="436B5128" w14:textId="77777777" w:rsidR="00E1495E" w:rsidRPr="00E1495E" w:rsidRDefault="00E1495E" w:rsidP="00E1495E">
      <w:r w:rsidRPr="00E1495E">
        <w:t>Epoch 176/200 | Loss: 0.7069</w:t>
      </w:r>
    </w:p>
    <w:p w14:paraId="071539D6" w14:textId="77777777" w:rsidR="00E1495E" w:rsidRPr="00E1495E" w:rsidRDefault="00E1495E" w:rsidP="00E1495E">
      <w:r w:rsidRPr="00E1495E">
        <w:t>Epoch 177/200 | Loss: 0.7300</w:t>
      </w:r>
    </w:p>
    <w:p w14:paraId="54587319" w14:textId="77777777" w:rsidR="00E1495E" w:rsidRPr="00E1495E" w:rsidRDefault="00E1495E" w:rsidP="00E1495E">
      <w:r w:rsidRPr="00E1495E">
        <w:t>Epoch 178/200 | Loss: 0.6648</w:t>
      </w:r>
    </w:p>
    <w:p w14:paraId="6044744D" w14:textId="77777777" w:rsidR="00E1495E" w:rsidRPr="00E1495E" w:rsidRDefault="00E1495E" w:rsidP="00E1495E">
      <w:r w:rsidRPr="00E1495E">
        <w:t>Epoch 179/200 | Loss: 0.6884</w:t>
      </w:r>
    </w:p>
    <w:p w14:paraId="3D2E8F3B" w14:textId="77777777" w:rsidR="00E1495E" w:rsidRPr="00E1495E" w:rsidRDefault="00E1495E" w:rsidP="00E1495E">
      <w:r w:rsidRPr="00E1495E">
        <w:t>Epoch 180/200 | Loss: 0.7288</w:t>
      </w:r>
    </w:p>
    <w:p w14:paraId="3E399B6E" w14:textId="77777777" w:rsidR="00E1495E" w:rsidRPr="00E1495E" w:rsidRDefault="00E1495E" w:rsidP="00E1495E">
      <w:r w:rsidRPr="00E1495E">
        <w:t>Epoch 181/200 | Loss: 0.6371</w:t>
      </w:r>
    </w:p>
    <w:p w14:paraId="430CB25D" w14:textId="77777777" w:rsidR="00E1495E" w:rsidRPr="00E1495E" w:rsidRDefault="00E1495E" w:rsidP="00E1495E">
      <w:r w:rsidRPr="00E1495E">
        <w:t>Epoch 182/200 | Loss: 0.7050</w:t>
      </w:r>
    </w:p>
    <w:p w14:paraId="592366BC" w14:textId="77777777" w:rsidR="00E1495E" w:rsidRPr="00E1495E" w:rsidRDefault="00E1495E" w:rsidP="00E1495E">
      <w:r w:rsidRPr="00E1495E">
        <w:t>Epoch 183/200 | Loss: 0.6905</w:t>
      </w:r>
    </w:p>
    <w:p w14:paraId="3E29290B" w14:textId="77777777" w:rsidR="00E1495E" w:rsidRPr="00E1495E" w:rsidRDefault="00E1495E" w:rsidP="00E1495E">
      <w:r w:rsidRPr="00E1495E">
        <w:t>Epoch 184/200 | Loss: 0.6932</w:t>
      </w:r>
    </w:p>
    <w:p w14:paraId="4C18504E" w14:textId="77777777" w:rsidR="00E1495E" w:rsidRPr="00E1495E" w:rsidRDefault="00E1495E" w:rsidP="00E1495E">
      <w:r w:rsidRPr="00E1495E">
        <w:t>Epoch 185/200 | Loss: 0.7003</w:t>
      </w:r>
    </w:p>
    <w:p w14:paraId="5BCD9AD9" w14:textId="77777777" w:rsidR="00E1495E" w:rsidRPr="00E1495E" w:rsidRDefault="00E1495E" w:rsidP="00E1495E">
      <w:r w:rsidRPr="00E1495E">
        <w:t>Epoch 186/200 | Loss: 0.6789</w:t>
      </w:r>
    </w:p>
    <w:p w14:paraId="79BA60DA" w14:textId="77777777" w:rsidR="00E1495E" w:rsidRPr="00E1495E" w:rsidRDefault="00E1495E" w:rsidP="00E1495E">
      <w:r w:rsidRPr="00E1495E">
        <w:t>Epoch 187/200 | Loss: 0.6436</w:t>
      </w:r>
    </w:p>
    <w:p w14:paraId="7E228C38" w14:textId="77777777" w:rsidR="00E1495E" w:rsidRPr="00E1495E" w:rsidRDefault="00E1495E" w:rsidP="00E1495E">
      <w:r w:rsidRPr="00E1495E">
        <w:t>Epoch 188/200 | Loss: 0.6624</w:t>
      </w:r>
    </w:p>
    <w:p w14:paraId="0E6A3875" w14:textId="77777777" w:rsidR="00E1495E" w:rsidRPr="00E1495E" w:rsidRDefault="00E1495E" w:rsidP="00E1495E">
      <w:r w:rsidRPr="00E1495E">
        <w:t>Epoch 189/200 | Loss: 0.6413</w:t>
      </w:r>
    </w:p>
    <w:p w14:paraId="1C049A93" w14:textId="77777777" w:rsidR="00E1495E" w:rsidRPr="00E1495E" w:rsidRDefault="00E1495E" w:rsidP="00E1495E">
      <w:r w:rsidRPr="00E1495E">
        <w:t>Epoch 190/200 | Loss: 0.6814</w:t>
      </w:r>
    </w:p>
    <w:p w14:paraId="77AACA79" w14:textId="77777777" w:rsidR="00E1495E" w:rsidRPr="00E1495E" w:rsidRDefault="00E1495E" w:rsidP="00E1495E">
      <w:r w:rsidRPr="00E1495E">
        <w:t>Epoch 191/200 | Loss: 0.6863</w:t>
      </w:r>
    </w:p>
    <w:p w14:paraId="6E267253" w14:textId="77777777" w:rsidR="00E1495E" w:rsidRPr="00E1495E" w:rsidRDefault="00E1495E" w:rsidP="00E1495E">
      <w:r w:rsidRPr="00E1495E">
        <w:t>Epoch 192/200 | Loss: 0.6894</w:t>
      </w:r>
    </w:p>
    <w:p w14:paraId="53FCC96C" w14:textId="77777777" w:rsidR="00E1495E" w:rsidRPr="00E1495E" w:rsidRDefault="00E1495E" w:rsidP="00E1495E">
      <w:r w:rsidRPr="00E1495E">
        <w:t>Epoch 193/200 | Loss: 0.6907</w:t>
      </w:r>
    </w:p>
    <w:p w14:paraId="23C80409" w14:textId="77777777" w:rsidR="00E1495E" w:rsidRPr="00E1495E" w:rsidRDefault="00E1495E" w:rsidP="00E1495E">
      <w:r w:rsidRPr="00E1495E">
        <w:lastRenderedPageBreak/>
        <w:t>Epoch 194/200 | Loss: 0.6029</w:t>
      </w:r>
    </w:p>
    <w:p w14:paraId="4B4F91E7" w14:textId="77777777" w:rsidR="00E1495E" w:rsidRPr="00E1495E" w:rsidRDefault="00E1495E" w:rsidP="00E1495E">
      <w:r w:rsidRPr="00E1495E">
        <w:t>Epoch 195/200 | Loss: 0.6883</w:t>
      </w:r>
    </w:p>
    <w:p w14:paraId="469D3371" w14:textId="77777777" w:rsidR="00E1495E" w:rsidRPr="00E1495E" w:rsidRDefault="00E1495E" w:rsidP="00E1495E">
      <w:r w:rsidRPr="00E1495E">
        <w:t>Epoch 196/200 | Loss: 0.6954</w:t>
      </w:r>
    </w:p>
    <w:p w14:paraId="17CB5ECE" w14:textId="77777777" w:rsidR="00E1495E" w:rsidRPr="00E1495E" w:rsidRDefault="00E1495E" w:rsidP="00E1495E">
      <w:r w:rsidRPr="00E1495E">
        <w:t>Epoch 197/200 | Loss: 0.6469</w:t>
      </w:r>
    </w:p>
    <w:p w14:paraId="7000B5C3" w14:textId="77777777" w:rsidR="00E1495E" w:rsidRPr="00E1495E" w:rsidRDefault="00E1495E" w:rsidP="00E1495E">
      <w:r w:rsidRPr="00E1495E">
        <w:t>Epoch 198/200 | Loss: 0.7098</w:t>
      </w:r>
    </w:p>
    <w:p w14:paraId="6649EB21" w14:textId="77777777" w:rsidR="00E1495E" w:rsidRPr="00E1495E" w:rsidRDefault="00E1495E" w:rsidP="00E1495E">
      <w:r w:rsidRPr="00E1495E">
        <w:t>Epoch 199/200 | Loss: 0.6576</w:t>
      </w:r>
    </w:p>
    <w:p w14:paraId="3CCE4368" w14:textId="77777777" w:rsidR="00E1495E" w:rsidRPr="00E1495E" w:rsidRDefault="00E1495E" w:rsidP="00E1495E">
      <w:r w:rsidRPr="00E1495E">
        <w:t>Epoch 200/200 | Loss: 0.6338</w:t>
      </w:r>
    </w:p>
    <w:p w14:paraId="4FFCAE45" w14:textId="77777777" w:rsidR="00E1495E" w:rsidRPr="00E1495E" w:rsidRDefault="00E1495E" w:rsidP="00E1495E">
      <w:r w:rsidRPr="00E1495E">
        <w:drawing>
          <wp:inline distT="0" distB="0" distL="0" distR="0" wp14:anchorId="380B41C4" wp14:editId="19F369C2">
            <wp:extent cx="5731510" cy="2382520"/>
            <wp:effectExtent l="0" t="0" r="2540" b="0"/>
            <wp:docPr id="337405443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5D77" w14:textId="77777777" w:rsidR="00E1495E" w:rsidRPr="00E1495E" w:rsidRDefault="00E1495E" w:rsidP="00E1495E">
      <w:r w:rsidRPr="00E1495E">
        <w:drawing>
          <wp:inline distT="0" distB="0" distL="0" distR="0" wp14:anchorId="22E6CDA7" wp14:editId="28E9A620">
            <wp:extent cx="5731510" cy="2382520"/>
            <wp:effectExtent l="0" t="0" r="2540" b="0"/>
            <wp:docPr id="1709780822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C7440" w14:textId="77777777" w:rsidR="00E1495E" w:rsidRPr="00E1495E" w:rsidRDefault="00E1495E" w:rsidP="00E1495E">
      <w:r w:rsidRPr="00E1495E">
        <w:lastRenderedPageBreak/>
        <w:drawing>
          <wp:inline distT="0" distB="0" distL="0" distR="0" wp14:anchorId="0B6C4428" wp14:editId="27EF07B5">
            <wp:extent cx="5731510" cy="2152015"/>
            <wp:effectExtent l="0" t="0" r="2540" b="635"/>
            <wp:docPr id="48296589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A7819" w14:textId="77777777" w:rsidR="00C31818" w:rsidRPr="00C31818" w:rsidRDefault="00C31818" w:rsidP="00C31818">
      <w:r w:rsidRPr="00C31818">
        <w:t>Epoch 1/100 | Loss: 0.7115</w:t>
      </w:r>
    </w:p>
    <w:p w14:paraId="1CCE4BD3" w14:textId="77777777" w:rsidR="00C31818" w:rsidRPr="00C31818" w:rsidRDefault="00C31818" w:rsidP="00C31818">
      <w:r w:rsidRPr="00C31818">
        <w:t>Epoch 2/100 | Loss: 0.7152</w:t>
      </w:r>
    </w:p>
    <w:p w14:paraId="313F9121" w14:textId="77777777" w:rsidR="00C31818" w:rsidRPr="00C31818" w:rsidRDefault="00C31818" w:rsidP="00C31818">
      <w:r w:rsidRPr="00C31818">
        <w:t>Epoch 3/100 | Loss: 0.7636</w:t>
      </w:r>
    </w:p>
    <w:p w14:paraId="6EAF70A8" w14:textId="77777777" w:rsidR="00C31818" w:rsidRPr="00C31818" w:rsidRDefault="00C31818" w:rsidP="00C31818">
      <w:r w:rsidRPr="00C31818">
        <w:t>Epoch 4/100 | Loss: 0.7511</w:t>
      </w:r>
    </w:p>
    <w:p w14:paraId="5B81DCC8" w14:textId="77777777" w:rsidR="00C31818" w:rsidRPr="00C31818" w:rsidRDefault="00C31818" w:rsidP="00C31818">
      <w:r w:rsidRPr="00C31818">
        <w:t>Epoch 5/100 | Loss: 0.6501</w:t>
      </w:r>
    </w:p>
    <w:p w14:paraId="1FFFD952" w14:textId="77777777" w:rsidR="00C31818" w:rsidRPr="00C31818" w:rsidRDefault="00C31818" w:rsidP="00C31818">
      <w:r w:rsidRPr="00C31818">
        <w:t>Epoch 6/100 | Loss: 0.6807</w:t>
      </w:r>
    </w:p>
    <w:p w14:paraId="3540F183" w14:textId="77777777" w:rsidR="00C31818" w:rsidRPr="00C31818" w:rsidRDefault="00C31818" w:rsidP="00C31818">
      <w:r w:rsidRPr="00C31818">
        <w:t>Epoch 7/100 | Loss: 0.7822</w:t>
      </w:r>
    </w:p>
    <w:p w14:paraId="177DF673" w14:textId="77777777" w:rsidR="00C31818" w:rsidRPr="00C31818" w:rsidRDefault="00C31818" w:rsidP="00C31818">
      <w:r w:rsidRPr="00C31818">
        <w:t>Epoch 8/100 | Loss: 0.7110</w:t>
      </w:r>
    </w:p>
    <w:p w14:paraId="566454AC" w14:textId="77777777" w:rsidR="00C31818" w:rsidRPr="00C31818" w:rsidRDefault="00C31818" w:rsidP="00C31818">
      <w:r w:rsidRPr="00C31818">
        <w:t>Epoch 9/100 | Loss: 0.6751</w:t>
      </w:r>
    </w:p>
    <w:p w14:paraId="62111B7B" w14:textId="77777777" w:rsidR="00C31818" w:rsidRPr="00C31818" w:rsidRDefault="00C31818" w:rsidP="00C31818">
      <w:r w:rsidRPr="00C31818">
        <w:t>Epoch 10/100 | Loss: 0.6996</w:t>
      </w:r>
    </w:p>
    <w:p w14:paraId="45582516" w14:textId="77777777" w:rsidR="00C31818" w:rsidRPr="00C31818" w:rsidRDefault="00C31818" w:rsidP="00C31818">
      <w:r w:rsidRPr="00C31818">
        <w:t>Epoch 11/100 | Loss: 0.6584</w:t>
      </w:r>
    </w:p>
    <w:p w14:paraId="619389F1" w14:textId="77777777" w:rsidR="00C31818" w:rsidRPr="00C31818" w:rsidRDefault="00C31818" w:rsidP="00C31818">
      <w:r w:rsidRPr="00C31818">
        <w:t>Epoch 12/100 | Loss: 0.7645</w:t>
      </w:r>
    </w:p>
    <w:p w14:paraId="741FD14B" w14:textId="77777777" w:rsidR="00C31818" w:rsidRPr="00C31818" w:rsidRDefault="00C31818" w:rsidP="00C31818">
      <w:r w:rsidRPr="00C31818">
        <w:t>Epoch 13/100 | Loss: 0.7123</w:t>
      </w:r>
    </w:p>
    <w:p w14:paraId="03AD15EC" w14:textId="77777777" w:rsidR="00C31818" w:rsidRPr="00C31818" w:rsidRDefault="00C31818" w:rsidP="00C31818">
      <w:r w:rsidRPr="00C31818">
        <w:t>Epoch 14/100 | Loss: 0.6683</w:t>
      </w:r>
    </w:p>
    <w:p w14:paraId="222EB2F6" w14:textId="77777777" w:rsidR="00C31818" w:rsidRPr="00C31818" w:rsidRDefault="00C31818" w:rsidP="00C31818">
      <w:r w:rsidRPr="00C31818">
        <w:t>Epoch 15/100 | Loss: 0.7506</w:t>
      </w:r>
    </w:p>
    <w:p w14:paraId="749451FE" w14:textId="77777777" w:rsidR="00C31818" w:rsidRPr="00C31818" w:rsidRDefault="00C31818" w:rsidP="00C31818">
      <w:r w:rsidRPr="00C31818">
        <w:t>Epoch 16/100 | Loss: 0.6588</w:t>
      </w:r>
    </w:p>
    <w:p w14:paraId="791A7A2D" w14:textId="77777777" w:rsidR="00C31818" w:rsidRPr="00C31818" w:rsidRDefault="00C31818" w:rsidP="00C31818">
      <w:r w:rsidRPr="00C31818">
        <w:t>Epoch 17/100 | Loss: 0.7269</w:t>
      </w:r>
    </w:p>
    <w:p w14:paraId="07CE08C3" w14:textId="77777777" w:rsidR="00C31818" w:rsidRPr="00C31818" w:rsidRDefault="00C31818" w:rsidP="00C31818">
      <w:r w:rsidRPr="00C31818">
        <w:t>Epoch 18/100 | Loss: 0.6803</w:t>
      </w:r>
    </w:p>
    <w:p w14:paraId="0632D06C" w14:textId="77777777" w:rsidR="00C31818" w:rsidRPr="00C31818" w:rsidRDefault="00C31818" w:rsidP="00C31818">
      <w:r w:rsidRPr="00C31818">
        <w:t>Epoch 19/100 | Loss: 0.6826</w:t>
      </w:r>
    </w:p>
    <w:p w14:paraId="66727FD2" w14:textId="77777777" w:rsidR="00C31818" w:rsidRPr="00C31818" w:rsidRDefault="00C31818" w:rsidP="00C31818">
      <w:r w:rsidRPr="00C31818">
        <w:t xml:space="preserve">Epoch 20/100 </w:t>
      </w:r>
      <w:r w:rsidRPr="00C31818">
        <w:lastRenderedPageBreak/>
        <w:t>| Loss: 0.6257</w:t>
      </w:r>
    </w:p>
    <w:p w14:paraId="519E8B28" w14:textId="77777777" w:rsidR="00C31818" w:rsidRPr="00C31818" w:rsidRDefault="00C31818" w:rsidP="00C31818">
      <w:r w:rsidRPr="00C31818">
        <w:t>Epoch 21/100 | Loss: 0.7250</w:t>
      </w:r>
    </w:p>
    <w:p w14:paraId="4A4D5EA3" w14:textId="77777777" w:rsidR="00C31818" w:rsidRPr="00C31818" w:rsidRDefault="00C31818" w:rsidP="00C31818">
      <w:r w:rsidRPr="00C31818">
        <w:t>Epoch 22/100 | Loss: 0.6830</w:t>
      </w:r>
    </w:p>
    <w:p w14:paraId="15347CA4" w14:textId="77777777" w:rsidR="00C31818" w:rsidRPr="00C31818" w:rsidRDefault="00C31818" w:rsidP="00C31818">
      <w:r w:rsidRPr="00C31818">
        <w:t>Epoch 23/100 | Loss: 0.6695</w:t>
      </w:r>
    </w:p>
    <w:p w14:paraId="199E68DC" w14:textId="77777777" w:rsidR="00C31818" w:rsidRPr="00C31818" w:rsidRDefault="00C31818" w:rsidP="00C31818">
      <w:r w:rsidRPr="00C31818">
        <w:t>Epoch 24/100 | Loss: 0.6672</w:t>
      </w:r>
    </w:p>
    <w:p w14:paraId="6D298C1F" w14:textId="77777777" w:rsidR="00C31818" w:rsidRPr="00C31818" w:rsidRDefault="00C31818" w:rsidP="00C31818">
      <w:r w:rsidRPr="00C31818">
        <w:t>Epoch 25/100 | Loss: 0.6771</w:t>
      </w:r>
    </w:p>
    <w:p w14:paraId="6DF1770C" w14:textId="77777777" w:rsidR="00C31818" w:rsidRPr="00C31818" w:rsidRDefault="00C31818" w:rsidP="00C31818">
      <w:r w:rsidRPr="00C31818">
        <w:t>Epoch 26/100 | Loss: 0.6517</w:t>
      </w:r>
    </w:p>
    <w:p w14:paraId="6370F5E0" w14:textId="77777777" w:rsidR="00C31818" w:rsidRPr="00C31818" w:rsidRDefault="00C31818" w:rsidP="00C31818">
      <w:r w:rsidRPr="00C31818">
        <w:t>Epoch 27/100 | Loss: 0.6809</w:t>
      </w:r>
    </w:p>
    <w:p w14:paraId="7F958F94" w14:textId="77777777" w:rsidR="00C31818" w:rsidRPr="00C31818" w:rsidRDefault="00C31818" w:rsidP="00C31818">
      <w:r w:rsidRPr="00C31818">
        <w:t>Epoch 28/100 | Loss: 0.6383</w:t>
      </w:r>
    </w:p>
    <w:p w14:paraId="27B20E9D" w14:textId="77777777" w:rsidR="00C31818" w:rsidRPr="00C31818" w:rsidRDefault="00C31818" w:rsidP="00C31818">
      <w:r w:rsidRPr="00C31818">
        <w:t>Epoch 29/100 | Loss: 0.6823</w:t>
      </w:r>
    </w:p>
    <w:p w14:paraId="74E75B99" w14:textId="77777777" w:rsidR="00C31818" w:rsidRPr="00C31818" w:rsidRDefault="00C31818" w:rsidP="00C31818">
      <w:r w:rsidRPr="00C31818">
        <w:t>Epoch 30/100 | Loss: 0.6809</w:t>
      </w:r>
    </w:p>
    <w:p w14:paraId="6AB1F01F" w14:textId="77777777" w:rsidR="00C31818" w:rsidRPr="00C31818" w:rsidRDefault="00C31818" w:rsidP="00C31818">
      <w:r w:rsidRPr="00C31818">
        <w:t>Epoch 31/100 | Loss: 0.6947</w:t>
      </w:r>
    </w:p>
    <w:p w14:paraId="4755B2B2" w14:textId="77777777" w:rsidR="00C31818" w:rsidRPr="00C31818" w:rsidRDefault="00C31818" w:rsidP="00C31818">
      <w:r w:rsidRPr="00C31818">
        <w:t>Epoch 32/100 | Loss: 0.6570</w:t>
      </w:r>
    </w:p>
    <w:p w14:paraId="3DB543E9" w14:textId="77777777" w:rsidR="00C31818" w:rsidRPr="00C31818" w:rsidRDefault="00C31818" w:rsidP="00C31818">
      <w:r w:rsidRPr="00C31818">
        <w:t>Epoch 33/100 | Loss: 0.6341</w:t>
      </w:r>
    </w:p>
    <w:p w14:paraId="6DFB150A" w14:textId="77777777" w:rsidR="00C31818" w:rsidRPr="00C31818" w:rsidRDefault="00C31818" w:rsidP="00C31818">
      <w:r w:rsidRPr="00C31818">
        <w:t>Epoch 34/100 | Loss: 0.6852</w:t>
      </w:r>
    </w:p>
    <w:p w14:paraId="546300D7" w14:textId="77777777" w:rsidR="00C31818" w:rsidRPr="00C31818" w:rsidRDefault="00C31818" w:rsidP="00C31818">
      <w:r w:rsidRPr="00C31818">
        <w:t>Epoch 35/100 | Loss: 0.6603</w:t>
      </w:r>
    </w:p>
    <w:p w14:paraId="75241AA2" w14:textId="77777777" w:rsidR="00C31818" w:rsidRPr="00C31818" w:rsidRDefault="00C31818" w:rsidP="00C31818">
      <w:r w:rsidRPr="00C31818">
        <w:t>Epoch 36/100 | Loss: 0.7201</w:t>
      </w:r>
    </w:p>
    <w:p w14:paraId="051EB397" w14:textId="77777777" w:rsidR="00C31818" w:rsidRPr="00C31818" w:rsidRDefault="00C31818" w:rsidP="00C31818">
      <w:r w:rsidRPr="00C31818">
        <w:t>Epoch 37/100 | Loss: 0.7047</w:t>
      </w:r>
    </w:p>
    <w:p w14:paraId="05DC495A" w14:textId="77777777" w:rsidR="00C31818" w:rsidRPr="00C31818" w:rsidRDefault="00C31818" w:rsidP="00C31818">
      <w:r w:rsidRPr="00C31818">
        <w:t>Epoch 38/100 | Loss: 0.7235</w:t>
      </w:r>
    </w:p>
    <w:p w14:paraId="6EF6BC96" w14:textId="77777777" w:rsidR="00C31818" w:rsidRPr="00C31818" w:rsidRDefault="00C31818" w:rsidP="00C31818">
      <w:r w:rsidRPr="00C31818">
        <w:t>Epoch 39/100 | Loss: 0.7481</w:t>
      </w:r>
    </w:p>
    <w:p w14:paraId="0AADBDDB" w14:textId="77777777" w:rsidR="00C31818" w:rsidRPr="00C31818" w:rsidRDefault="00C31818" w:rsidP="00C31818">
      <w:r w:rsidRPr="00C31818">
        <w:t>Epoch 40/100 | Loss: 0.6954</w:t>
      </w:r>
    </w:p>
    <w:p w14:paraId="46593BAC" w14:textId="77777777" w:rsidR="00C31818" w:rsidRPr="00C31818" w:rsidRDefault="00C31818" w:rsidP="00C31818">
      <w:r w:rsidRPr="00C31818">
        <w:t>Epoch 41/100 | Loss: 0.6444</w:t>
      </w:r>
    </w:p>
    <w:p w14:paraId="68530967" w14:textId="77777777" w:rsidR="00C31818" w:rsidRPr="00C31818" w:rsidRDefault="00C31818" w:rsidP="00C31818">
      <w:r w:rsidRPr="00C31818">
        <w:t>Epoch 42/100 | Loss: 0.6287</w:t>
      </w:r>
    </w:p>
    <w:p w14:paraId="549C9F0A" w14:textId="77777777" w:rsidR="00C31818" w:rsidRPr="00C31818" w:rsidRDefault="00C31818" w:rsidP="00C31818">
      <w:r w:rsidRPr="00C31818">
        <w:t>Epoch 43/100 | Loss: 0.7082</w:t>
      </w:r>
    </w:p>
    <w:p w14:paraId="178E2EAF" w14:textId="77777777" w:rsidR="00C31818" w:rsidRPr="00C31818" w:rsidRDefault="00C31818" w:rsidP="00C31818">
      <w:r w:rsidRPr="00C31818">
        <w:t>Epoch 44/100 | Loss: 0.6863</w:t>
      </w:r>
    </w:p>
    <w:p w14:paraId="44A1A034" w14:textId="77777777" w:rsidR="00C31818" w:rsidRPr="00C31818" w:rsidRDefault="00C31818" w:rsidP="00C31818">
      <w:r w:rsidRPr="00C31818">
        <w:t>Epoch 45/100 | Loss: 0.6298</w:t>
      </w:r>
    </w:p>
    <w:p w14:paraId="078BC050" w14:textId="77777777" w:rsidR="00C31818" w:rsidRPr="00C31818" w:rsidRDefault="00C31818" w:rsidP="00C31818">
      <w:r w:rsidRPr="00C31818">
        <w:t>Epoch 46/100 | Loss: 0.6394</w:t>
      </w:r>
    </w:p>
    <w:p w14:paraId="175D733D" w14:textId="77777777" w:rsidR="00C31818" w:rsidRPr="00C31818" w:rsidRDefault="00C31818" w:rsidP="00C31818">
      <w:r w:rsidRPr="00C31818">
        <w:t>Epoch 47/100 | Loss: 0.6717</w:t>
      </w:r>
    </w:p>
    <w:p w14:paraId="771AAB25" w14:textId="77777777" w:rsidR="00C31818" w:rsidRPr="00C31818" w:rsidRDefault="00C31818" w:rsidP="00C31818">
      <w:r w:rsidRPr="00C31818">
        <w:t>Epoch 48/100 | Loss: 0.6443</w:t>
      </w:r>
    </w:p>
    <w:p w14:paraId="5524AF4A" w14:textId="77777777" w:rsidR="00C31818" w:rsidRPr="00C31818" w:rsidRDefault="00C31818" w:rsidP="00C31818">
      <w:r w:rsidRPr="00C31818">
        <w:t>Epoch 49/100 | Loss: 0.6457</w:t>
      </w:r>
    </w:p>
    <w:p w14:paraId="7B6585AB" w14:textId="77777777" w:rsidR="00C31818" w:rsidRPr="00C31818" w:rsidRDefault="00C31818" w:rsidP="00C31818">
      <w:r w:rsidRPr="00C31818">
        <w:t>Epoch 50/100 | Loss: 0.6463</w:t>
      </w:r>
    </w:p>
    <w:p w14:paraId="00C5DE85" w14:textId="77777777" w:rsidR="00C31818" w:rsidRPr="00C31818" w:rsidRDefault="00C31818" w:rsidP="00C31818">
      <w:r w:rsidRPr="00C31818">
        <w:t>Epoch 51/100 | Loss: 0.5780</w:t>
      </w:r>
    </w:p>
    <w:p w14:paraId="41F64F49" w14:textId="77777777" w:rsidR="00C31818" w:rsidRPr="00C31818" w:rsidRDefault="00C31818" w:rsidP="00C31818">
      <w:r w:rsidRPr="00C31818">
        <w:t>Epoch 52/100 | Loss: 0.6631</w:t>
      </w:r>
    </w:p>
    <w:p w14:paraId="214C7B7D" w14:textId="77777777" w:rsidR="00C31818" w:rsidRPr="00C31818" w:rsidRDefault="00C31818" w:rsidP="00C31818">
      <w:r w:rsidRPr="00C31818">
        <w:t>Epoch 53/100 | Loss: 0.6527</w:t>
      </w:r>
    </w:p>
    <w:p w14:paraId="0E2A32CB" w14:textId="77777777" w:rsidR="00C31818" w:rsidRPr="00C31818" w:rsidRDefault="00C31818" w:rsidP="00C31818">
      <w:r w:rsidRPr="00C31818">
        <w:t>Epoch 54/100 | Loss: 0.6078</w:t>
      </w:r>
    </w:p>
    <w:p w14:paraId="03EB5B0F" w14:textId="77777777" w:rsidR="00C31818" w:rsidRPr="00C31818" w:rsidRDefault="00C31818" w:rsidP="00C31818">
      <w:r w:rsidRPr="00C31818">
        <w:t>Epoch 55/100 | Loss: 0.6480</w:t>
      </w:r>
    </w:p>
    <w:p w14:paraId="77110299" w14:textId="77777777" w:rsidR="00C31818" w:rsidRPr="00C31818" w:rsidRDefault="00C31818" w:rsidP="00C31818">
      <w:r w:rsidRPr="00C31818">
        <w:t>Epoch 56/100 | Loss: 0.6490</w:t>
      </w:r>
    </w:p>
    <w:p w14:paraId="629D919B" w14:textId="77777777" w:rsidR="00C31818" w:rsidRPr="00C31818" w:rsidRDefault="00C31818" w:rsidP="00C31818">
      <w:r w:rsidRPr="00C31818">
        <w:t>Epoch 57/100 | Loss: 0.6753</w:t>
      </w:r>
    </w:p>
    <w:p w14:paraId="51E7C20C" w14:textId="77777777" w:rsidR="00C31818" w:rsidRPr="00C31818" w:rsidRDefault="00C31818" w:rsidP="00C31818">
      <w:r w:rsidRPr="00C31818">
        <w:t>Epoch 58/100 | Loss: 0.6343</w:t>
      </w:r>
    </w:p>
    <w:p w14:paraId="430C1EED" w14:textId="77777777" w:rsidR="00C31818" w:rsidRPr="00C31818" w:rsidRDefault="00C31818" w:rsidP="00C31818">
      <w:r w:rsidRPr="00C31818">
        <w:t>Epoch 59/100 | Loss: 0.6524</w:t>
      </w:r>
    </w:p>
    <w:p w14:paraId="430B3866" w14:textId="77777777" w:rsidR="00C31818" w:rsidRPr="00C31818" w:rsidRDefault="00C31818" w:rsidP="00C31818">
      <w:r w:rsidRPr="00C31818">
        <w:t>Epoch 60/100 | Loss: 0.5971</w:t>
      </w:r>
    </w:p>
    <w:p w14:paraId="207F73C7" w14:textId="77777777" w:rsidR="00C31818" w:rsidRPr="00C31818" w:rsidRDefault="00C31818" w:rsidP="00C31818">
      <w:r w:rsidRPr="00C31818">
        <w:t>Epoch 61/100 | Loss: 0.6174</w:t>
      </w:r>
    </w:p>
    <w:p w14:paraId="54896126" w14:textId="77777777" w:rsidR="00C31818" w:rsidRPr="00C31818" w:rsidRDefault="00C31818" w:rsidP="00C31818">
      <w:r w:rsidRPr="00C31818">
        <w:t>Epoch 62/100 | Loss: 0.7231</w:t>
      </w:r>
    </w:p>
    <w:p w14:paraId="3560D010" w14:textId="77777777" w:rsidR="00C31818" w:rsidRPr="00C31818" w:rsidRDefault="00C31818" w:rsidP="00C31818">
      <w:r w:rsidRPr="00C31818">
        <w:t>Epoch 63/100 | Loss: 0.6805</w:t>
      </w:r>
    </w:p>
    <w:p w14:paraId="5E1AC6CF" w14:textId="77777777" w:rsidR="00C31818" w:rsidRPr="00C31818" w:rsidRDefault="00C31818" w:rsidP="00C31818">
      <w:r w:rsidRPr="00C31818">
        <w:t>Epoch 64/100 | Loss: 0.6296</w:t>
      </w:r>
    </w:p>
    <w:p w14:paraId="4449DA9A" w14:textId="77777777" w:rsidR="00C31818" w:rsidRPr="00C31818" w:rsidRDefault="00C31818" w:rsidP="00C31818">
      <w:r w:rsidRPr="00C31818">
        <w:t>Epoch 65/100 | Loss: 0.6024</w:t>
      </w:r>
    </w:p>
    <w:p w14:paraId="605412E5" w14:textId="77777777" w:rsidR="00C31818" w:rsidRPr="00C31818" w:rsidRDefault="00C31818" w:rsidP="00C31818">
      <w:r w:rsidRPr="00C31818">
        <w:t>Epoch 66/100 | Loss: 0.6456</w:t>
      </w:r>
    </w:p>
    <w:p w14:paraId="1465C9F0" w14:textId="77777777" w:rsidR="00C31818" w:rsidRPr="00C31818" w:rsidRDefault="00C31818" w:rsidP="00C31818">
      <w:r w:rsidRPr="00C31818">
        <w:t>Epoch 67/100 | Loss: 0.6446</w:t>
      </w:r>
    </w:p>
    <w:p w14:paraId="2000C180" w14:textId="77777777" w:rsidR="00C31818" w:rsidRPr="00C31818" w:rsidRDefault="00C31818" w:rsidP="00C31818">
      <w:r w:rsidRPr="00C31818">
        <w:t>Epoch 68/100 | Loss: 0.6762</w:t>
      </w:r>
    </w:p>
    <w:p w14:paraId="580BFFA6" w14:textId="77777777" w:rsidR="00C31818" w:rsidRPr="00C31818" w:rsidRDefault="00C31818" w:rsidP="00C31818">
      <w:r w:rsidRPr="00C31818">
        <w:t>Epoch 69/100 | Loss: 0.6700</w:t>
      </w:r>
    </w:p>
    <w:p w14:paraId="5F5B6D54" w14:textId="77777777" w:rsidR="00C31818" w:rsidRPr="00C31818" w:rsidRDefault="00C31818" w:rsidP="00C31818">
      <w:r w:rsidRPr="00C31818">
        <w:t>Epoch 70/100 | Loss: 0.7173</w:t>
      </w:r>
    </w:p>
    <w:p w14:paraId="517E0A2E" w14:textId="77777777" w:rsidR="00C31818" w:rsidRPr="00C31818" w:rsidRDefault="00C31818" w:rsidP="00C31818">
      <w:r w:rsidRPr="00C31818">
        <w:t>Epoch 71/100 | Loss: 0.6185</w:t>
      </w:r>
    </w:p>
    <w:p w14:paraId="6B59584E" w14:textId="77777777" w:rsidR="00C31818" w:rsidRPr="00C31818" w:rsidRDefault="00C31818" w:rsidP="00C31818">
      <w:r w:rsidRPr="00C31818">
        <w:t>Epoch 72/100 | Loss: 0.7073</w:t>
      </w:r>
    </w:p>
    <w:p w14:paraId="5D9DA11E" w14:textId="77777777" w:rsidR="00C31818" w:rsidRPr="00C31818" w:rsidRDefault="00C31818" w:rsidP="00C31818">
      <w:r w:rsidRPr="00C31818">
        <w:t>Epoch 73/100 | Loss: 0.5981</w:t>
      </w:r>
    </w:p>
    <w:p w14:paraId="033AF49D" w14:textId="77777777" w:rsidR="00C31818" w:rsidRPr="00C31818" w:rsidRDefault="00C31818" w:rsidP="00C31818">
      <w:r w:rsidRPr="00C31818">
        <w:t>Epoch 74/100 | Loss: 0.6478</w:t>
      </w:r>
    </w:p>
    <w:p w14:paraId="07C6D00E" w14:textId="77777777" w:rsidR="00C31818" w:rsidRPr="00C31818" w:rsidRDefault="00C31818" w:rsidP="00C31818">
      <w:r w:rsidRPr="00C31818">
        <w:t>Epoch 75/100 | Loss: 0.7222</w:t>
      </w:r>
    </w:p>
    <w:p w14:paraId="71285239" w14:textId="77777777" w:rsidR="00C31818" w:rsidRPr="00C31818" w:rsidRDefault="00C31818" w:rsidP="00C31818">
      <w:r w:rsidRPr="00C31818">
        <w:t>Epoch 76/100 | Loss: 0.6035</w:t>
      </w:r>
    </w:p>
    <w:p w14:paraId="32E73AD3" w14:textId="77777777" w:rsidR="00C31818" w:rsidRPr="00C31818" w:rsidRDefault="00C31818" w:rsidP="00C31818">
      <w:r w:rsidRPr="00C31818">
        <w:t>Epoch 77/100 | Loss: 0.6196</w:t>
      </w:r>
    </w:p>
    <w:p w14:paraId="6BC89162" w14:textId="77777777" w:rsidR="00C31818" w:rsidRPr="00C31818" w:rsidRDefault="00C31818" w:rsidP="00C31818">
      <w:r w:rsidRPr="00C31818">
        <w:t>Epoch 78/100 | Loss: 0.6046</w:t>
      </w:r>
    </w:p>
    <w:p w14:paraId="087E498D" w14:textId="77777777" w:rsidR="00C31818" w:rsidRPr="00C31818" w:rsidRDefault="00C31818" w:rsidP="00C31818">
      <w:r w:rsidRPr="00C31818">
        <w:t>Epoch 79/100 | Loss: 0.6524</w:t>
      </w:r>
    </w:p>
    <w:p w14:paraId="6FD85DE4" w14:textId="77777777" w:rsidR="00C31818" w:rsidRPr="00C31818" w:rsidRDefault="00C31818" w:rsidP="00C31818">
      <w:r w:rsidRPr="00C31818">
        <w:t>Epoch 80/100 | Loss: 0.5850</w:t>
      </w:r>
    </w:p>
    <w:p w14:paraId="5A96F275" w14:textId="77777777" w:rsidR="00C31818" w:rsidRPr="00C31818" w:rsidRDefault="00C31818" w:rsidP="00C31818">
      <w:r w:rsidRPr="00C31818">
        <w:t>Epoch 81/100 | Loss: 0.6430</w:t>
      </w:r>
    </w:p>
    <w:p w14:paraId="6BE04B71" w14:textId="77777777" w:rsidR="00C31818" w:rsidRPr="00C31818" w:rsidRDefault="00C31818" w:rsidP="00C31818">
      <w:r w:rsidRPr="00C31818">
        <w:t>Epoch 82/100 | Loss: 0.5964</w:t>
      </w:r>
    </w:p>
    <w:p w14:paraId="16BB1F32" w14:textId="77777777" w:rsidR="00C31818" w:rsidRPr="00C31818" w:rsidRDefault="00C31818" w:rsidP="00C31818">
      <w:r w:rsidRPr="00C31818">
        <w:t>Epoch 83/100 | Loss: 0.6328</w:t>
      </w:r>
    </w:p>
    <w:p w14:paraId="23A87F6E" w14:textId="77777777" w:rsidR="00C31818" w:rsidRPr="00C31818" w:rsidRDefault="00C31818" w:rsidP="00C31818">
      <w:r w:rsidRPr="00C31818">
        <w:t>Epoch 84/100 | Loss: 0.6226</w:t>
      </w:r>
    </w:p>
    <w:p w14:paraId="122D76A1" w14:textId="77777777" w:rsidR="00C31818" w:rsidRPr="00C31818" w:rsidRDefault="00C31818" w:rsidP="00C31818">
      <w:r w:rsidRPr="00C31818">
        <w:t>Epoch 85/100 | Loss: 0.6164</w:t>
      </w:r>
    </w:p>
    <w:p w14:paraId="752CC5E4" w14:textId="77777777" w:rsidR="00C31818" w:rsidRPr="00C31818" w:rsidRDefault="00C31818" w:rsidP="00C31818">
      <w:r w:rsidRPr="00C31818">
        <w:t>Epoch 86/100 | Loss: 0.6046</w:t>
      </w:r>
    </w:p>
    <w:p w14:paraId="51B0C000" w14:textId="77777777" w:rsidR="00C31818" w:rsidRPr="00C31818" w:rsidRDefault="00C31818" w:rsidP="00C31818">
      <w:r w:rsidRPr="00C31818">
        <w:t>Epoch 87/100 | Loss: 0.6758</w:t>
      </w:r>
    </w:p>
    <w:p w14:paraId="04C2A9BA" w14:textId="77777777" w:rsidR="00C31818" w:rsidRPr="00C31818" w:rsidRDefault="00C31818" w:rsidP="00C31818">
      <w:r w:rsidRPr="00C31818">
        <w:t>Epoch 88/100 | Loss: 0.6418</w:t>
      </w:r>
    </w:p>
    <w:p w14:paraId="3AF6035C" w14:textId="77777777" w:rsidR="00C31818" w:rsidRPr="00C31818" w:rsidRDefault="00C31818" w:rsidP="00C31818">
      <w:r w:rsidRPr="00C31818">
        <w:t>Epoch 89/100 | Loss: 0.5437</w:t>
      </w:r>
    </w:p>
    <w:p w14:paraId="0AEBC282" w14:textId="77777777" w:rsidR="00C31818" w:rsidRPr="00C31818" w:rsidRDefault="00C31818" w:rsidP="00C31818">
      <w:r w:rsidRPr="00C31818">
        <w:t>Epoch 90/100 | Loss: 0.5590</w:t>
      </w:r>
    </w:p>
    <w:p w14:paraId="11919FCA" w14:textId="77777777" w:rsidR="00C31818" w:rsidRPr="00C31818" w:rsidRDefault="00C31818" w:rsidP="00C31818">
      <w:r w:rsidRPr="00C31818">
        <w:t>Epoch 91/100 | Loss: 0.5995</w:t>
      </w:r>
    </w:p>
    <w:p w14:paraId="1AABC274" w14:textId="77777777" w:rsidR="00C31818" w:rsidRPr="00C31818" w:rsidRDefault="00C31818" w:rsidP="00C31818">
      <w:r w:rsidRPr="00C31818">
        <w:t>Epoch 92/100 | Loss: 0.6164</w:t>
      </w:r>
    </w:p>
    <w:p w14:paraId="4A4FAD36" w14:textId="77777777" w:rsidR="00C31818" w:rsidRPr="00C31818" w:rsidRDefault="00C31818" w:rsidP="00C31818">
      <w:r w:rsidRPr="00C31818">
        <w:t>Epoch 93/100 | Loss: 0.6017</w:t>
      </w:r>
    </w:p>
    <w:p w14:paraId="6DB4DEFC" w14:textId="77777777" w:rsidR="00C31818" w:rsidRPr="00C31818" w:rsidRDefault="00C31818" w:rsidP="00C31818">
      <w:r w:rsidRPr="00C31818">
        <w:t>Epoch 94/100 | Loss: 0.5625</w:t>
      </w:r>
    </w:p>
    <w:p w14:paraId="4EDB58BD" w14:textId="77777777" w:rsidR="00C31818" w:rsidRPr="00C31818" w:rsidRDefault="00C31818" w:rsidP="00C31818">
      <w:r w:rsidRPr="00C31818">
        <w:t>Epoch 95/100 | Loss: 0.6110</w:t>
      </w:r>
    </w:p>
    <w:p w14:paraId="4FE839C7" w14:textId="77777777" w:rsidR="00C31818" w:rsidRPr="00C31818" w:rsidRDefault="00C31818" w:rsidP="00C31818">
      <w:r w:rsidRPr="00C31818">
        <w:t>Epoch 96/100 | Loss: 0.5876</w:t>
      </w:r>
    </w:p>
    <w:p w14:paraId="1AFD6F72" w14:textId="77777777" w:rsidR="00C31818" w:rsidRPr="00C31818" w:rsidRDefault="00C31818" w:rsidP="00C31818">
      <w:r w:rsidRPr="00C31818">
        <w:t>Epoch 97/100 | Loss: 0.6218</w:t>
      </w:r>
    </w:p>
    <w:p w14:paraId="07A92E53" w14:textId="77777777" w:rsidR="00C31818" w:rsidRPr="00C31818" w:rsidRDefault="00C31818" w:rsidP="00C31818">
      <w:r w:rsidRPr="00C31818">
        <w:t>Epoch 98/100 | Loss: 0.6603</w:t>
      </w:r>
    </w:p>
    <w:p w14:paraId="0062EBB1" w14:textId="77777777" w:rsidR="00C31818" w:rsidRPr="00C31818" w:rsidRDefault="00C31818" w:rsidP="00C31818">
      <w:r w:rsidRPr="00C31818">
        <w:t>Epoch 99/100 | Loss: 0.5843</w:t>
      </w:r>
    </w:p>
    <w:p w14:paraId="6DF887FD" w14:textId="77777777" w:rsidR="00C31818" w:rsidRPr="00C31818" w:rsidRDefault="00C31818" w:rsidP="00C31818">
      <w:r w:rsidRPr="00C31818">
        <w:t>Epoch 100/100 | Loss: 0.6117</w:t>
      </w:r>
    </w:p>
    <w:p w14:paraId="7285F8EF" w14:textId="77777777" w:rsidR="00E1495E" w:rsidRPr="00E1495E" w:rsidRDefault="00E1495E" w:rsidP="00E1495E">
      <w:r w:rsidRPr="00E1495E">
        <w:t>Split 1 Accuracy: 0.4091</w:t>
      </w:r>
    </w:p>
    <w:p w14:paraId="18ABD300" w14:textId="6361D4AF" w:rsidR="00C31818" w:rsidRPr="00C31818" w:rsidRDefault="00C31818" w:rsidP="00C31818">
      <w:r w:rsidRPr="00C31818">
        <w:rPr>
          <w:noProof/>
        </w:rPr>
        <w:drawing>
          <wp:inline distT="0" distB="0" distL="0" distR="0" wp14:anchorId="56D2A213" wp14:editId="561449D8">
            <wp:extent cx="4853940" cy="4145280"/>
            <wp:effectExtent l="0" t="0" r="3810" b="7620"/>
            <wp:docPr id="1799953923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A6951" w14:textId="44207F65" w:rsidR="00E1495E" w:rsidRPr="00E1495E" w:rsidRDefault="00C31818" w:rsidP="00E1495E">
      <w:r w:rsidRPr="00C31818">
        <w:rPr>
          <w:noProof/>
        </w:rPr>
        <w:drawing>
          <wp:inline distT="0" distB="0" distL="0" distR="0" wp14:anchorId="69A0A684" wp14:editId="59EF15B4">
            <wp:extent cx="5181600" cy="4145280"/>
            <wp:effectExtent l="0" t="0" r="0" b="7620"/>
            <wp:docPr id="798585256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6F262" w14:textId="77777777" w:rsidR="00E1495E" w:rsidRPr="00E1495E" w:rsidRDefault="00E1495E" w:rsidP="00E1495E"/>
    <w:p w14:paraId="28FD8F04" w14:textId="77777777" w:rsidR="00E1495E" w:rsidRPr="00E1495E" w:rsidRDefault="00E1495E" w:rsidP="00E1495E">
      <w:r w:rsidRPr="00E1495E">
        <w:t>=== ENV1 Split 2/5 ===</w:t>
      </w:r>
    </w:p>
    <w:p w14:paraId="22645835" w14:textId="77777777" w:rsidR="00E1495E" w:rsidRPr="00E1495E" w:rsidRDefault="00E1495E" w:rsidP="00E1495E">
      <w:r w:rsidRPr="00E1495E">
        <w:t>After oversampling, class counts: Counter({1: 43, 0: 43})</w:t>
      </w:r>
    </w:p>
    <w:p w14:paraId="7E98B53A" w14:textId="77777777" w:rsidR="00E1495E" w:rsidRPr="00E1495E" w:rsidRDefault="00E1495E" w:rsidP="00E1495E">
      <w:hyperlink r:id="rId12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436D7951" w14:textId="77777777" w:rsidR="00E1495E" w:rsidRPr="00E1495E" w:rsidRDefault="00E1495E" w:rsidP="00E1495E">
      <w:r w:rsidRPr="00E1495E">
        <w:t xml:space="preserve">  warnings.warn(out)</w:t>
      </w:r>
    </w:p>
    <w:p w14:paraId="5ED96D32" w14:textId="2603F0B4" w:rsidR="00E1495E" w:rsidRPr="00E1495E" w:rsidRDefault="00E1495E" w:rsidP="00E1495E">
      <w:pPr>
        <w:rPr>
          <w:ins w:id="12" w:author="Microsoft Word" w:date="2025-07-21T22:06:00Z" w16du:dateUtc="2025-07-21T16:36:00Z"/>
        </w:rPr>
      </w:pPr>
      <w:ins w:id="13" w:author="Microsoft Word" w:date="2025-07-21T22:06:00Z" w16du:dateUtc="2025-07-21T16:36:00Z">
        <w:r w:rsidRPr="00E1495E">
          <w:t>Epoch 1/200 | Loss: 0.7452</w:t>
        </w:r>
      </w:ins>
    </w:p>
    <w:p w14:paraId="563F133F" w14:textId="0035E99C" w:rsidR="00E1495E" w:rsidRPr="00E1495E" w:rsidRDefault="00E1495E" w:rsidP="00E1495E">
      <w:pPr>
        <w:rPr>
          <w:ins w:id="14" w:author="Microsoft Word" w:date="2025-07-21T22:06:00Z" w16du:dateUtc="2025-07-21T16:36:00Z"/>
        </w:rPr>
      </w:pPr>
      <w:ins w:id="15" w:author="Microsoft Word" w:date="2025-07-21T22:06:00Z" w16du:dateUtc="2025-07-21T16:36:00Z">
        <w:r w:rsidRPr="00E1495E">
          <w:t>Epoch 2/200 | Loss: 0.7864</w:t>
        </w:r>
      </w:ins>
    </w:p>
    <w:p w14:paraId="4CD229EF" w14:textId="2F4FAC56" w:rsidR="00E1495E" w:rsidRPr="00E1495E" w:rsidRDefault="00E1495E" w:rsidP="00E1495E">
      <w:pPr>
        <w:rPr>
          <w:ins w:id="16" w:author="Microsoft Word" w:date="2025-07-21T22:06:00Z" w16du:dateUtc="2025-07-21T16:36:00Z"/>
        </w:rPr>
      </w:pPr>
      <w:ins w:id="17" w:author="Microsoft Word" w:date="2025-07-21T22:06:00Z" w16du:dateUtc="2025-07-21T16:36:00Z">
        <w:r w:rsidRPr="00E1495E">
          <w:t>Epoch 3/200 | Loss: 0.8339</w:t>
        </w:r>
      </w:ins>
    </w:p>
    <w:p w14:paraId="359F8BB1" w14:textId="1E932E98" w:rsidR="00E1495E" w:rsidRPr="00E1495E" w:rsidRDefault="00E1495E" w:rsidP="00E1495E">
      <w:pPr>
        <w:rPr>
          <w:ins w:id="18" w:author="Microsoft Word" w:date="2025-07-21T22:06:00Z" w16du:dateUtc="2025-07-21T16:36:00Z"/>
        </w:rPr>
      </w:pPr>
      <w:ins w:id="19" w:author="Microsoft Word" w:date="2025-07-21T22:06:00Z" w16du:dateUtc="2025-07-21T16:36:00Z">
        <w:r w:rsidRPr="00E1495E">
          <w:t>Epoch 4/200 | Loss: 0.7805</w:t>
        </w:r>
      </w:ins>
    </w:p>
    <w:p w14:paraId="44BEE549" w14:textId="0F6F4CCC" w:rsidR="00E1495E" w:rsidRPr="00E1495E" w:rsidRDefault="00E1495E" w:rsidP="00E1495E">
      <w:pPr>
        <w:rPr>
          <w:ins w:id="20" w:author="Microsoft Word" w:date="2025-07-21T22:06:00Z" w16du:dateUtc="2025-07-21T16:36:00Z"/>
        </w:rPr>
      </w:pPr>
      <w:ins w:id="21" w:author="Microsoft Word" w:date="2025-07-21T22:06:00Z" w16du:dateUtc="2025-07-21T16:36:00Z">
        <w:r w:rsidRPr="00E1495E">
          <w:t>Epoch 5/200 | Loss: 0.6960</w:t>
        </w:r>
      </w:ins>
    </w:p>
    <w:p w14:paraId="6A6EEF25" w14:textId="3BE1DDD7" w:rsidR="00E1495E" w:rsidRPr="00E1495E" w:rsidRDefault="00E1495E" w:rsidP="00E1495E">
      <w:pPr>
        <w:rPr>
          <w:ins w:id="22" w:author="Microsoft Word" w:date="2025-07-21T22:06:00Z" w16du:dateUtc="2025-07-21T16:36:00Z"/>
        </w:rPr>
      </w:pPr>
      <w:ins w:id="23" w:author="Microsoft Word" w:date="2025-07-21T22:06:00Z" w16du:dateUtc="2025-07-21T16:36:00Z">
        <w:r w:rsidRPr="00E1495E">
          <w:t>Epoch 6/200 | Loss: 0.8129</w:t>
        </w:r>
      </w:ins>
    </w:p>
    <w:p w14:paraId="3CD93F2D" w14:textId="63084FA1" w:rsidR="00E1495E" w:rsidRPr="00E1495E" w:rsidRDefault="00E1495E" w:rsidP="00E1495E">
      <w:pPr>
        <w:rPr>
          <w:ins w:id="24" w:author="Microsoft Word" w:date="2025-07-21T22:06:00Z" w16du:dateUtc="2025-07-21T16:36:00Z"/>
        </w:rPr>
      </w:pPr>
      <w:ins w:id="25" w:author="Microsoft Word" w:date="2025-07-21T22:06:00Z" w16du:dateUtc="2025-07-21T16:36:00Z">
        <w:r w:rsidRPr="00E1495E">
          <w:t>Epoch 7/200 | Loss: 0.7795</w:t>
        </w:r>
      </w:ins>
    </w:p>
    <w:p w14:paraId="755967ED" w14:textId="50E3BB1D" w:rsidR="00E1495E" w:rsidRPr="00E1495E" w:rsidRDefault="00E1495E" w:rsidP="00E1495E">
      <w:pPr>
        <w:rPr>
          <w:ins w:id="26" w:author="Microsoft Word" w:date="2025-07-21T22:06:00Z" w16du:dateUtc="2025-07-21T16:36:00Z"/>
        </w:rPr>
      </w:pPr>
      <w:ins w:id="27" w:author="Microsoft Word" w:date="2025-07-21T22:06:00Z" w16du:dateUtc="2025-07-21T16:36:00Z">
        <w:r w:rsidRPr="00E1495E">
          <w:t>Epoch 8/200 | Loss: 0.7887</w:t>
        </w:r>
      </w:ins>
    </w:p>
    <w:p w14:paraId="01F4F35A" w14:textId="4B8E2964" w:rsidR="00E1495E" w:rsidRPr="00E1495E" w:rsidRDefault="00E1495E" w:rsidP="00E1495E">
      <w:pPr>
        <w:rPr>
          <w:ins w:id="28" w:author="Microsoft Word" w:date="2025-07-21T22:06:00Z" w16du:dateUtc="2025-07-21T16:36:00Z"/>
        </w:rPr>
      </w:pPr>
      <w:ins w:id="29" w:author="Microsoft Word" w:date="2025-07-21T22:06:00Z" w16du:dateUtc="2025-07-21T16:36:00Z">
        <w:r w:rsidRPr="00E1495E">
          <w:t>Epoch 9/200 | Loss: 0.7795</w:t>
        </w:r>
      </w:ins>
    </w:p>
    <w:p w14:paraId="2D2867BD" w14:textId="27D6C3B6" w:rsidR="00E1495E" w:rsidRPr="00E1495E" w:rsidRDefault="00E1495E" w:rsidP="00E1495E">
      <w:pPr>
        <w:rPr>
          <w:ins w:id="30" w:author="Microsoft Word" w:date="2025-07-21T22:06:00Z" w16du:dateUtc="2025-07-21T16:36:00Z"/>
        </w:rPr>
      </w:pPr>
      <w:ins w:id="31" w:author="Microsoft Word" w:date="2025-07-21T22:06:00Z" w16du:dateUtc="2025-07-21T16:36:00Z">
        <w:r w:rsidRPr="00E1495E">
          <w:t>Epoch 10/200 | Loss: 0.7013</w:t>
        </w:r>
      </w:ins>
    </w:p>
    <w:p w14:paraId="02207F4E" w14:textId="751EE38C" w:rsidR="00E1495E" w:rsidRPr="00E1495E" w:rsidRDefault="00E1495E" w:rsidP="00E1495E">
      <w:pPr>
        <w:rPr>
          <w:ins w:id="32" w:author="Microsoft Word" w:date="2025-07-21T22:06:00Z" w16du:dateUtc="2025-07-21T16:36:00Z"/>
        </w:rPr>
      </w:pPr>
      <w:ins w:id="33" w:author="Microsoft Word" w:date="2025-07-21T22:06:00Z" w16du:dateUtc="2025-07-21T16:36:00Z">
        <w:r w:rsidRPr="00E1495E">
          <w:lastRenderedPageBreak/>
          <w:t>Epoch 11/200 | Loss: 0.7375</w:t>
        </w:r>
      </w:ins>
    </w:p>
    <w:p w14:paraId="33C07BF3" w14:textId="3D0C682C" w:rsidR="00E1495E" w:rsidRPr="00E1495E" w:rsidRDefault="00E1495E" w:rsidP="00E1495E">
      <w:pPr>
        <w:rPr>
          <w:ins w:id="34" w:author="Microsoft Word" w:date="2025-07-21T22:06:00Z" w16du:dateUtc="2025-07-21T16:36:00Z"/>
        </w:rPr>
      </w:pPr>
      <w:ins w:id="35" w:author="Microsoft Word" w:date="2025-07-21T22:06:00Z" w16du:dateUtc="2025-07-21T16:36:00Z">
        <w:r w:rsidRPr="00E1495E">
          <w:t>Epoch 12/200 | Loss: 0.8315</w:t>
        </w:r>
      </w:ins>
    </w:p>
    <w:p w14:paraId="7A5FDDFC" w14:textId="200532A2" w:rsidR="00E1495E" w:rsidRPr="00E1495E" w:rsidRDefault="00E1495E" w:rsidP="00E1495E">
      <w:pPr>
        <w:rPr>
          <w:ins w:id="36" w:author="Microsoft Word" w:date="2025-07-21T22:06:00Z" w16du:dateUtc="2025-07-21T16:36:00Z"/>
        </w:rPr>
      </w:pPr>
      <w:ins w:id="37" w:author="Microsoft Word" w:date="2025-07-21T22:06:00Z" w16du:dateUtc="2025-07-21T16:36:00Z">
        <w:r w:rsidRPr="00E1495E">
          <w:t>Epoch 13/200 | Loss: 0.7174</w:t>
        </w:r>
      </w:ins>
    </w:p>
    <w:p w14:paraId="4AD4130B" w14:textId="027431BE" w:rsidR="00E1495E" w:rsidRPr="00E1495E" w:rsidRDefault="00E1495E" w:rsidP="00E1495E">
      <w:pPr>
        <w:rPr>
          <w:ins w:id="38" w:author="Microsoft Word" w:date="2025-07-21T22:06:00Z" w16du:dateUtc="2025-07-21T16:36:00Z"/>
        </w:rPr>
      </w:pPr>
      <w:ins w:id="39" w:author="Microsoft Word" w:date="2025-07-21T22:06:00Z" w16du:dateUtc="2025-07-21T16:36:00Z">
        <w:r w:rsidRPr="00E1495E">
          <w:t>Epoch 14/200 | Loss: 0.7479</w:t>
        </w:r>
      </w:ins>
    </w:p>
    <w:p w14:paraId="44EB68A2" w14:textId="3EA5050A" w:rsidR="00E1495E" w:rsidRPr="00E1495E" w:rsidRDefault="00E1495E" w:rsidP="00E1495E">
      <w:pPr>
        <w:rPr>
          <w:ins w:id="40" w:author="Microsoft Word" w:date="2025-07-21T22:06:00Z" w16du:dateUtc="2025-07-21T16:36:00Z"/>
        </w:rPr>
      </w:pPr>
      <w:ins w:id="41" w:author="Microsoft Word" w:date="2025-07-21T22:06:00Z" w16du:dateUtc="2025-07-21T16:36:00Z">
        <w:r w:rsidRPr="00E1495E">
          <w:t>Epoch 15/200 | Loss: 0.7803</w:t>
        </w:r>
      </w:ins>
    </w:p>
    <w:p w14:paraId="1619EE50" w14:textId="5BBF2142" w:rsidR="00E1495E" w:rsidRPr="00E1495E" w:rsidRDefault="00E1495E" w:rsidP="00E1495E">
      <w:pPr>
        <w:rPr>
          <w:ins w:id="42" w:author="Microsoft Word" w:date="2025-07-21T22:06:00Z" w16du:dateUtc="2025-07-21T16:36:00Z"/>
        </w:rPr>
      </w:pPr>
      <w:ins w:id="43" w:author="Microsoft Word" w:date="2025-07-21T22:06:00Z" w16du:dateUtc="2025-07-21T16:36:00Z">
        <w:r w:rsidRPr="00E1495E">
          <w:t>Epoch 16/200 | Loss: 0.7280</w:t>
        </w:r>
      </w:ins>
    </w:p>
    <w:p w14:paraId="7BD83645" w14:textId="4E6BBC8A" w:rsidR="00E1495E" w:rsidRPr="00E1495E" w:rsidRDefault="00E1495E" w:rsidP="00E1495E">
      <w:pPr>
        <w:rPr>
          <w:ins w:id="44" w:author="Microsoft Word" w:date="2025-07-21T22:06:00Z" w16du:dateUtc="2025-07-21T16:36:00Z"/>
        </w:rPr>
      </w:pPr>
      <w:ins w:id="45" w:author="Microsoft Word" w:date="2025-07-21T22:06:00Z" w16du:dateUtc="2025-07-21T16:36:00Z">
        <w:r w:rsidRPr="00E1495E">
          <w:t>Epoch 17/200 | Loss: 0.7834</w:t>
        </w:r>
      </w:ins>
    </w:p>
    <w:p w14:paraId="30A6F2A6" w14:textId="162CD2A0" w:rsidR="00E1495E" w:rsidRPr="00E1495E" w:rsidRDefault="00E1495E" w:rsidP="00E1495E">
      <w:pPr>
        <w:rPr>
          <w:ins w:id="46" w:author="Microsoft Word" w:date="2025-07-21T22:06:00Z" w16du:dateUtc="2025-07-21T16:36:00Z"/>
        </w:rPr>
      </w:pPr>
      <w:ins w:id="47" w:author="Microsoft Word" w:date="2025-07-21T22:06:00Z" w16du:dateUtc="2025-07-21T16:36:00Z">
        <w:r w:rsidRPr="00E1495E">
          <w:t>Epoch 18/200 | Loss: 0.7289</w:t>
        </w:r>
      </w:ins>
    </w:p>
    <w:p w14:paraId="0FB78E45" w14:textId="50990B75" w:rsidR="00E1495E" w:rsidRPr="00E1495E" w:rsidRDefault="00E1495E" w:rsidP="00E1495E">
      <w:pPr>
        <w:rPr>
          <w:ins w:id="48" w:author="Microsoft Word" w:date="2025-07-21T22:06:00Z" w16du:dateUtc="2025-07-21T16:36:00Z"/>
        </w:rPr>
      </w:pPr>
      <w:ins w:id="49" w:author="Microsoft Word" w:date="2025-07-21T22:06:00Z" w16du:dateUtc="2025-07-21T16:36:00Z">
        <w:r w:rsidRPr="00E1495E">
          <w:t>Epoch 19/200 | Loss: 0.7140</w:t>
        </w:r>
      </w:ins>
    </w:p>
    <w:p w14:paraId="0FD996E1" w14:textId="1A595E59" w:rsidR="00E1495E" w:rsidRPr="00E1495E" w:rsidRDefault="00E1495E" w:rsidP="00E1495E">
      <w:pPr>
        <w:rPr>
          <w:ins w:id="50" w:author="Microsoft Word" w:date="2025-07-21T22:06:00Z" w16du:dateUtc="2025-07-21T16:36:00Z"/>
        </w:rPr>
      </w:pPr>
      <w:ins w:id="51" w:author="Microsoft Word" w:date="2025-07-21T22:06:00Z" w16du:dateUtc="2025-07-21T16:36:00Z">
        <w:r w:rsidRPr="00E1495E">
          <w:t>Epoch 20/200 | Loss: 0.7656</w:t>
        </w:r>
      </w:ins>
    </w:p>
    <w:p w14:paraId="718543D0" w14:textId="77777777" w:rsidR="00E1495E" w:rsidRPr="00E1495E" w:rsidRDefault="00E1495E" w:rsidP="00E1495E">
      <w:r w:rsidRPr="00E1495E">
        <w:t>Epoch 21/200 | Loss: 0.7029</w:t>
      </w:r>
    </w:p>
    <w:p w14:paraId="20876758" w14:textId="77777777" w:rsidR="00E1495E" w:rsidRPr="00E1495E" w:rsidRDefault="00E1495E" w:rsidP="00E1495E">
      <w:r w:rsidRPr="00E1495E">
        <w:t>Epoch 22/200 | Loss: 0.7864</w:t>
      </w:r>
    </w:p>
    <w:p w14:paraId="05945A49" w14:textId="77777777" w:rsidR="00E1495E" w:rsidRPr="00E1495E" w:rsidRDefault="00E1495E" w:rsidP="00E1495E">
      <w:r w:rsidRPr="00E1495E">
        <w:t>Epoch 23/200 | Loss: 0.7012</w:t>
      </w:r>
    </w:p>
    <w:p w14:paraId="275868A7" w14:textId="77777777" w:rsidR="00E1495E" w:rsidRPr="00E1495E" w:rsidRDefault="00E1495E" w:rsidP="00E1495E">
      <w:r w:rsidRPr="00E1495E">
        <w:t>Epoch 24/200 | Loss: 0.7763</w:t>
      </w:r>
    </w:p>
    <w:p w14:paraId="05B3A91C" w14:textId="77777777" w:rsidR="00E1495E" w:rsidRPr="00E1495E" w:rsidRDefault="00E1495E" w:rsidP="00E1495E">
      <w:r w:rsidRPr="00E1495E">
        <w:t>Epoch 25/200 | Loss: 0.7252</w:t>
      </w:r>
    </w:p>
    <w:p w14:paraId="586B53DD" w14:textId="77777777" w:rsidR="00E1495E" w:rsidRPr="00E1495E" w:rsidRDefault="00E1495E" w:rsidP="00E1495E">
      <w:r w:rsidRPr="00E1495E">
        <w:t>Epoch 26/200 | Loss: 0.7431</w:t>
      </w:r>
    </w:p>
    <w:p w14:paraId="287D2412" w14:textId="77777777" w:rsidR="00E1495E" w:rsidRPr="00E1495E" w:rsidRDefault="00E1495E" w:rsidP="00E1495E">
      <w:r w:rsidRPr="00E1495E">
        <w:t>Epoch 27/200 | Loss: 0.7194</w:t>
      </w:r>
    </w:p>
    <w:p w14:paraId="63DD97C2" w14:textId="77777777" w:rsidR="00E1495E" w:rsidRPr="00E1495E" w:rsidRDefault="00E1495E" w:rsidP="00E1495E">
      <w:r w:rsidRPr="00E1495E">
        <w:t>Epoch 28/200 | Loss: 0.8161</w:t>
      </w:r>
    </w:p>
    <w:p w14:paraId="4713E9C8" w14:textId="77777777" w:rsidR="00E1495E" w:rsidRPr="00E1495E" w:rsidRDefault="00E1495E" w:rsidP="00E1495E">
      <w:r w:rsidRPr="00E1495E">
        <w:t>Epoch 29/200 | Loss: 0.7585</w:t>
      </w:r>
    </w:p>
    <w:p w14:paraId="61FC849B" w14:textId="77777777" w:rsidR="00E1495E" w:rsidRPr="00E1495E" w:rsidRDefault="00E1495E" w:rsidP="00E1495E">
      <w:r w:rsidRPr="00E1495E">
        <w:t>Epoch 30/200 | Loss: 0.7951</w:t>
      </w:r>
    </w:p>
    <w:p w14:paraId="2F781E2E" w14:textId="77777777" w:rsidR="00E1495E" w:rsidRPr="00E1495E" w:rsidRDefault="00E1495E" w:rsidP="00E1495E">
      <w:r w:rsidRPr="00E1495E">
        <w:t>Epoch 31/200 | Loss: 0.7150</w:t>
      </w:r>
    </w:p>
    <w:p w14:paraId="2E2A8575" w14:textId="77777777" w:rsidR="00E1495E" w:rsidRPr="00E1495E" w:rsidRDefault="00E1495E" w:rsidP="00E1495E">
      <w:r w:rsidRPr="00E1495E">
        <w:t>Epoch 32/200 | Loss: 0.8050</w:t>
      </w:r>
    </w:p>
    <w:p w14:paraId="304E9C91" w14:textId="77777777" w:rsidR="00E1495E" w:rsidRPr="00E1495E" w:rsidRDefault="00E1495E" w:rsidP="00E1495E">
      <w:r w:rsidRPr="00E1495E">
        <w:t>Epoch 33/200 | Loss: 0.7353</w:t>
      </w:r>
    </w:p>
    <w:p w14:paraId="52D92FF4" w14:textId="77777777" w:rsidR="00E1495E" w:rsidRPr="00E1495E" w:rsidRDefault="00E1495E" w:rsidP="00E1495E">
      <w:r w:rsidRPr="00E1495E">
        <w:t>Epoch 34/200 | Loss: 0.7754</w:t>
      </w:r>
    </w:p>
    <w:p w14:paraId="71119634" w14:textId="77777777" w:rsidR="00E1495E" w:rsidRPr="00E1495E" w:rsidRDefault="00E1495E" w:rsidP="00E1495E">
      <w:r w:rsidRPr="00E1495E">
        <w:t>Epoch 35/200 | Loss: 0.7375</w:t>
      </w:r>
    </w:p>
    <w:p w14:paraId="4ABC3EAD" w14:textId="77777777" w:rsidR="00E1495E" w:rsidRPr="00E1495E" w:rsidRDefault="00E1495E" w:rsidP="00E1495E">
      <w:r w:rsidRPr="00E1495E">
        <w:t>Epoch 36/200 | Loss: 0.7410</w:t>
      </w:r>
    </w:p>
    <w:p w14:paraId="32BD615E" w14:textId="77777777" w:rsidR="00E1495E" w:rsidRPr="00E1495E" w:rsidRDefault="00E1495E" w:rsidP="00E1495E">
      <w:r w:rsidRPr="00E1495E">
        <w:t>Epoch 37/200 | Loss: 0.7350</w:t>
      </w:r>
    </w:p>
    <w:p w14:paraId="264D29EB" w14:textId="77777777" w:rsidR="00E1495E" w:rsidRPr="00E1495E" w:rsidRDefault="00E1495E" w:rsidP="00E1495E">
      <w:r w:rsidRPr="00E1495E">
        <w:t>Epoch 38/200 | Loss: 0.7197</w:t>
      </w:r>
    </w:p>
    <w:p w14:paraId="794DDCE2" w14:textId="77777777" w:rsidR="00E1495E" w:rsidRPr="00E1495E" w:rsidRDefault="00E1495E" w:rsidP="00E1495E">
      <w:r w:rsidRPr="00E1495E">
        <w:t>Epoch 39/200 | Loss: 0.7210</w:t>
      </w:r>
    </w:p>
    <w:p w14:paraId="3B1FB300" w14:textId="77777777" w:rsidR="00E1495E" w:rsidRPr="00E1495E" w:rsidRDefault="00E1495E" w:rsidP="00E1495E">
      <w:r w:rsidRPr="00E1495E">
        <w:t>Epoch 40/200 | Loss: 0.8237</w:t>
      </w:r>
    </w:p>
    <w:p w14:paraId="4A22EC3A" w14:textId="77777777" w:rsidR="00E1495E" w:rsidRPr="00E1495E" w:rsidRDefault="00E1495E" w:rsidP="00E1495E">
      <w:r w:rsidRPr="00E1495E">
        <w:t>Epoch 41/200 | Loss: 0.7733</w:t>
      </w:r>
    </w:p>
    <w:p w14:paraId="38CD561F" w14:textId="77777777" w:rsidR="00E1495E" w:rsidRPr="00E1495E" w:rsidRDefault="00E1495E" w:rsidP="00E1495E">
      <w:r w:rsidRPr="00E1495E">
        <w:lastRenderedPageBreak/>
        <w:t>Epoch 42/200 | Loss: 0.7662</w:t>
      </w:r>
    </w:p>
    <w:p w14:paraId="386DB010" w14:textId="77777777" w:rsidR="00E1495E" w:rsidRPr="00E1495E" w:rsidRDefault="00E1495E" w:rsidP="00E1495E">
      <w:r w:rsidRPr="00E1495E">
        <w:t>Epoch 43/200 | Loss: 0.7779</w:t>
      </w:r>
    </w:p>
    <w:p w14:paraId="6308369E" w14:textId="77777777" w:rsidR="00E1495E" w:rsidRPr="00E1495E" w:rsidRDefault="00E1495E" w:rsidP="00E1495E">
      <w:r w:rsidRPr="00E1495E">
        <w:t>Epoch 44/200 | Loss: 0.7412</w:t>
      </w:r>
    </w:p>
    <w:p w14:paraId="4D243F50" w14:textId="77777777" w:rsidR="00E1495E" w:rsidRPr="00E1495E" w:rsidRDefault="00E1495E" w:rsidP="00E1495E">
      <w:r w:rsidRPr="00E1495E">
        <w:t>Epoch 45/200 | Loss: 0.7751</w:t>
      </w:r>
    </w:p>
    <w:p w14:paraId="029DB9D5" w14:textId="77777777" w:rsidR="00E1495E" w:rsidRPr="00E1495E" w:rsidRDefault="00E1495E" w:rsidP="00E1495E">
      <w:r w:rsidRPr="00E1495E">
        <w:t>Epoch 46/200 | Loss: 0.8056</w:t>
      </w:r>
    </w:p>
    <w:p w14:paraId="77EEC4B7" w14:textId="77777777" w:rsidR="00E1495E" w:rsidRPr="00E1495E" w:rsidRDefault="00E1495E" w:rsidP="00E1495E">
      <w:r w:rsidRPr="00E1495E">
        <w:t>Epoch 47/200 | Loss: 0.6945</w:t>
      </w:r>
    </w:p>
    <w:p w14:paraId="1DFDA45C" w14:textId="77777777" w:rsidR="00E1495E" w:rsidRPr="00E1495E" w:rsidRDefault="00E1495E" w:rsidP="00E1495E">
      <w:r w:rsidRPr="00E1495E">
        <w:t>Epoch 48/200 | Loss: 0.7158</w:t>
      </w:r>
    </w:p>
    <w:p w14:paraId="26971BFD" w14:textId="77777777" w:rsidR="00E1495E" w:rsidRPr="00E1495E" w:rsidRDefault="00E1495E" w:rsidP="00E1495E">
      <w:r w:rsidRPr="00E1495E">
        <w:t>Epoch 49/200 | Loss: 0.7560</w:t>
      </w:r>
    </w:p>
    <w:p w14:paraId="0E198617" w14:textId="77777777" w:rsidR="00E1495E" w:rsidRPr="00E1495E" w:rsidRDefault="00E1495E" w:rsidP="00E1495E">
      <w:r w:rsidRPr="00E1495E">
        <w:t>Epoch 50/200 | Loss: 0.7781</w:t>
      </w:r>
    </w:p>
    <w:p w14:paraId="0439D748" w14:textId="77777777" w:rsidR="00E1495E" w:rsidRPr="00E1495E" w:rsidRDefault="00E1495E" w:rsidP="00E1495E">
      <w:r w:rsidRPr="00E1495E">
        <w:t>Epoch 51/200 | Loss: 0.7218</w:t>
      </w:r>
    </w:p>
    <w:p w14:paraId="3A049E1A" w14:textId="77777777" w:rsidR="00E1495E" w:rsidRPr="00E1495E" w:rsidRDefault="00E1495E" w:rsidP="00E1495E">
      <w:r w:rsidRPr="00E1495E">
        <w:t>Epoch 52/200 | Loss: 0.7374</w:t>
      </w:r>
    </w:p>
    <w:p w14:paraId="5E322715" w14:textId="77777777" w:rsidR="00E1495E" w:rsidRPr="00E1495E" w:rsidRDefault="00E1495E" w:rsidP="00E1495E">
      <w:r w:rsidRPr="00E1495E">
        <w:t>Epoch 53/200 | Loss: 0.6752</w:t>
      </w:r>
    </w:p>
    <w:p w14:paraId="45123016" w14:textId="77777777" w:rsidR="00E1495E" w:rsidRPr="00E1495E" w:rsidRDefault="00E1495E" w:rsidP="00E1495E">
      <w:r w:rsidRPr="00E1495E">
        <w:t>Epoch 54/200 | Loss: 0.6857</w:t>
      </w:r>
    </w:p>
    <w:p w14:paraId="65CBA590" w14:textId="77777777" w:rsidR="00E1495E" w:rsidRPr="00E1495E" w:rsidRDefault="00E1495E" w:rsidP="00E1495E">
      <w:r w:rsidRPr="00E1495E">
        <w:t>Epoch 55/200 | Loss: 0.7201</w:t>
      </w:r>
    </w:p>
    <w:p w14:paraId="509B82E4" w14:textId="77777777" w:rsidR="00E1495E" w:rsidRPr="00E1495E" w:rsidRDefault="00E1495E" w:rsidP="00E1495E">
      <w:r w:rsidRPr="00E1495E">
        <w:t>Epoch 56/200 | Loss: 0.7091</w:t>
      </w:r>
    </w:p>
    <w:p w14:paraId="78F94F26" w14:textId="77777777" w:rsidR="00E1495E" w:rsidRPr="00E1495E" w:rsidRDefault="00E1495E" w:rsidP="00E1495E">
      <w:r w:rsidRPr="00E1495E">
        <w:t>Epoch 57/200 | Loss: 0.7204</w:t>
      </w:r>
    </w:p>
    <w:p w14:paraId="0F5E5B58" w14:textId="77777777" w:rsidR="00E1495E" w:rsidRPr="00E1495E" w:rsidRDefault="00E1495E" w:rsidP="00E1495E">
      <w:r w:rsidRPr="00E1495E">
        <w:t>Epoch 58/200 | Loss: 0.7078</w:t>
      </w:r>
    </w:p>
    <w:p w14:paraId="31E3003C" w14:textId="77777777" w:rsidR="00E1495E" w:rsidRPr="00E1495E" w:rsidRDefault="00E1495E" w:rsidP="00E1495E">
      <w:r w:rsidRPr="00E1495E">
        <w:t>Epoch 59/200 | Loss: 0.7630</w:t>
      </w:r>
    </w:p>
    <w:p w14:paraId="6C8CB94A" w14:textId="77777777" w:rsidR="00E1495E" w:rsidRPr="00E1495E" w:rsidRDefault="00E1495E" w:rsidP="00E1495E">
      <w:r w:rsidRPr="00E1495E">
        <w:t>Epoch 60/200 | Loss: 0.7764</w:t>
      </w:r>
    </w:p>
    <w:p w14:paraId="6DAD2E43" w14:textId="77777777" w:rsidR="00E1495E" w:rsidRPr="00E1495E" w:rsidRDefault="00E1495E" w:rsidP="00E1495E">
      <w:r w:rsidRPr="00E1495E">
        <w:t>Epoch 61/200 | Loss: 0.7590</w:t>
      </w:r>
    </w:p>
    <w:p w14:paraId="27D4AD36" w14:textId="77777777" w:rsidR="00E1495E" w:rsidRPr="00E1495E" w:rsidRDefault="00E1495E" w:rsidP="00E1495E">
      <w:r w:rsidRPr="00E1495E">
        <w:t>Epoch 62/200 | Loss: 0.7179</w:t>
      </w:r>
    </w:p>
    <w:p w14:paraId="2505C79C" w14:textId="77777777" w:rsidR="00E1495E" w:rsidRPr="00E1495E" w:rsidRDefault="00E1495E" w:rsidP="00E1495E">
      <w:r w:rsidRPr="00E1495E">
        <w:t>Epoch 63/200 | Loss: 0.7412</w:t>
      </w:r>
    </w:p>
    <w:p w14:paraId="69C78117" w14:textId="77777777" w:rsidR="00E1495E" w:rsidRPr="00E1495E" w:rsidRDefault="00E1495E" w:rsidP="00E1495E">
      <w:r w:rsidRPr="00E1495E">
        <w:t>Epoch 64/200 | Loss: 0.7567</w:t>
      </w:r>
    </w:p>
    <w:p w14:paraId="25B02BE5" w14:textId="77777777" w:rsidR="00E1495E" w:rsidRPr="00E1495E" w:rsidRDefault="00E1495E" w:rsidP="00E1495E">
      <w:r w:rsidRPr="00E1495E">
        <w:t>Epoch 65/200 | Loss: 0.7519</w:t>
      </w:r>
    </w:p>
    <w:p w14:paraId="7290B02D" w14:textId="77777777" w:rsidR="00E1495E" w:rsidRPr="00E1495E" w:rsidRDefault="00E1495E" w:rsidP="00E1495E">
      <w:r w:rsidRPr="00E1495E">
        <w:t>Epoch 66/200 | Loss: 0.7555</w:t>
      </w:r>
    </w:p>
    <w:p w14:paraId="33C3B332" w14:textId="77777777" w:rsidR="00E1495E" w:rsidRPr="00E1495E" w:rsidRDefault="00E1495E" w:rsidP="00E1495E">
      <w:r w:rsidRPr="00E1495E">
        <w:t>Epoch 67/200 | Loss: 0.7096</w:t>
      </w:r>
    </w:p>
    <w:p w14:paraId="75BE60F3" w14:textId="77777777" w:rsidR="00E1495E" w:rsidRPr="00E1495E" w:rsidRDefault="00E1495E" w:rsidP="00E1495E">
      <w:r w:rsidRPr="00E1495E">
        <w:t>Epoch 68/200 | Loss: 0.7628</w:t>
      </w:r>
    </w:p>
    <w:p w14:paraId="239A37AD" w14:textId="77777777" w:rsidR="00E1495E" w:rsidRPr="00E1495E" w:rsidRDefault="00E1495E" w:rsidP="00E1495E">
      <w:r w:rsidRPr="00E1495E">
        <w:t>Epoch 69/200 | Loss: 0.7272</w:t>
      </w:r>
    </w:p>
    <w:p w14:paraId="6E56A2D0" w14:textId="77777777" w:rsidR="00E1495E" w:rsidRPr="00E1495E" w:rsidRDefault="00E1495E" w:rsidP="00E1495E">
      <w:r w:rsidRPr="00E1495E">
        <w:t>Epoch 70/200 | Loss: 0.7203</w:t>
      </w:r>
    </w:p>
    <w:p w14:paraId="0CB103E5" w14:textId="77777777" w:rsidR="00E1495E" w:rsidRPr="00E1495E" w:rsidRDefault="00E1495E" w:rsidP="00E1495E">
      <w:r w:rsidRPr="00E1495E">
        <w:t>Epoch 71/200 | Loss: 0.7441</w:t>
      </w:r>
    </w:p>
    <w:p w14:paraId="7DEF2541" w14:textId="77777777" w:rsidR="00E1495E" w:rsidRPr="00E1495E" w:rsidRDefault="00E1495E" w:rsidP="00E1495E">
      <w:r w:rsidRPr="00E1495E">
        <w:t>Epoch 72/200 | Loss: 0.7891</w:t>
      </w:r>
    </w:p>
    <w:p w14:paraId="5A75303D" w14:textId="77777777" w:rsidR="00E1495E" w:rsidRPr="00E1495E" w:rsidRDefault="00E1495E" w:rsidP="00E1495E">
      <w:r w:rsidRPr="00E1495E">
        <w:lastRenderedPageBreak/>
        <w:t>Epoch 73/200 | Loss: 0.7097</w:t>
      </w:r>
    </w:p>
    <w:p w14:paraId="5CC8774A" w14:textId="77777777" w:rsidR="00E1495E" w:rsidRPr="00E1495E" w:rsidRDefault="00E1495E" w:rsidP="00E1495E">
      <w:r w:rsidRPr="00E1495E">
        <w:t>Epoch 74/200 | Loss: 0.7089</w:t>
      </w:r>
    </w:p>
    <w:p w14:paraId="119537A3" w14:textId="77777777" w:rsidR="00E1495E" w:rsidRPr="00E1495E" w:rsidRDefault="00E1495E" w:rsidP="00E1495E">
      <w:r w:rsidRPr="00E1495E">
        <w:t>Epoch 75/200 | Loss: 0.6939</w:t>
      </w:r>
    </w:p>
    <w:p w14:paraId="24843551" w14:textId="77777777" w:rsidR="00E1495E" w:rsidRPr="00E1495E" w:rsidRDefault="00E1495E" w:rsidP="00E1495E">
      <w:r w:rsidRPr="00E1495E">
        <w:t>Epoch 76/200 | Loss: 0.6833</w:t>
      </w:r>
    </w:p>
    <w:p w14:paraId="7EFE3ABD" w14:textId="77777777" w:rsidR="00E1495E" w:rsidRPr="00E1495E" w:rsidRDefault="00E1495E" w:rsidP="00E1495E">
      <w:r w:rsidRPr="00E1495E">
        <w:t>Epoch 77/200 | Loss: 0.7097</w:t>
      </w:r>
    </w:p>
    <w:p w14:paraId="7A206E73" w14:textId="77777777" w:rsidR="00E1495E" w:rsidRPr="00E1495E" w:rsidRDefault="00E1495E" w:rsidP="00E1495E">
      <w:r w:rsidRPr="00E1495E">
        <w:t>Epoch 78/200 | Loss: 0.7226</w:t>
      </w:r>
    </w:p>
    <w:p w14:paraId="493A337A" w14:textId="77777777" w:rsidR="00E1495E" w:rsidRPr="00E1495E" w:rsidRDefault="00E1495E" w:rsidP="00E1495E">
      <w:r w:rsidRPr="00E1495E">
        <w:t>Epoch 79/200 | Loss: 0.7374</w:t>
      </w:r>
    </w:p>
    <w:p w14:paraId="58D5B958" w14:textId="77777777" w:rsidR="00E1495E" w:rsidRPr="00E1495E" w:rsidRDefault="00E1495E" w:rsidP="00E1495E">
      <w:r w:rsidRPr="00E1495E">
        <w:t>Epoch 80/200 | Loss: 0.7334</w:t>
      </w:r>
    </w:p>
    <w:p w14:paraId="1A343FA2" w14:textId="77777777" w:rsidR="00E1495E" w:rsidRPr="00E1495E" w:rsidRDefault="00E1495E" w:rsidP="00E1495E">
      <w:r w:rsidRPr="00E1495E">
        <w:t>Epoch 81/200 | Loss: 0.7058</w:t>
      </w:r>
    </w:p>
    <w:p w14:paraId="6179FB72" w14:textId="77777777" w:rsidR="00E1495E" w:rsidRPr="00E1495E" w:rsidRDefault="00E1495E" w:rsidP="00E1495E">
      <w:r w:rsidRPr="00E1495E">
        <w:t>Epoch 82/200 | Loss: 0.7054</w:t>
      </w:r>
    </w:p>
    <w:p w14:paraId="1FB03D33" w14:textId="77777777" w:rsidR="00E1495E" w:rsidRPr="00E1495E" w:rsidRDefault="00E1495E" w:rsidP="00E1495E">
      <w:r w:rsidRPr="00E1495E">
        <w:t>Epoch 83/200 | Loss: 0.7282</w:t>
      </w:r>
    </w:p>
    <w:p w14:paraId="47289FE0" w14:textId="77777777" w:rsidR="00E1495E" w:rsidRPr="00E1495E" w:rsidRDefault="00E1495E" w:rsidP="00E1495E">
      <w:r w:rsidRPr="00E1495E">
        <w:t>Epoch 84/200 | Loss: 0.6713</w:t>
      </w:r>
    </w:p>
    <w:p w14:paraId="7C8A1FC0" w14:textId="77777777" w:rsidR="00E1495E" w:rsidRPr="00E1495E" w:rsidRDefault="00E1495E" w:rsidP="00E1495E">
      <w:r w:rsidRPr="00E1495E">
        <w:t>Epoch 85/200 | Loss: 0.6936</w:t>
      </w:r>
    </w:p>
    <w:p w14:paraId="59F0FE9C" w14:textId="77777777" w:rsidR="00E1495E" w:rsidRPr="00E1495E" w:rsidRDefault="00E1495E" w:rsidP="00E1495E">
      <w:r w:rsidRPr="00E1495E">
        <w:t>Epoch 86/200 | Loss: 0.7175</w:t>
      </w:r>
    </w:p>
    <w:p w14:paraId="0D649C3D" w14:textId="77777777" w:rsidR="00E1495E" w:rsidRPr="00E1495E" w:rsidRDefault="00E1495E" w:rsidP="00E1495E">
      <w:r w:rsidRPr="00E1495E">
        <w:t>Epoch 87/200 | Loss: 0.7251</w:t>
      </w:r>
    </w:p>
    <w:p w14:paraId="67CA8369" w14:textId="77777777" w:rsidR="00E1495E" w:rsidRPr="00E1495E" w:rsidRDefault="00E1495E" w:rsidP="00E1495E">
      <w:r w:rsidRPr="00E1495E">
        <w:t>Epoch 88/200 | Loss: 0.7712</w:t>
      </w:r>
    </w:p>
    <w:p w14:paraId="5F203646" w14:textId="77777777" w:rsidR="00E1495E" w:rsidRPr="00E1495E" w:rsidRDefault="00E1495E" w:rsidP="00E1495E">
      <w:r w:rsidRPr="00E1495E">
        <w:t>Epoch 89/200 | Loss: 0.7580</w:t>
      </w:r>
    </w:p>
    <w:p w14:paraId="71CF012E" w14:textId="77777777" w:rsidR="00E1495E" w:rsidRPr="00E1495E" w:rsidRDefault="00E1495E" w:rsidP="00E1495E">
      <w:r w:rsidRPr="00E1495E">
        <w:t>Epoch 90/200 | Loss: 0.7572</w:t>
      </w:r>
    </w:p>
    <w:p w14:paraId="2D6D352D" w14:textId="77777777" w:rsidR="00E1495E" w:rsidRPr="00E1495E" w:rsidRDefault="00E1495E" w:rsidP="00E1495E">
      <w:r w:rsidRPr="00E1495E">
        <w:t>Epoch 91/200 | Loss: 0.7435</w:t>
      </w:r>
    </w:p>
    <w:p w14:paraId="519DD5BD" w14:textId="77777777" w:rsidR="00E1495E" w:rsidRPr="00E1495E" w:rsidRDefault="00E1495E" w:rsidP="00E1495E">
      <w:r w:rsidRPr="00E1495E">
        <w:t>Epoch 92/200 | Loss: 0.7318</w:t>
      </w:r>
    </w:p>
    <w:p w14:paraId="2F1D9E0F" w14:textId="77777777" w:rsidR="00E1495E" w:rsidRPr="00E1495E" w:rsidRDefault="00E1495E" w:rsidP="00E1495E">
      <w:r w:rsidRPr="00E1495E">
        <w:t>Epoch 93/200 | Loss: 0.7379</w:t>
      </w:r>
    </w:p>
    <w:p w14:paraId="1E457C98" w14:textId="77777777" w:rsidR="00E1495E" w:rsidRPr="00E1495E" w:rsidRDefault="00E1495E" w:rsidP="00E1495E">
      <w:r w:rsidRPr="00E1495E">
        <w:t>Epoch 94/200 | Loss: 0.6968</w:t>
      </w:r>
    </w:p>
    <w:p w14:paraId="6AC99035" w14:textId="77777777" w:rsidR="00E1495E" w:rsidRPr="00E1495E" w:rsidRDefault="00E1495E" w:rsidP="00E1495E">
      <w:r w:rsidRPr="00E1495E">
        <w:t>Epoch 95/200 | Loss: 0.7393</w:t>
      </w:r>
    </w:p>
    <w:p w14:paraId="51AE3BE9" w14:textId="77777777" w:rsidR="00E1495E" w:rsidRPr="00E1495E" w:rsidRDefault="00E1495E" w:rsidP="00E1495E">
      <w:r w:rsidRPr="00E1495E">
        <w:t>Epoch 96/200 | Loss: 0.7179</w:t>
      </w:r>
    </w:p>
    <w:p w14:paraId="243D40D3" w14:textId="77777777" w:rsidR="00E1495E" w:rsidRPr="00E1495E" w:rsidRDefault="00E1495E" w:rsidP="00E1495E">
      <w:r w:rsidRPr="00E1495E">
        <w:t>Epoch 97/200 | Loss: 0.7086</w:t>
      </w:r>
    </w:p>
    <w:p w14:paraId="5CEC96B3" w14:textId="77777777" w:rsidR="00E1495E" w:rsidRPr="00E1495E" w:rsidRDefault="00E1495E" w:rsidP="00E1495E">
      <w:r w:rsidRPr="00E1495E">
        <w:t>Epoch 98/200 | Loss: 0.6771</w:t>
      </w:r>
    </w:p>
    <w:p w14:paraId="7B5E25C5" w14:textId="77777777" w:rsidR="00E1495E" w:rsidRPr="00E1495E" w:rsidRDefault="00E1495E" w:rsidP="00E1495E">
      <w:r w:rsidRPr="00E1495E">
        <w:t>Epoch 99/200 | Loss: 0.6905</w:t>
      </w:r>
    </w:p>
    <w:p w14:paraId="65DBE11D" w14:textId="77777777" w:rsidR="00E1495E" w:rsidRPr="00E1495E" w:rsidRDefault="00E1495E" w:rsidP="00E1495E">
      <w:r w:rsidRPr="00E1495E">
        <w:t>Epoch 100/200 | Loss: 0.6861</w:t>
      </w:r>
    </w:p>
    <w:p w14:paraId="3F57FAC3" w14:textId="77777777" w:rsidR="00E1495E" w:rsidRPr="00E1495E" w:rsidRDefault="00E1495E" w:rsidP="00E1495E">
      <w:r w:rsidRPr="00E1495E">
        <w:t>Epoch 101/200 | Loss: 0.7013</w:t>
      </w:r>
    </w:p>
    <w:p w14:paraId="2D3BF3E4" w14:textId="77777777" w:rsidR="00E1495E" w:rsidRPr="00E1495E" w:rsidRDefault="00E1495E" w:rsidP="00E1495E">
      <w:r w:rsidRPr="00E1495E">
        <w:t>Epoch 102/200 | Loss: 0.7226</w:t>
      </w:r>
    </w:p>
    <w:p w14:paraId="70083EA1" w14:textId="77777777" w:rsidR="00E1495E" w:rsidRPr="00E1495E" w:rsidRDefault="00E1495E" w:rsidP="00E1495E">
      <w:r w:rsidRPr="00E1495E">
        <w:t>Epoch 103/200 | Loss: 0.6740</w:t>
      </w:r>
    </w:p>
    <w:p w14:paraId="0757874D" w14:textId="77777777" w:rsidR="00E1495E" w:rsidRPr="00E1495E" w:rsidRDefault="00E1495E" w:rsidP="00E1495E">
      <w:r w:rsidRPr="00E1495E">
        <w:lastRenderedPageBreak/>
        <w:t>Epoch 104/200 | Loss: 0.7059</w:t>
      </w:r>
    </w:p>
    <w:p w14:paraId="43EE3C29" w14:textId="77777777" w:rsidR="00E1495E" w:rsidRPr="00E1495E" w:rsidRDefault="00E1495E" w:rsidP="00E1495E">
      <w:r w:rsidRPr="00E1495E">
        <w:t>Epoch 105/200 | Loss: 0.6900</w:t>
      </w:r>
    </w:p>
    <w:p w14:paraId="2586CAA9" w14:textId="77777777" w:rsidR="00E1495E" w:rsidRPr="00E1495E" w:rsidRDefault="00E1495E" w:rsidP="00E1495E">
      <w:r w:rsidRPr="00E1495E">
        <w:t>Epoch 106/200 | Loss: 0.6877</w:t>
      </w:r>
    </w:p>
    <w:p w14:paraId="3F198019" w14:textId="77777777" w:rsidR="00E1495E" w:rsidRPr="00E1495E" w:rsidRDefault="00E1495E" w:rsidP="00E1495E">
      <w:r w:rsidRPr="00E1495E">
        <w:t>Epoch 107/200 | Loss: 0.7011</w:t>
      </w:r>
    </w:p>
    <w:p w14:paraId="50541C98" w14:textId="77777777" w:rsidR="00E1495E" w:rsidRPr="00E1495E" w:rsidRDefault="00E1495E" w:rsidP="00E1495E">
      <w:r w:rsidRPr="00E1495E">
        <w:t>Epoch 108/200 | Loss: 0.7640</w:t>
      </w:r>
    </w:p>
    <w:p w14:paraId="45D9C112" w14:textId="77777777" w:rsidR="00E1495E" w:rsidRPr="00E1495E" w:rsidRDefault="00E1495E" w:rsidP="00E1495E">
      <w:r w:rsidRPr="00E1495E">
        <w:t>Epoch 109/200 | Loss: 0.6887</w:t>
      </w:r>
    </w:p>
    <w:p w14:paraId="4DD09ED0" w14:textId="77777777" w:rsidR="00E1495E" w:rsidRPr="00E1495E" w:rsidRDefault="00E1495E" w:rsidP="00E1495E">
      <w:r w:rsidRPr="00E1495E">
        <w:t>Epoch 110/200 | Loss: 0.6839</w:t>
      </w:r>
    </w:p>
    <w:p w14:paraId="57697225" w14:textId="77777777" w:rsidR="00E1495E" w:rsidRPr="00E1495E" w:rsidRDefault="00E1495E" w:rsidP="00E1495E">
      <w:r w:rsidRPr="00E1495E">
        <w:t>Epoch 111/200 | Loss: 0.6497</w:t>
      </w:r>
    </w:p>
    <w:p w14:paraId="034CD474" w14:textId="77777777" w:rsidR="00E1495E" w:rsidRPr="00E1495E" w:rsidRDefault="00E1495E" w:rsidP="00E1495E">
      <w:r w:rsidRPr="00E1495E">
        <w:t>Epoch 112/200 | Loss: 0.6428</w:t>
      </w:r>
    </w:p>
    <w:p w14:paraId="357F25E8" w14:textId="77777777" w:rsidR="00E1495E" w:rsidRPr="00E1495E" w:rsidRDefault="00E1495E" w:rsidP="00E1495E">
      <w:r w:rsidRPr="00E1495E">
        <w:t>Epoch 113/200 | Loss: 0.6853</w:t>
      </w:r>
    </w:p>
    <w:p w14:paraId="69DDFEDC" w14:textId="77777777" w:rsidR="00E1495E" w:rsidRPr="00E1495E" w:rsidRDefault="00E1495E" w:rsidP="00E1495E">
      <w:r w:rsidRPr="00E1495E">
        <w:t>Epoch 114/200 | Loss: 0.6371</w:t>
      </w:r>
    </w:p>
    <w:p w14:paraId="04873D01" w14:textId="77777777" w:rsidR="00E1495E" w:rsidRPr="00E1495E" w:rsidRDefault="00E1495E" w:rsidP="00E1495E">
      <w:r w:rsidRPr="00E1495E">
        <w:t>Epoch 115/200 | Loss: 0.6784</w:t>
      </w:r>
    </w:p>
    <w:p w14:paraId="533C053C" w14:textId="77777777" w:rsidR="00E1495E" w:rsidRPr="00E1495E" w:rsidRDefault="00E1495E" w:rsidP="00E1495E">
      <w:r w:rsidRPr="00E1495E">
        <w:t>Epoch 116/200 | Loss: 0.7139</w:t>
      </w:r>
    </w:p>
    <w:p w14:paraId="40A1BFA4" w14:textId="77777777" w:rsidR="00E1495E" w:rsidRPr="00E1495E" w:rsidRDefault="00E1495E" w:rsidP="00E1495E">
      <w:r w:rsidRPr="00E1495E">
        <w:t>Epoch 117/200 | Loss: 0.7268</w:t>
      </w:r>
    </w:p>
    <w:p w14:paraId="1841BF30" w14:textId="77777777" w:rsidR="00E1495E" w:rsidRPr="00E1495E" w:rsidRDefault="00E1495E" w:rsidP="00E1495E">
      <w:r w:rsidRPr="00E1495E">
        <w:t>Epoch 118/200 | Loss: 0.7848</w:t>
      </w:r>
    </w:p>
    <w:p w14:paraId="2D50484A" w14:textId="77777777" w:rsidR="00E1495E" w:rsidRPr="00E1495E" w:rsidRDefault="00E1495E" w:rsidP="00E1495E">
      <w:r w:rsidRPr="00E1495E">
        <w:t>Epoch 119/200 | Loss: 0.7527</w:t>
      </w:r>
    </w:p>
    <w:p w14:paraId="7BF20D08" w14:textId="77777777" w:rsidR="00E1495E" w:rsidRPr="00E1495E" w:rsidRDefault="00E1495E" w:rsidP="00E1495E">
      <w:r w:rsidRPr="00E1495E">
        <w:t>Epoch 120/200 | Loss: 0.6666</w:t>
      </w:r>
    </w:p>
    <w:p w14:paraId="0FEAD70F" w14:textId="77777777" w:rsidR="00E1495E" w:rsidRPr="00E1495E" w:rsidRDefault="00E1495E" w:rsidP="00E1495E">
      <w:r w:rsidRPr="00E1495E">
        <w:t>Epoch 121/200 | Loss: 0.6635</w:t>
      </w:r>
    </w:p>
    <w:p w14:paraId="3F490456" w14:textId="77777777" w:rsidR="00E1495E" w:rsidRPr="00E1495E" w:rsidRDefault="00E1495E" w:rsidP="00E1495E">
      <w:r w:rsidRPr="00E1495E">
        <w:t>Epoch 122/200 | Loss: 0.7697</w:t>
      </w:r>
    </w:p>
    <w:p w14:paraId="6F381F52" w14:textId="77777777" w:rsidR="00E1495E" w:rsidRPr="00E1495E" w:rsidRDefault="00E1495E" w:rsidP="00E1495E">
      <w:r w:rsidRPr="00E1495E">
        <w:t>Epoch 123/200 | Loss: 0.7087</w:t>
      </w:r>
    </w:p>
    <w:p w14:paraId="571682F3" w14:textId="77777777" w:rsidR="00E1495E" w:rsidRPr="00E1495E" w:rsidRDefault="00E1495E" w:rsidP="00E1495E">
      <w:r w:rsidRPr="00E1495E">
        <w:t>Epoch 124/200 | Loss: 0.6761</w:t>
      </w:r>
    </w:p>
    <w:p w14:paraId="15AA8F5A" w14:textId="77777777" w:rsidR="00E1495E" w:rsidRPr="00E1495E" w:rsidRDefault="00E1495E" w:rsidP="00E1495E">
      <w:r w:rsidRPr="00E1495E">
        <w:t>Epoch 125/200 | Loss: 0.7008</w:t>
      </w:r>
    </w:p>
    <w:p w14:paraId="4B4A38D3" w14:textId="77777777" w:rsidR="00E1495E" w:rsidRPr="00E1495E" w:rsidRDefault="00E1495E" w:rsidP="00E1495E">
      <w:r w:rsidRPr="00E1495E">
        <w:t>Epoch 126/200 | Loss: 0.7301</w:t>
      </w:r>
    </w:p>
    <w:p w14:paraId="7972DB47" w14:textId="77777777" w:rsidR="00E1495E" w:rsidRPr="00E1495E" w:rsidRDefault="00E1495E" w:rsidP="00E1495E">
      <w:r w:rsidRPr="00E1495E">
        <w:t>Epoch 127/200 | Loss: 0.7339</w:t>
      </w:r>
    </w:p>
    <w:p w14:paraId="465330D3" w14:textId="77777777" w:rsidR="00E1495E" w:rsidRPr="00E1495E" w:rsidRDefault="00E1495E" w:rsidP="00E1495E">
      <w:r w:rsidRPr="00E1495E">
        <w:t>Epoch 128/200 | Loss: 0.6856</w:t>
      </w:r>
    </w:p>
    <w:p w14:paraId="0084D637" w14:textId="77777777" w:rsidR="00E1495E" w:rsidRPr="00E1495E" w:rsidRDefault="00E1495E" w:rsidP="00E1495E">
      <w:r w:rsidRPr="00E1495E">
        <w:t>Epoch 129/200 | Loss: 0.6835</w:t>
      </w:r>
    </w:p>
    <w:p w14:paraId="031A9B01" w14:textId="77777777" w:rsidR="00E1495E" w:rsidRPr="00E1495E" w:rsidRDefault="00E1495E" w:rsidP="00E1495E">
      <w:r w:rsidRPr="00E1495E">
        <w:t>Epoch 130/200 | Loss: 0.6867</w:t>
      </w:r>
    </w:p>
    <w:p w14:paraId="2EB9307C" w14:textId="77777777" w:rsidR="00E1495E" w:rsidRPr="00E1495E" w:rsidRDefault="00E1495E" w:rsidP="00E1495E">
      <w:r w:rsidRPr="00E1495E">
        <w:t>Epoch 131/200 | Loss: 0.6911</w:t>
      </w:r>
    </w:p>
    <w:p w14:paraId="1185D017" w14:textId="77777777" w:rsidR="00E1495E" w:rsidRPr="00E1495E" w:rsidRDefault="00E1495E" w:rsidP="00E1495E">
      <w:r w:rsidRPr="00E1495E">
        <w:t>Epoch 132/200 | Loss: 0.6758</w:t>
      </w:r>
    </w:p>
    <w:p w14:paraId="558CAEAD" w14:textId="77777777" w:rsidR="00E1495E" w:rsidRPr="00E1495E" w:rsidRDefault="00E1495E" w:rsidP="00E1495E">
      <w:r w:rsidRPr="00E1495E">
        <w:t>Epoch 133/200 | Loss: 0.6315</w:t>
      </w:r>
    </w:p>
    <w:p w14:paraId="1115FA68" w14:textId="77777777" w:rsidR="00E1495E" w:rsidRPr="00E1495E" w:rsidRDefault="00E1495E" w:rsidP="00E1495E">
      <w:r w:rsidRPr="00E1495E">
        <w:t>Epoch 134/200 | Loss: 0.6717</w:t>
      </w:r>
    </w:p>
    <w:p w14:paraId="13341198" w14:textId="77777777" w:rsidR="00E1495E" w:rsidRPr="00E1495E" w:rsidRDefault="00E1495E" w:rsidP="00E1495E">
      <w:r w:rsidRPr="00E1495E">
        <w:lastRenderedPageBreak/>
        <w:t>Epoch 135/200 | Loss: 0.7074</w:t>
      </w:r>
    </w:p>
    <w:p w14:paraId="4F93B555" w14:textId="77777777" w:rsidR="00E1495E" w:rsidRPr="00E1495E" w:rsidRDefault="00E1495E" w:rsidP="00E1495E">
      <w:r w:rsidRPr="00E1495E">
        <w:t>Epoch 136/200 | Loss: 0.6668</w:t>
      </w:r>
    </w:p>
    <w:p w14:paraId="70A051CC" w14:textId="77777777" w:rsidR="00E1495E" w:rsidRPr="00E1495E" w:rsidRDefault="00E1495E" w:rsidP="00E1495E">
      <w:r w:rsidRPr="00E1495E">
        <w:t>Epoch 137/200 | Loss: 0.6701</w:t>
      </w:r>
    </w:p>
    <w:p w14:paraId="516EE9BB" w14:textId="77777777" w:rsidR="00E1495E" w:rsidRPr="00E1495E" w:rsidRDefault="00E1495E" w:rsidP="00E1495E">
      <w:r w:rsidRPr="00E1495E">
        <w:t>Epoch 138/200 | Loss: 0.6819</w:t>
      </w:r>
    </w:p>
    <w:p w14:paraId="2709970F" w14:textId="77777777" w:rsidR="00E1495E" w:rsidRPr="00E1495E" w:rsidRDefault="00E1495E" w:rsidP="00E1495E">
      <w:r w:rsidRPr="00E1495E">
        <w:t>Epoch 139/200 | Loss: 0.6981</w:t>
      </w:r>
    </w:p>
    <w:p w14:paraId="35F4D20C" w14:textId="77777777" w:rsidR="00E1495E" w:rsidRPr="00E1495E" w:rsidRDefault="00E1495E" w:rsidP="00E1495E">
      <w:r w:rsidRPr="00E1495E">
        <w:t>Epoch 140/200 | Loss: 0.6535</w:t>
      </w:r>
    </w:p>
    <w:p w14:paraId="0C2AE7A9" w14:textId="77777777" w:rsidR="00E1495E" w:rsidRPr="00E1495E" w:rsidRDefault="00E1495E" w:rsidP="00E1495E">
      <w:r w:rsidRPr="00E1495E">
        <w:t>Epoch 141/200 | Loss: 0.6395</w:t>
      </w:r>
    </w:p>
    <w:p w14:paraId="6505F4F1" w14:textId="77777777" w:rsidR="00E1495E" w:rsidRPr="00E1495E" w:rsidRDefault="00E1495E" w:rsidP="00E1495E">
      <w:r w:rsidRPr="00E1495E">
        <w:t>Epoch 142/200 | Loss: 0.6735</w:t>
      </w:r>
    </w:p>
    <w:p w14:paraId="3092A462" w14:textId="77777777" w:rsidR="00E1495E" w:rsidRPr="00E1495E" w:rsidRDefault="00E1495E" w:rsidP="00E1495E">
      <w:r w:rsidRPr="00E1495E">
        <w:t>Epoch 143/200 | Loss: 0.7313</w:t>
      </w:r>
    </w:p>
    <w:p w14:paraId="04B90D7C" w14:textId="77777777" w:rsidR="00E1495E" w:rsidRPr="00E1495E" w:rsidRDefault="00E1495E" w:rsidP="00E1495E">
      <w:r w:rsidRPr="00E1495E">
        <w:t>Epoch 144/200 | Loss: 0.7108</w:t>
      </w:r>
    </w:p>
    <w:p w14:paraId="4A470545" w14:textId="77777777" w:rsidR="00E1495E" w:rsidRPr="00E1495E" w:rsidRDefault="00E1495E" w:rsidP="00E1495E">
      <w:r w:rsidRPr="00E1495E">
        <w:t>Epoch 145/200 | Loss: 0.7112</w:t>
      </w:r>
    </w:p>
    <w:p w14:paraId="21A1FCE3" w14:textId="77777777" w:rsidR="00E1495E" w:rsidRPr="00E1495E" w:rsidRDefault="00E1495E" w:rsidP="00E1495E">
      <w:r w:rsidRPr="00E1495E">
        <w:t>Epoch 146/200 | Loss: 0.6511</w:t>
      </w:r>
    </w:p>
    <w:p w14:paraId="5E6F5B9E" w14:textId="77777777" w:rsidR="00E1495E" w:rsidRPr="00E1495E" w:rsidRDefault="00E1495E" w:rsidP="00E1495E">
      <w:r w:rsidRPr="00E1495E">
        <w:t>Epoch 147/200 | Loss: 0.6645</w:t>
      </w:r>
    </w:p>
    <w:p w14:paraId="711A9D5A" w14:textId="77777777" w:rsidR="00E1495E" w:rsidRPr="00E1495E" w:rsidRDefault="00E1495E" w:rsidP="00E1495E">
      <w:r w:rsidRPr="00E1495E">
        <w:t>Epoch 148/200 | Loss: 0.7043</w:t>
      </w:r>
    </w:p>
    <w:p w14:paraId="2513878C" w14:textId="77777777" w:rsidR="00E1495E" w:rsidRPr="00E1495E" w:rsidRDefault="00E1495E" w:rsidP="00E1495E">
      <w:r w:rsidRPr="00E1495E">
        <w:t>Epoch 149/200 | Loss: 0.6732</w:t>
      </w:r>
    </w:p>
    <w:p w14:paraId="7943D774" w14:textId="77777777" w:rsidR="00E1495E" w:rsidRPr="00E1495E" w:rsidRDefault="00E1495E" w:rsidP="00E1495E">
      <w:r w:rsidRPr="00E1495E">
        <w:t>Epoch 150/200 | Loss: 0.6912</w:t>
      </w:r>
    </w:p>
    <w:p w14:paraId="3AAD75ED" w14:textId="77777777" w:rsidR="00E1495E" w:rsidRPr="00E1495E" w:rsidRDefault="00E1495E" w:rsidP="00E1495E">
      <w:r w:rsidRPr="00E1495E">
        <w:t>Epoch 151/200 | Loss: 0.6748</w:t>
      </w:r>
    </w:p>
    <w:p w14:paraId="2B91D772" w14:textId="77777777" w:rsidR="00E1495E" w:rsidRPr="00E1495E" w:rsidRDefault="00E1495E" w:rsidP="00E1495E">
      <w:r w:rsidRPr="00E1495E">
        <w:t>Epoch 152/200 | Loss: 0.6676</w:t>
      </w:r>
    </w:p>
    <w:p w14:paraId="1502FBCB" w14:textId="77777777" w:rsidR="00E1495E" w:rsidRPr="00E1495E" w:rsidRDefault="00E1495E" w:rsidP="00E1495E">
      <w:r w:rsidRPr="00E1495E">
        <w:t>Epoch 153/200 | Loss: 0.6416</w:t>
      </w:r>
    </w:p>
    <w:p w14:paraId="2E826A3F" w14:textId="77777777" w:rsidR="00E1495E" w:rsidRPr="00E1495E" w:rsidRDefault="00E1495E" w:rsidP="00E1495E">
      <w:r w:rsidRPr="00E1495E">
        <w:t>Epoch 154/200 | Loss: 0.6723</w:t>
      </w:r>
    </w:p>
    <w:p w14:paraId="5C32C202" w14:textId="77777777" w:rsidR="00E1495E" w:rsidRPr="00E1495E" w:rsidRDefault="00E1495E" w:rsidP="00E1495E">
      <w:r w:rsidRPr="00E1495E">
        <w:t>Epoch 155/200 | Loss: 0.6613</w:t>
      </w:r>
    </w:p>
    <w:p w14:paraId="2249BFBD" w14:textId="77777777" w:rsidR="00E1495E" w:rsidRPr="00E1495E" w:rsidRDefault="00E1495E" w:rsidP="00E1495E">
      <w:r w:rsidRPr="00E1495E">
        <w:t>Epoch 156/200 | Loss: 0.6684</w:t>
      </w:r>
    </w:p>
    <w:p w14:paraId="024D768D" w14:textId="77777777" w:rsidR="00E1495E" w:rsidRPr="00E1495E" w:rsidRDefault="00E1495E" w:rsidP="00E1495E">
      <w:r w:rsidRPr="00E1495E">
        <w:t>Epoch 157/200 | Loss: 0.7165</w:t>
      </w:r>
    </w:p>
    <w:p w14:paraId="70C9BE3C" w14:textId="77777777" w:rsidR="00E1495E" w:rsidRPr="00E1495E" w:rsidRDefault="00E1495E" w:rsidP="00E1495E">
      <w:r w:rsidRPr="00E1495E">
        <w:t>Epoch 158/200 | Loss: 0.6670</w:t>
      </w:r>
    </w:p>
    <w:p w14:paraId="0693FACA" w14:textId="77777777" w:rsidR="00E1495E" w:rsidRPr="00E1495E" w:rsidRDefault="00E1495E" w:rsidP="00E1495E">
      <w:r w:rsidRPr="00E1495E">
        <w:t>Epoch 159/200 | Loss: 0.6964</w:t>
      </w:r>
    </w:p>
    <w:p w14:paraId="7608CCA7" w14:textId="77777777" w:rsidR="00E1495E" w:rsidRPr="00E1495E" w:rsidRDefault="00E1495E" w:rsidP="00E1495E">
      <w:r w:rsidRPr="00E1495E">
        <w:t>Epoch 160/200 | Loss: 0.6153</w:t>
      </w:r>
    </w:p>
    <w:p w14:paraId="4AA0287D" w14:textId="77777777" w:rsidR="00E1495E" w:rsidRPr="00E1495E" w:rsidRDefault="00E1495E" w:rsidP="00E1495E">
      <w:r w:rsidRPr="00E1495E">
        <w:t>Epoch 161/200 | Loss: 0.7019</w:t>
      </w:r>
    </w:p>
    <w:p w14:paraId="7D3E2D21" w14:textId="77777777" w:rsidR="00E1495E" w:rsidRPr="00E1495E" w:rsidRDefault="00E1495E" w:rsidP="00E1495E">
      <w:r w:rsidRPr="00E1495E">
        <w:t>Epoch 162/200 | Loss: 0.6704</w:t>
      </w:r>
    </w:p>
    <w:p w14:paraId="55565681" w14:textId="77777777" w:rsidR="00E1495E" w:rsidRPr="00E1495E" w:rsidRDefault="00E1495E" w:rsidP="00E1495E">
      <w:r w:rsidRPr="00E1495E">
        <w:t>Epoch 163/200 | Loss: 0.6772</w:t>
      </w:r>
    </w:p>
    <w:p w14:paraId="6C417518" w14:textId="77777777" w:rsidR="00E1495E" w:rsidRPr="00E1495E" w:rsidRDefault="00E1495E" w:rsidP="00E1495E">
      <w:r w:rsidRPr="00E1495E">
        <w:t>Epoch 164/200 | Loss: 0.6655</w:t>
      </w:r>
    </w:p>
    <w:p w14:paraId="2635F894" w14:textId="77777777" w:rsidR="00E1495E" w:rsidRPr="00E1495E" w:rsidRDefault="00E1495E" w:rsidP="00E1495E">
      <w:r w:rsidRPr="00E1495E">
        <w:t>Epoch 165/200 | Loss: 0.6301</w:t>
      </w:r>
    </w:p>
    <w:p w14:paraId="7F8E1E1A" w14:textId="77777777" w:rsidR="00E1495E" w:rsidRPr="00E1495E" w:rsidRDefault="00E1495E" w:rsidP="00E1495E">
      <w:r w:rsidRPr="00E1495E">
        <w:lastRenderedPageBreak/>
        <w:t>Epoch 166/200 | Loss: 0.7101</w:t>
      </w:r>
    </w:p>
    <w:p w14:paraId="0A25D192" w14:textId="77777777" w:rsidR="00E1495E" w:rsidRPr="00E1495E" w:rsidRDefault="00E1495E" w:rsidP="00E1495E">
      <w:r w:rsidRPr="00E1495E">
        <w:t>Epoch 167/200 | Loss: 0.7364</w:t>
      </w:r>
    </w:p>
    <w:p w14:paraId="67E586E8" w14:textId="77777777" w:rsidR="00E1495E" w:rsidRPr="00E1495E" w:rsidRDefault="00E1495E" w:rsidP="00E1495E">
      <w:r w:rsidRPr="00E1495E">
        <w:t>Epoch 168/200 | Loss: 0.6465</w:t>
      </w:r>
    </w:p>
    <w:p w14:paraId="6B756D50" w14:textId="77777777" w:rsidR="00E1495E" w:rsidRPr="00E1495E" w:rsidRDefault="00E1495E" w:rsidP="00E1495E">
      <w:r w:rsidRPr="00E1495E">
        <w:t>Epoch 169/200 | Loss: 0.7331</w:t>
      </w:r>
    </w:p>
    <w:p w14:paraId="12EF79A5" w14:textId="77777777" w:rsidR="00E1495E" w:rsidRPr="00E1495E" w:rsidRDefault="00E1495E" w:rsidP="00E1495E">
      <w:r w:rsidRPr="00E1495E">
        <w:t>Epoch 170/200 | Loss: 0.7448</w:t>
      </w:r>
    </w:p>
    <w:p w14:paraId="081A71DB" w14:textId="77777777" w:rsidR="00E1495E" w:rsidRPr="00E1495E" w:rsidRDefault="00E1495E" w:rsidP="00E1495E">
      <w:r w:rsidRPr="00E1495E">
        <w:t>Epoch 171/200 | Loss: 0.7216</w:t>
      </w:r>
    </w:p>
    <w:p w14:paraId="798E99E6" w14:textId="77777777" w:rsidR="00E1495E" w:rsidRPr="00E1495E" w:rsidRDefault="00E1495E" w:rsidP="00E1495E">
      <w:r w:rsidRPr="00E1495E">
        <w:t>Epoch 172/200 | Loss: 0.6773</w:t>
      </w:r>
    </w:p>
    <w:p w14:paraId="6EB3075C" w14:textId="77777777" w:rsidR="00E1495E" w:rsidRPr="00E1495E" w:rsidRDefault="00E1495E" w:rsidP="00E1495E">
      <w:r w:rsidRPr="00E1495E">
        <w:t>Epoch 173/200 | Loss: 0.7079</w:t>
      </w:r>
    </w:p>
    <w:p w14:paraId="652E4988" w14:textId="77777777" w:rsidR="00E1495E" w:rsidRPr="00E1495E" w:rsidRDefault="00E1495E" w:rsidP="00E1495E">
      <w:r w:rsidRPr="00E1495E">
        <w:t>Epoch 174/200 | Loss: 0.6626</w:t>
      </w:r>
    </w:p>
    <w:p w14:paraId="3BC7E303" w14:textId="77777777" w:rsidR="00E1495E" w:rsidRPr="00E1495E" w:rsidRDefault="00E1495E" w:rsidP="00E1495E">
      <w:r w:rsidRPr="00E1495E">
        <w:t>Epoch 175/200 | Loss: 0.6975</w:t>
      </w:r>
    </w:p>
    <w:p w14:paraId="7E5CC68C" w14:textId="77777777" w:rsidR="00E1495E" w:rsidRPr="00E1495E" w:rsidRDefault="00E1495E" w:rsidP="00E1495E">
      <w:r w:rsidRPr="00E1495E">
        <w:t>Epoch 176/200 | Loss: 0.7061</w:t>
      </w:r>
    </w:p>
    <w:p w14:paraId="4839EE9B" w14:textId="77777777" w:rsidR="00E1495E" w:rsidRPr="00E1495E" w:rsidRDefault="00E1495E" w:rsidP="00E1495E">
      <w:r w:rsidRPr="00E1495E">
        <w:t>Epoch 177/200 | Loss: 0.6417</w:t>
      </w:r>
    </w:p>
    <w:p w14:paraId="718392FD" w14:textId="77777777" w:rsidR="00E1495E" w:rsidRPr="00E1495E" w:rsidRDefault="00E1495E" w:rsidP="00E1495E">
      <w:r w:rsidRPr="00E1495E">
        <w:t>Epoch 178/200 | Loss: 0.7117</w:t>
      </w:r>
    </w:p>
    <w:p w14:paraId="5FAAD637" w14:textId="77777777" w:rsidR="00E1495E" w:rsidRPr="00E1495E" w:rsidRDefault="00E1495E" w:rsidP="00E1495E">
      <w:r w:rsidRPr="00E1495E">
        <w:t>Epoch 179/200 | Loss: 0.6948</w:t>
      </w:r>
    </w:p>
    <w:p w14:paraId="37E8E1CF" w14:textId="77777777" w:rsidR="00E1495E" w:rsidRPr="00E1495E" w:rsidRDefault="00E1495E" w:rsidP="00E1495E">
      <w:r w:rsidRPr="00E1495E">
        <w:t>Epoch 180/200 | Loss: 0.6330</w:t>
      </w:r>
    </w:p>
    <w:p w14:paraId="7C2B9644" w14:textId="77777777" w:rsidR="00E1495E" w:rsidRPr="00E1495E" w:rsidRDefault="00E1495E" w:rsidP="00E1495E">
      <w:r w:rsidRPr="00E1495E">
        <w:t>Epoch 181/200 | Loss: 0.6537</w:t>
      </w:r>
    </w:p>
    <w:p w14:paraId="2F30A744" w14:textId="77777777" w:rsidR="00E1495E" w:rsidRPr="00E1495E" w:rsidRDefault="00E1495E" w:rsidP="00E1495E">
      <w:r w:rsidRPr="00E1495E">
        <w:t>Epoch 182/200 | Loss: 0.6175</w:t>
      </w:r>
    </w:p>
    <w:p w14:paraId="788D9937" w14:textId="77777777" w:rsidR="00E1495E" w:rsidRPr="00E1495E" w:rsidRDefault="00E1495E" w:rsidP="00E1495E">
      <w:r w:rsidRPr="00E1495E">
        <w:t>Epoch 183/200 | Loss: 0.6725</w:t>
      </w:r>
    </w:p>
    <w:p w14:paraId="6B3BD80D" w14:textId="77777777" w:rsidR="00E1495E" w:rsidRPr="00E1495E" w:rsidRDefault="00E1495E" w:rsidP="00E1495E">
      <w:r w:rsidRPr="00E1495E">
        <w:t>Epoch 184/200 | Loss: 0.6670</w:t>
      </w:r>
    </w:p>
    <w:p w14:paraId="71DC5B56" w14:textId="77777777" w:rsidR="00E1495E" w:rsidRPr="00E1495E" w:rsidRDefault="00E1495E" w:rsidP="00E1495E">
      <w:r w:rsidRPr="00E1495E">
        <w:t>Epoch 185/200 | Loss: 0.6585</w:t>
      </w:r>
    </w:p>
    <w:p w14:paraId="2DA8F2BF" w14:textId="77777777" w:rsidR="00E1495E" w:rsidRPr="00E1495E" w:rsidRDefault="00E1495E" w:rsidP="00E1495E">
      <w:r w:rsidRPr="00E1495E">
        <w:t>Epoch 186/200 | Loss: 0.7220</w:t>
      </w:r>
    </w:p>
    <w:p w14:paraId="457550A5" w14:textId="77777777" w:rsidR="00E1495E" w:rsidRPr="00E1495E" w:rsidRDefault="00E1495E" w:rsidP="00E1495E">
      <w:r w:rsidRPr="00E1495E">
        <w:t>Epoch 187/200 | Loss: 0.6714</w:t>
      </w:r>
    </w:p>
    <w:p w14:paraId="40A399D1" w14:textId="77777777" w:rsidR="00E1495E" w:rsidRPr="00E1495E" w:rsidRDefault="00E1495E" w:rsidP="00E1495E">
      <w:r w:rsidRPr="00E1495E">
        <w:t>Epoch 188/200 | Loss: 0.6997</w:t>
      </w:r>
    </w:p>
    <w:p w14:paraId="5F50B287" w14:textId="77777777" w:rsidR="00E1495E" w:rsidRPr="00E1495E" w:rsidRDefault="00E1495E" w:rsidP="00E1495E">
      <w:r w:rsidRPr="00E1495E">
        <w:t>Epoch 189/200 | Loss: 0.6792</w:t>
      </w:r>
    </w:p>
    <w:p w14:paraId="35DDC973" w14:textId="77777777" w:rsidR="00E1495E" w:rsidRPr="00E1495E" w:rsidRDefault="00E1495E" w:rsidP="00E1495E">
      <w:r w:rsidRPr="00E1495E">
        <w:t>Epoch 190/200 | Loss: 0.7179</w:t>
      </w:r>
    </w:p>
    <w:p w14:paraId="1886038B" w14:textId="77777777" w:rsidR="00E1495E" w:rsidRPr="00E1495E" w:rsidRDefault="00E1495E" w:rsidP="00E1495E">
      <w:r w:rsidRPr="00E1495E">
        <w:t>Epoch 191/200 | Loss: 0.6619</w:t>
      </w:r>
    </w:p>
    <w:p w14:paraId="684298E7" w14:textId="77777777" w:rsidR="00E1495E" w:rsidRPr="00E1495E" w:rsidRDefault="00E1495E" w:rsidP="00E1495E">
      <w:r w:rsidRPr="00E1495E">
        <w:t>Epoch 192/200 | Loss: 0.6713</w:t>
      </w:r>
    </w:p>
    <w:p w14:paraId="5DF0B29A" w14:textId="77777777" w:rsidR="00E1495E" w:rsidRPr="00E1495E" w:rsidRDefault="00E1495E" w:rsidP="00E1495E">
      <w:r w:rsidRPr="00E1495E">
        <w:t>Epoch 193/200 | Loss: 0.7068</w:t>
      </w:r>
    </w:p>
    <w:p w14:paraId="7600B23B" w14:textId="77777777" w:rsidR="00E1495E" w:rsidRPr="00E1495E" w:rsidRDefault="00E1495E" w:rsidP="00E1495E">
      <w:r w:rsidRPr="00E1495E">
        <w:t>Epoch 194/200 | Loss: 0.7432</w:t>
      </w:r>
    </w:p>
    <w:p w14:paraId="13C27E0B" w14:textId="77777777" w:rsidR="00E1495E" w:rsidRPr="00E1495E" w:rsidRDefault="00E1495E" w:rsidP="00E1495E">
      <w:r w:rsidRPr="00E1495E">
        <w:t>Epoch 195/200 | Loss: 0.6395</w:t>
      </w:r>
    </w:p>
    <w:p w14:paraId="276A222C" w14:textId="77777777" w:rsidR="00E1495E" w:rsidRPr="00E1495E" w:rsidRDefault="00E1495E" w:rsidP="00E1495E">
      <w:r w:rsidRPr="00E1495E">
        <w:t>Epoch 196/200 | Loss: 0.6346</w:t>
      </w:r>
    </w:p>
    <w:p w14:paraId="2DADB1F9" w14:textId="77777777" w:rsidR="00E1495E" w:rsidRPr="00E1495E" w:rsidRDefault="00E1495E" w:rsidP="00E1495E">
      <w:r w:rsidRPr="00E1495E">
        <w:lastRenderedPageBreak/>
        <w:t>Epoch 197/200 | Loss: 0.7218</w:t>
      </w:r>
    </w:p>
    <w:p w14:paraId="7B917BF0" w14:textId="77777777" w:rsidR="00E1495E" w:rsidRPr="00E1495E" w:rsidRDefault="00E1495E" w:rsidP="00E1495E">
      <w:r w:rsidRPr="00E1495E">
        <w:t>Epoch 198/200 | Loss: 0.6974</w:t>
      </w:r>
    </w:p>
    <w:p w14:paraId="174CA844" w14:textId="77777777" w:rsidR="00E1495E" w:rsidRPr="00E1495E" w:rsidRDefault="00E1495E" w:rsidP="00E1495E">
      <w:r w:rsidRPr="00E1495E">
        <w:t>Epoch 199/200 | Loss: 0.6733</w:t>
      </w:r>
    </w:p>
    <w:p w14:paraId="72DFF8C4" w14:textId="77777777" w:rsidR="00E1495E" w:rsidRPr="00E1495E" w:rsidRDefault="00E1495E" w:rsidP="00E1495E">
      <w:r w:rsidRPr="00E1495E">
        <w:t>Epoch 200/200 | Loss: 0.6748</w:t>
      </w:r>
    </w:p>
    <w:p w14:paraId="15575CA9" w14:textId="77777777" w:rsidR="00E1495E" w:rsidRPr="00E1495E" w:rsidRDefault="00E1495E" w:rsidP="00E1495E">
      <w:r w:rsidRPr="00E1495E">
        <w:drawing>
          <wp:inline distT="0" distB="0" distL="0" distR="0" wp14:anchorId="67694159" wp14:editId="0BA86EAB">
            <wp:extent cx="5731510" cy="2407285"/>
            <wp:effectExtent l="0" t="0" r="2540" b="0"/>
            <wp:docPr id="2127124995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A70C5" w14:textId="77777777" w:rsidR="00E1495E" w:rsidRPr="00E1495E" w:rsidRDefault="00E1495E" w:rsidP="00E1495E">
      <w:r w:rsidRPr="00E1495E">
        <w:drawing>
          <wp:inline distT="0" distB="0" distL="0" distR="0" wp14:anchorId="4BFCEBAB" wp14:editId="4D2453AE">
            <wp:extent cx="5731510" cy="2407285"/>
            <wp:effectExtent l="0" t="0" r="2540" b="0"/>
            <wp:docPr id="202294132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2A4F" w14:textId="77777777" w:rsidR="00E1495E" w:rsidRPr="00E1495E" w:rsidRDefault="00E1495E" w:rsidP="00E1495E">
      <w:r w:rsidRPr="00E1495E">
        <w:drawing>
          <wp:inline distT="0" distB="0" distL="0" distR="0" wp14:anchorId="40E9CE05" wp14:editId="032E65EB">
            <wp:extent cx="5731510" cy="2152015"/>
            <wp:effectExtent l="0" t="0" r="2540" b="635"/>
            <wp:docPr id="218518619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DF6DA" w14:textId="2404CC07" w:rsidR="00E1495E" w:rsidRPr="00E1495E" w:rsidRDefault="00E1495E" w:rsidP="00E1495E">
      <w:pPr>
        <w:rPr>
          <w:ins w:id="52" w:author="Microsoft Word" w:date="2025-07-21T22:06:00Z" w16du:dateUtc="2025-07-21T16:36:00Z"/>
        </w:rPr>
      </w:pPr>
      <w:ins w:id="53" w:author="Microsoft Word" w:date="2025-07-21T22:06:00Z" w16du:dateUtc="2025-07-21T16:36:00Z">
        <w:r w:rsidRPr="00E1495E">
          <w:t>Split 2 Accuracy: 0.5714</w:t>
        </w:r>
      </w:ins>
    </w:p>
    <w:p w14:paraId="59D3ED05" w14:textId="77777777" w:rsidR="00C31818" w:rsidRPr="00C31818" w:rsidRDefault="00C31818" w:rsidP="00C31818">
      <w:r w:rsidRPr="00C31818">
        <w:lastRenderedPageBreak/>
        <w:t>Epoch 1/100 | Loss: 0.6675</w:t>
      </w:r>
    </w:p>
    <w:p w14:paraId="3238B56E" w14:textId="77777777" w:rsidR="00C31818" w:rsidRPr="00C31818" w:rsidRDefault="00C31818" w:rsidP="00C31818">
      <w:r w:rsidRPr="00C31818">
        <w:t>Epoch 2/100 | Loss: 0.7131</w:t>
      </w:r>
    </w:p>
    <w:p w14:paraId="449503EB" w14:textId="77777777" w:rsidR="00C31818" w:rsidRPr="00C31818" w:rsidRDefault="00C31818" w:rsidP="00C31818">
      <w:r w:rsidRPr="00C31818">
        <w:t>Epoch 3/100 | Loss: 0.7249</w:t>
      </w:r>
    </w:p>
    <w:p w14:paraId="23C428BD" w14:textId="77777777" w:rsidR="00C31818" w:rsidRPr="00C31818" w:rsidRDefault="00C31818" w:rsidP="00C31818">
      <w:r w:rsidRPr="00C31818">
        <w:t>Epoch 4/100 | Loss: 0.7145</w:t>
      </w:r>
    </w:p>
    <w:p w14:paraId="375B9062" w14:textId="77777777" w:rsidR="00C31818" w:rsidRPr="00C31818" w:rsidRDefault="00C31818" w:rsidP="00C31818">
      <w:r w:rsidRPr="00C31818">
        <w:t>Epoch 5/100 | Loss: 0.7635</w:t>
      </w:r>
    </w:p>
    <w:p w14:paraId="4EBEE282" w14:textId="77777777" w:rsidR="00C31818" w:rsidRPr="00C31818" w:rsidRDefault="00C31818" w:rsidP="00C31818">
      <w:r w:rsidRPr="00C31818">
        <w:t>Epoch 6/100 | Loss: 0.7065</w:t>
      </w:r>
    </w:p>
    <w:p w14:paraId="0C046614" w14:textId="77777777" w:rsidR="00C31818" w:rsidRPr="00C31818" w:rsidRDefault="00C31818" w:rsidP="00C31818">
      <w:r w:rsidRPr="00C31818">
        <w:t>Epoch 7/100 | Loss: 0.7529</w:t>
      </w:r>
    </w:p>
    <w:p w14:paraId="1FCCC05E" w14:textId="77777777" w:rsidR="00C31818" w:rsidRPr="00C31818" w:rsidRDefault="00C31818" w:rsidP="00C31818">
      <w:r w:rsidRPr="00C31818">
        <w:t>Epoch 8/100 | Loss: 0.7309</w:t>
      </w:r>
    </w:p>
    <w:p w14:paraId="0CFCAB58" w14:textId="77777777" w:rsidR="00C31818" w:rsidRPr="00C31818" w:rsidRDefault="00C31818" w:rsidP="00C31818">
      <w:r w:rsidRPr="00C31818">
        <w:t>Epoch 9/100 | Loss: 0.7241</w:t>
      </w:r>
    </w:p>
    <w:p w14:paraId="54461699" w14:textId="77777777" w:rsidR="00C31818" w:rsidRPr="00C31818" w:rsidRDefault="00C31818" w:rsidP="00C31818">
      <w:r w:rsidRPr="00C31818">
        <w:t>Epoch 10/100 | Loss: 0.7023</w:t>
      </w:r>
    </w:p>
    <w:p w14:paraId="1FDDDE4D" w14:textId="77777777" w:rsidR="00C31818" w:rsidRPr="00C31818" w:rsidRDefault="00C31818" w:rsidP="00C31818">
      <w:r w:rsidRPr="00C31818">
        <w:t>Epoch 11/100 | Loss: 0.7066</w:t>
      </w:r>
    </w:p>
    <w:p w14:paraId="1DA5E6F9" w14:textId="77777777" w:rsidR="00C31818" w:rsidRPr="00C31818" w:rsidRDefault="00C31818" w:rsidP="00C31818">
      <w:r w:rsidRPr="00C31818">
        <w:t>Epoch 12/100 | Loss: 0.6532</w:t>
      </w:r>
    </w:p>
    <w:p w14:paraId="009A9E60" w14:textId="77777777" w:rsidR="00C31818" w:rsidRPr="00C31818" w:rsidRDefault="00C31818" w:rsidP="00C31818">
      <w:r w:rsidRPr="00C31818">
        <w:t>Epoch 13/100 | Loss: 0.6970</w:t>
      </w:r>
    </w:p>
    <w:p w14:paraId="46BA7A07" w14:textId="77777777" w:rsidR="00C31818" w:rsidRPr="00C31818" w:rsidRDefault="00C31818" w:rsidP="00C31818">
      <w:r w:rsidRPr="00C31818">
        <w:t>Epoch 14/100 | Loss: 0.7161</w:t>
      </w:r>
    </w:p>
    <w:p w14:paraId="7AE83E60" w14:textId="77777777" w:rsidR="00C31818" w:rsidRPr="00C31818" w:rsidRDefault="00C31818" w:rsidP="00C31818">
      <w:r w:rsidRPr="00C31818">
        <w:t>Epoch 15/100 | Loss: 0.6820</w:t>
      </w:r>
    </w:p>
    <w:p w14:paraId="3AADDA64" w14:textId="77777777" w:rsidR="00C31818" w:rsidRPr="00C31818" w:rsidRDefault="00C31818" w:rsidP="00C31818">
      <w:r w:rsidRPr="00C31818">
        <w:t>Epoch 16/100 | Loss: 0.6958</w:t>
      </w:r>
    </w:p>
    <w:p w14:paraId="3AA00F5C" w14:textId="77777777" w:rsidR="00C31818" w:rsidRPr="00C31818" w:rsidRDefault="00C31818" w:rsidP="00C31818">
      <w:r w:rsidRPr="00C31818">
        <w:t>Epoch 17/100 | Loss: 0.6972</w:t>
      </w:r>
    </w:p>
    <w:p w14:paraId="297A1EE1" w14:textId="77777777" w:rsidR="00C31818" w:rsidRPr="00C31818" w:rsidRDefault="00C31818" w:rsidP="00C31818">
      <w:r w:rsidRPr="00C31818">
        <w:t>Epoch 18/100 | Loss: 0.7052</w:t>
      </w:r>
    </w:p>
    <w:p w14:paraId="4CFF6B24" w14:textId="77777777" w:rsidR="00C31818" w:rsidRPr="00C31818" w:rsidRDefault="00C31818" w:rsidP="00C31818">
      <w:r w:rsidRPr="00C31818">
        <w:t>Epoch 19/100 | Loss: 0.7141</w:t>
      </w:r>
    </w:p>
    <w:p w14:paraId="7DBE0FE7" w14:textId="77777777" w:rsidR="00C31818" w:rsidRPr="00C31818" w:rsidRDefault="00C31818" w:rsidP="00C31818">
      <w:r w:rsidRPr="00C31818">
        <w:t>Epoch 20/100 | Loss: 0.6657</w:t>
      </w:r>
    </w:p>
    <w:p w14:paraId="7F750A39" w14:textId="77777777" w:rsidR="00C31818" w:rsidRPr="00C31818" w:rsidRDefault="00C31818" w:rsidP="00C31818">
      <w:r w:rsidRPr="00C31818">
        <w:t>Epoch 21/100 | Loss: 0.7007</w:t>
      </w:r>
    </w:p>
    <w:p w14:paraId="48162FE8" w14:textId="77777777" w:rsidR="00C31818" w:rsidRPr="00C31818" w:rsidRDefault="00C31818" w:rsidP="00C31818">
      <w:r w:rsidRPr="00C31818">
        <w:t>Epoch 22/100 | Loss: 0.6978</w:t>
      </w:r>
    </w:p>
    <w:p w14:paraId="1638B339" w14:textId="77777777" w:rsidR="00C31818" w:rsidRPr="00C31818" w:rsidRDefault="00C31818" w:rsidP="00C31818">
      <w:r w:rsidRPr="00C31818">
        <w:t>Epoch 23/100 | Loss: 0.6437</w:t>
      </w:r>
    </w:p>
    <w:p w14:paraId="18404051" w14:textId="77777777" w:rsidR="00C31818" w:rsidRPr="00C31818" w:rsidRDefault="00C31818" w:rsidP="00C31818">
      <w:r w:rsidRPr="00C31818">
        <w:t>Epoch 24/100 | Loss: 0.7511</w:t>
      </w:r>
    </w:p>
    <w:p w14:paraId="73F01626" w14:textId="77777777" w:rsidR="00C31818" w:rsidRPr="00C31818" w:rsidRDefault="00C31818" w:rsidP="00C31818">
      <w:r w:rsidRPr="00C31818">
        <w:t>Epoch 25/100 | Loss: 0.6570</w:t>
      </w:r>
    </w:p>
    <w:p w14:paraId="5C8EAEE2" w14:textId="77777777" w:rsidR="00C31818" w:rsidRPr="00C31818" w:rsidRDefault="00C31818" w:rsidP="00C31818">
      <w:r w:rsidRPr="00C31818">
        <w:t>Epoch 26/100 | Loss: 0.6711</w:t>
      </w:r>
    </w:p>
    <w:p w14:paraId="68D7F056" w14:textId="77777777" w:rsidR="00C31818" w:rsidRPr="00C31818" w:rsidRDefault="00C31818" w:rsidP="00C31818">
      <w:r w:rsidRPr="00C31818">
        <w:t>Epoch 27/100 | Loss: 0.6350</w:t>
      </w:r>
    </w:p>
    <w:p w14:paraId="3F2C0416" w14:textId="77777777" w:rsidR="00C31818" w:rsidRPr="00C31818" w:rsidRDefault="00C31818" w:rsidP="00C31818">
      <w:r w:rsidRPr="00C31818">
        <w:t>Epoch 28/100 | Loss: 0.6145</w:t>
      </w:r>
    </w:p>
    <w:p w14:paraId="16A5889A" w14:textId="77777777" w:rsidR="00C31818" w:rsidRPr="00C31818" w:rsidRDefault="00C31818" w:rsidP="00C31818">
      <w:r w:rsidRPr="00C31818">
        <w:t>Epoch 29/100 | Loss: 0.7178</w:t>
      </w:r>
    </w:p>
    <w:p w14:paraId="67762FCB" w14:textId="77777777" w:rsidR="00C31818" w:rsidRPr="00C31818" w:rsidRDefault="00C31818" w:rsidP="00C31818">
      <w:r w:rsidRPr="00C31818">
        <w:t>Epoch 30/100 | Loss: 0.6383</w:t>
      </w:r>
    </w:p>
    <w:p w14:paraId="3C147343" w14:textId="77777777" w:rsidR="00C31818" w:rsidRPr="00C31818" w:rsidRDefault="00C31818" w:rsidP="00C31818">
      <w:r w:rsidRPr="00C31818">
        <w:t>Epoch 31/100 | Loss: 0.6940</w:t>
      </w:r>
    </w:p>
    <w:p w14:paraId="7796961F" w14:textId="77777777" w:rsidR="00C31818" w:rsidRPr="00C31818" w:rsidRDefault="00C31818" w:rsidP="00C31818">
      <w:r w:rsidRPr="00C31818">
        <w:t>Epoch 32/100 | Loss: 0.6772</w:t>
      </w:r>
    </w:p>
    <w:p w14:paraId="670A19B9" w14:textId="77777777" w:rsidR="00C31818" w:rsidRPr="00C31818" w:rsidRDefault="00C31818" w:rsidP="00C31818">
      <w:r w:rsidRPr="00C31818">
        <w:t>Epoch 33/100 | Loss: 0.6872</w:t>
      </w:r>
    </w:p>
    <w:p w14:paraId="0989AECB" w14:textId="77777777" w:rsidR="00C31818" w:rsidRPr="00C31818" w:rsidRDefault="00C31818" w:rsidP="00C31818">
      <w:r w:rsidRPr="00C31818">
        <w:t>Epoch 34/100 | Loss: 0.6182</w:t>
      </w:r>
    </w:p>
    <w:p w14:paraId="02035A65" w14:textId="77777777" w:rsidR="00C31818" w:rsidRPr="00C31818" w:rsidRDefault="00C31818" w:rsidP="00C31818">
      <w:r w:rsidRPr="00C31818">
        <w:t>Epoch 35/100 | Loss: 0.6233</w:t>
      </w:r>
    </w:p>
    <w:p w14:paraId="55AF9474" w14:textId="77777777" w:rsidR="00C31818" w:rsidRPr="00C31818" w:rsidRDefault="00C31818" w:rsidP="00C31818">
      <w:r w:rsidRPr="00C31818">
        <w:t>Epoch 36/100 | Loss: 0.6237</w:t>
      </w:r>
    </w:p>
    <w:p w14:paraId="4BDF1616" w14:textId="77777777" w:rsidR="00C31818" w:rsidRPr="00C31818" w:rsidRDefault="00C31818" w:rsidP="00C31818">
      <w:r w:rsidRPr="00C31818">
        <w:t>Epoch 37/100 | Loss: 0.6885</w:t>
      </w:r>
    </w:p>
    <w:p w14:paraId="485F22B5" w14:textId="77777777" w:rsidR="00C31818" w:rsidRPr="00C31818" w:rsidRDefault="00C31818" w:rsidP="00C31818">
      <w:r w:rsidRPr="00C31818">
        <w:t>Epoch 38/100 | Loss: 0.6320</w:t>
      </w:r>
    </w:p>
    <w:p w14:paraId="04C355FF" w14:textId="77777777" w:rsidR="00C31818" w:rsidRPr="00C31818" w:rsidRDefault="00C31818" w:rsidP="00C31818">
      <w:r w:rsidRPr="00C31818">
        <w:t>Epoch 39/100 | Loss: 0.6516</w:t>
      </w:r>
    </w:p>
    <w:p w14:paraId="54C6BBC0" w14:textId="77777777" w:rsidR="00C31818" w:rsidRPr="00C31818" w:rsidRDefault="00C31818" w:rsidP="00C31818">
      <w:r w:rsidRPr="00C31818">
        <w:t>Epoch 40/100 | Loss: 0.6879</w:t>
      </w:r>
    </w:p>
    <w:p w14:paraId="671DA3B7" w14:textId="77777777" w:rsidR="00C31818" w:rsidRPr="00C31818" w:rsidRDefault="00C31818" w:rsidP="00C31818">
      <w:r w:rsidRPr="00C31818">
        <w:t>Epoch 41/100 | Loss: 0.7072</w:t>
      </w:r>
    </w:p>
    <w:p w14:paraId="771EA40E" w14:textId="77777777" w:rsidR="00C31818" w:rsidRPr="00C31818" w:rsidRDefault="00C31818" w:rsidP="00C31818">
      <w:r w:rsidRPr="00C31818">
        <w:t>Epoch 42/100 | Loss: 0.6201</w:t>
      </w:r>
    </w:p>
    <w:p w14:paraId="6D88A199" w14:textId="77777777" w:rsidR="00C31818" w:rsidRPr="00C31818" w:rsidRDefault="00C31818" w:rsidP="00C31818">
      <w:r w:rsidRPr="00C31818">
        <w:t>Epoch 43/100 | Loss: 0.6162</w:t>
      </w:r>
    </w:p>
    <w:p w14:paraId="2DAC55CE" w14:textId="77777777" w:rsidR="00C31818" w:rsidRPr="00C31818" w:rsidRDefault="00C31818" w:rsidP="00C31818">
      <w:r w:rsidRPr="00C31818">
        <w:t>Epoch 44/100 | Loss: 0.6294</w:t>
      </w:r>
    </w:p>
    <w:p w14:paraId="476496FA" w14:textId="77777777" w:rsidR="00C31818" w:rsidRPr="00C31818" w:rsidRDefault="00C31818" w:rsidP="00C31818">
      <w:r w:rsidRPr="00C31818">
        <w:t>Epoch 45/100 | Loss: 0.7150</w:t>
      </w:r>
    </w:p>
    <w:p w14:paraId="7900D82C" w14:textId="77777777" w:rsidR="00C31818" w:rsidRPr="00C31818" w:rsidRDefault="00C31818" w:rsidP="00C31818">
      <w:r w:rsidRPr="00C31818">
        <w:t>Epoch 46/100 | Loss: 0.7187</w:t>
      </w:r>
    </w:p>
    <w:p w14:paraId="30720AA5" w14:textId="77777777" w:rsidR="00C31818" w:rsidRPr="00C31818" w:rsidRDefault="00C31818" w:rsidP="00C31818">
      <w:r w:rsidRPr="00C31818">
        <w:t>Epoch 47/100 | Loss: 0.6406</w:t>
      </w:r>
    </w:p>
    <w:p w14:paraId="220F1CC2" w14:textId="77777777" w:rsidR="00C31818" w:rsidRPr="00C31818" w:rsidRDefault="00C31818" w:rsidP="00C31818">
      <w:r w:rsidRPr="00C31818">
        <w:t>Epoch 48/100 | Loss: 0.6245</w:t>
      </w:r>
    </w:p>
    <w:p w14:paraId="38CEF686" w14:textId="77777777" w:rsidR="00C31818" w:rsidRPr="00C31818" w:rsidRDefault="00C31818" w:rsidP="00C31818">
      <w:r w:rsidRPr="00C31818">
        <w:t>Epoch 49/100 | Loss: 0.5952</w:t>
      </w:r>
    </w:p>
    <w:p w14:paraId="76D4476C" w14:textId="77777777" w:rsidR="00C31818" w:rsidRPr="00C31818" w:rsidRDefault="00C31818" w:rsidP="00C31818">
      <w:r w:rsidRPr="00C31818">
        <w:t>Epoch 50/100 | Loss: 0.6688</w:t>
      </w:r>
    </w:p>
    <w:p w14:paraId="48C4E4C8" w14:textId="77777777" w:rsidR="00C31818" w:rsidRPr="00C31818" w:rsidRDefault="00C31818" w:rsidP="00C31818">
      <w:r w:rsidRPr="00C31818">
        <w:t>Epoch 51/100 | Loss: 0.5713</w:t>
      </w:r>
    </w:p>
    <w:p w14:paraId="4489B1E2" w14:textId="77777777" w:rsidR="00C31818" w:rsidRPr="00C31818" w:rsidRDefault="00C31818" w:rsidP="00C31818">
      <w:r w:rsidRPr="00C31818">
        <w:t>Epoch 52/100 | Loss: 0.6211</w:t>
      </w:r>
    </w:p>
    <w:p w14:paraId="717A1426" w14:textId="77777777" w:rsidR="00C31818" w:rsidRPr="00C31818" w:rsidRDefault="00C31818" w:rsidP="00C31818">
      <w:r w:rsidRPr="00C31818">
        <w:t>Epoch 53/100 | Loss: 0.6128</w:t>
      </w:r>
    </w:p>
    <w:p w14:paraId="7363E8F7" w14:textId="77777777" w:rsidR="00C31818" w:rsidRPr="00C31818" w:rsidRDefault="00C31818" w:rsidP="00C31818">
      <w:r w:rsidRPr="00C31818">
        <w:t>Epoch 54/100 | Loss: 0.6349</w:t>
      </w:r>
    </w:p>
    <w:p w14:paraId="5AED52FA" w14:textId="77777777" w:rsidR="00C31818" w:rsidRPr="00C31818" w:rsidRDefault="00C31818" w:rsidP="00C31818">
      <w:r w:rsidRPr="00C31818">
        <w:t>Epoch 55/100 | Loss: 0.6588</w:t>
      </w:r>
    </w:p>
    <w:p w14:paraId="5D95156A" w14:textId="77777777" w:rsidR="00C31818" w:rsidRPr="00C31818" w:rsidRDefault="00C31818" w:rsidP="00C31818">
      <w:r w:rsidRPr="00C31818">
        <w:t>Epoch 56/100 | Loss: 0.6726</w:t>
      </w:r>
    </w:p>
    <w:p w14:paraId="3B63601F" w14:textId="77777777" w:rsidR="00C31818" w:rsidRPr="00C31818" w:rsidRDefault="00C31818" w:rsidP="00C31818">
      <w:r w:rsidRPr="00C31818">
        <w:t>Epoch 57/100 | Loss: 0.6857</w:t>
      </w:r>
    </w:p>
    <w:p w14:paraId="6E6B4C37" w14:textId="77777777" w:rsidR="00C31818" w:rsidRPr="00C31818" w:rsidRDefault="00C31818" w:rsidP="00C31818">
      <w:r w:rsidRPr="00C31818">
        <w:t>Epoch 58/100 | Loss: 0.6458</w:t>
      </w:r>
    </w:p>
    <w:p w14:paraId="2557DAB6" w14:textId="77777777" w:rsidR="00C31818" w:rsidRPr="00C31818" w:rsidRDefault="00C31818" w:rsidP="00C31818">
      <w:r w:rsidRPr="00C31818">
        <w:t>Epoch 59/100 | Loss: 0.5833</w:t>
      </w:r>
    </w:p>
    <w:p w14:paraId="366E2DFE" w14:textId="77777777" w:rsidR="00C31818" w:rsidRPr="00C31818" w:rsidRDefault="00C31818" w:rsidP="00C31818">
      <w:r w:rsidRPr="00C31818">
        <w:t>Epoch 60/100 | Loss: 0.6472</w:t>
      </w:r>
    </w:p>
    <w:p w14:paraId="3BE733C1" w14:textId="77777777" w:rsidR="00C31818" w:rsidRPr="00C31818" w:rsidRDefault="00C31818" w:rsidP="00C31818">
      <w:r w:rsidRPr="00C31818">
        <w:t>Epoch 61/100 | Loss: 0.6370</w:t>
      </w:r>
    </w:p>
    <w:p w14:paraId="2FB93BB8" w14:textId="77777777" w:rsidR="00C31818" w:rsidRPr="00C31818" w:rsidRDefault="00C31818" w:rsidP="00C31818">
      <w:r w:rsidRPr="00C31818">
        <w:t>Epoch 62/100 | Loss: 0.5855</w:t>
      </w:r>
    </w:p>
    <w:p w14:paraId="7034DC0E" w14:textId="77777777" w:rsidR="00C31818" w:rsidRPr="00C31818" w:rsidRDefault="00C31818" w:rsidP="00C31818">
      <w:r w:rsidRPr="00C31818">
        <w:t>Epoch 63/100 | Loss: 0.5967</w:t>
      </w:r>
    </w:p>
    <w:p w14:paraId="36EAF99A" w14:textId="77777777" w:rsidR="00C31818" w:rsidRPr="00C31818" w:rsidRDefault="00C31818" w:rsidP="00C31818">
      <w:r w:rsidRPr="00C31818">
        <w:t>Epoch 64/100 | Loss: 0.5786</w:t>
      </w:r>
    </w:p>
    <w:p w14:paraId="6F764DCD" w14:textId="77777777" w:rsidR="00C31818" w:rsidRPr="00C31818" w:rsidRDefault="00C31818" w:rsidP="00C31818">
      <w:r w:rsidRPr="00C31818">
        <w:t>Epoch 65/100 | Loss: 0.6308</w:t>
      </w:r>
    </w:p>
    <w:p w14:paraId="2893AEE8" w14:textId="77777777" w:rsidR="00C31818" w:rsidRPr="00C31818" w:rsidRDefault="00C31818" w:rsidP="00C31818">
      <w:r w:rsidRPr="00C31818">
        <w:t>Epoch 66/100 | Loss: 0.6977</w:t>
      </w:r>
    </w:p>
    <w:p w14:paraId="44A9B074" w14:textId="77777777" w:rsidR="00C31818" w:rsidRPr="00C31818" w:rsidRDefault="00C31818" w:rsidP="00C31818">
      <w:r w:rsidRPr="00C31818">
        <w:t>Epoch 67/100 | Loss: 0.5256</w:t>
      </w:r>
    </w:p>
    <w:p w14:paraId="3CE3387E" w14:textId="77777777" w:rsidR="00C31818" w:rsidRPr="00C31818" w:rsidRDefault="00C31818" w:rsidP="00C31818">
      <w:r w:rsidRPr="00C31818">
        <w:t>Epoch 68/100 | Loss: 0.6959</w:t>
      </w:r>
    </w:p>
    <w:p w14:paraId="73FB1841" w14:textId="77777777" w:rsidR="00C31818" w:rsidRPr="00C31818" w:rsidRDefault="00C31818" w:rsidP="00C31818">
      <w:r w:rsidRPr="00C31818">
        <w:t>Epoch 69/100 | Loss: 0.6432</w:t>
      </w:r>
    </w:p>
    <w:p w14:paraId="02DE77B1" w14:textId="77777777" w:rsidR="00C31818" w:rsidRPr="00C31818" w:rsidRDefault="00C31818" w:rsidP="00C31818">
      <w:r w:rsidRPr="00C31818">
        <w:t>Epoch 70/100 | Loss: 0.5791</w:t>
      </w:r>
    </w:p>
    <w:p w14:paraId="2BA2815E" w14:textId="77777777" w:rsidR="00C31818" w:rsidRPr="00C31818" w:rsidRDefault="00C31818" w:rsidP="00C31818">
      <w:r w:rsidRPr="00C31818">
        <w:t>Epoch 71/100 | Loss: 0.6054</w:t>
      </w:r>
    </w:p>
    <w:p w14:paraId="1449B23E" w14:textId="77777777" w:rsidR="00C31818" w:rsidRPr="00C31818" w:rsidRDefault="00C31818" w:rsidP="00C31818">
      <w:r w:rsidRPr="00C31818">
        <w:t>Epoch 72/100 | Loss: 0.5757</w:t>
      </w:r>
    </w:p>
    <w:p w14:paraId="6A47BCC1" w14:textId="77777777" w:rsidR="00C31818" w:rsidRPr="00C31818" w:rsidRDefault="00C31818" w:rsidP="00C31818">
      <w:r w:rsidRPr="00C31818">
        <w:t>Epoch 73/100 | Loss: 0.6412</w:t>
      </w:r>
    </w:p>
    <w:p w14:paraId="5D2115D9" w14:textId="77777777" w:rsidR="00C31818" w:rsidRPr="00C31818" w:rsidRDefault="00C31818" w:rsidP="00C31818">
      <w:r w:rsidRPr="00C31818">
        <w:t>Epoch 74/100 | Loss: 0.5904</w:t>
      </w:r>
    </w:p>
    <w:p w14:paraId="59500896" w14:textId="77777777" w:rsidR="00C31818" w:rsidRPr="00C31818" w:rsidRDefault="00C31818" w:rsidP="00C31818">
      <w:r w:rsidRPr="00C31818">
        <w:t>Epoch 75/100 | Loss: 0.6028</w:t>
      </w:r>
    </w:p>
    <w:p w14:paraId="6E664BC4" w14:textId="77777777" w:rsidR="00C31818" w:rsidRPr="00C31818" w:rsidRDefault="00C31818" w:rsidP="00C31818">
      <w:r w:rsidRPr="00C31818">
        <w:t>Epoch 76/100 | Loss: 0.6444</w:t>
      </w:r>
    </w:p>
    <w:p w14:paraId="65757FE8" w14:textId="77777777" w:rsidR="00C31818" w:rsidRPr="00C31818" w:rsidRDefault="00C31818" w:rsidP="00C31818">
      <w:r w:rsidRPr="00C31818">
        <w:t>Epoch 77/100 | Loss: 0.6422</w:t>
      </w:r>
    </w:p>
    <w:p w14:paraId="67B8E216" w14:textId="77777777" w:rsidR="00C31818" w:rsidRPr="00C31818" w:rsidRDefault="00C31818" w:rsidP="00C31818">
      <w:r w:rsidRPr="00C31818">
        <w:t>Epoch 78/100 | Loss: 0.5936</w:t>
      </w:r>
    </w:p>
    <w:p w14:paraId="3AC65B08" w14:textId="77777777" w:rsidR="00C31818" w:rsidRPr="00C31818" w:rsidRDefault="00C31818" w:rsidP="00C31818">
      <w:r w:rsidRPr="00C31818">
        <w:t>Epoch 79/100 | Loss: 0.6578</w:t>
      </w:r>
    </w:p>
    <w:p w14:paraId="669F111A" w14:textId="77777777" w:rsidR="00C31818" w:rsidRPr="00C31818" w:rsidRDefault="00C31818" w:rsidP="00C31818">
      <w:r w:rsidRPr="00C31818">
        <w:t>Epoch 80/100 | Loss: 0.6090</w:t>
      </w:r>
    </w:p>
    <w:p w14:paraId="7F60126B" w14:textId="77777777" w:rsidR="00C31818" w:rsidRPr="00C31818" w:rsidRDefault="00C31818" w:rsidP="00C31818">
      <w:r w:rsidRPr="00C31818">
        <w:t>Epoch 81/100 | Loss: 0.6394</w:t>
      </w:r>
    </w:p>
    <w:p w14:paraId="23AF9C5E" w14:textId="77777777" w:rsidR="00C31818" w:rsidRPr="00C31818" w:rsidRDefault="00C31818" w:rsidP="00C31818">
      <w:r w:rsidRPr="00C31818">
        <w:t>Epoch 82/100 | Loss: 0.5914</w:t>
      </w:r>
    </w:p>
    <w:p w14:paraId="230E819D" w14:textId="77777777" w:rsidR="00C31818" w:rsidRPr="00C31818" w:rsidRDefault="00C31818" w:rsidP="00C31818">
      <w:r w:rsidRPr="00C31818">
        <w:t>Epoch 83/100 | Loss: 0.6040</w:t>
      </w:r>
    </w:p>
    <w:p w14:paraId="7E8F381A" w14:textId="77777777" w:rsidR="00C31818" w:rsidRPr="00C31818" w:rsidRDefault="00C31818" w:rsidP="00C31818">
      <w:r w:rsidRPr="00C31818">
        <w:t>Epoch 84/100 | Loss: 0.6036</w:t>
      </w:r>
    </w:p>
    <w:p w14:paraId="57683601" w14:textId="77777777" w:rsidR="00C31818" w:rsidRPr="00C31818" w:rsidRDefault="00C31818" w:rsidP="00C31818">
      <w:r w:rsidRPr="00C31818">
        <w:t>Epoch 85/100 | Loss: 0.5385</w:t>
      </w:r>
    </w:p>
    <w:p w14:paraId="53ECA83E" w14:textId="77777777" w:rsidR="00C31818" w:rsidRPr="00C31818" w:rsidRDefault="00C31818" w:rsidP="00C31818">
      <w:r w:rsidRPr="00C31818">
        <w:t>Epoch 86/100 | Loss: 0.6142</w:t>
      </w:r>
    </w:p>
    <w:p w14:paraId="38FF313C" w14:textId="77777777" w:rsidR="00C31818" w:rsidRPr="00C31818" w:rsidRDefault="00C31818" w:rsidP="00C31818">
      <w:r w:rsidRPr="00C31818">
        <w:t>Epoch 87/100 | Loss: 0.5716</w:t>
      </w:r>
    </w:p>
    <w:p w14:paraId="3110950D" w14:textId="77777777" w:rsidR="00C31818" w:rsidRPr="00C31818" w:rsidRDefault="00C31818" w:rsidP="00C31818">
      <w:r w:rsidRPr="00C31818">
        <w:t>Epoch 88/100 | Loss: 0.5510</w:t>
      </w:r>
    </w:p>
    <w:p w14:paraId="6432EDC9" w14:textId="77777777" w:rsidR="00C31818" w:rsidRPr="00C31818" w:rsidRDefault="00C31818" w:rsidP="00C31818">
      <w:r w:rsidRPr="00C31818">
        <w:t>Epoch 89/100 | Loss: 0.6581</w:t>
      </w:r>
    </w:p>
    <w:p w14:paraId="10D91E99" w14:textId="77777777" w:rsidR="00C31818" w:rsidRPr="00C31818" w:rsidRDefault="00C31818" w:rsidP="00C31818">
      <w:r w:rsidRPr="00C31818">
        <w:t>Epoch 90/100 | Loss: 0.5875</w:t>
      </w:r>
    </w:p>
    <w:p w14:paraId="7477A09B" w14:textId="77777777" w:rsidR="00C31818" w:rsidRPr="00C31818" w:rsidRDefault="00C31818" w:rsidP="00C31818">
      <w:r w:rsidRPr="00C31818">
        <w:t>Epoch 91/100 | Loss: 0.5609</w:t>
      </w:r>
    </w:p>
    <w:p w14:paraId="2C595006" w14:textId="77777777" w:rsidR="00C31818" w:rsidRPr="00C31818" w:rsidRDefault="00C31818" w:rsidP="00C31818">
      <w:r w:rsidRPr="00C31818">
        <w:t>Epoch 92/100 | Loss: 0.6737</w:t>
      </w:r>
    </w:p>
    <w:p w14:paraId="795FB770" w14:textId="77777777" w:rsidR="00C31818" w:rsidRPr="00C31818" w:rsidRDefault="00C31818" w:rsidP="00C31818">
      <w:r w:rsidRPr="00C31818">
        <w:t>Epoch 93/100 | Loss: 0.5823</w:t>
      </w:r>
    </w:p>
    <w:p w14:paraId="680D4BE8" w14:textId="77777777" w:rsidR="00C31818" w:rsidRPr="00C31818" w:rsidRDefault="00C31818" w:rsidP="00C31818">
      <w:r w:rsidRPr="00C31818">
        <w:t>Epoch 94/100 | Loss: 0.6234</w:t>
      </w:r>
    </w:p>
    <w:p w14:paraId="6125E5CF" w14:textId="77777777" w:rsidR="00C31818" w:rsidRPr="00C31818" w:rsidRDefault="00C31818" w:rsidP="00C31818">
      <w:r w:rsidRPr="00C31818">
        <w:t>Epoch 95/100 | Loss: 0.6095</w:t>
      </w:r>
    </w:p>
    <w:p w14:paraId="05EE30F0" w14:textId="77777777" w:rsidR="00C31818" w:rsidRPr="00C31818" w:rsidRDefault="00C31818" w:rsidP="00C31818">
      <w:r w:rsidRPr="00C31818">
        <w:t>Epoch 96/100 | Loss: 0.5665</w:t>
      </w:r>
    </w:p>
    <w:p w14:paraId="1DD80888" w14:textId="77777777" w:rsidR="00C31818" w:rsidRPr="00C31818" w:rsidRDefault="00C31818" w:rsidP="00C31818">
      <w:r w:rsidRPr="00C31818">
        <w:t>Epoch 97/100 | Loss: 0.5356</w:t>
      </w:r>
    </w:p>
    <w:p w14:paraId="03CC1CBB" w14:textId="77777777" w:rsidR="00C31818" w:rsidRPr="00C31818" w:rsidRDefault="00C31818" w:rsidP="00C31818">
      <w:r w:rsidRPr="00C31818">
        <w:t>Epoch 98/100 | Loss: 0.5794</w:t>
      </w:r>
    </w:p>
    <w:p w14:paraId="4876E4CF" w14:textId="77777777" w:rsidR="00C31818" w:rsidRPr="00C31818" w:rsidRDefault="00C31818" w:rsidP="00C31818">
      <w:r w:rsidRPr="00C31818">
        <w:t>Epoch 99/100 | Loss: 0.5588</w:t>
      </w:r>
    </w:p>
    <w:p w14:paraId="1434BFDB" w14:textId="77777777" w:rsidR="00C31818" w:rsidRPr="00C31818" w:rsidRDefault="00C31818" w:rsidP="00C31818">
      <w:r w:rsidRPr="00C31818">
        <w:t>Epoch 100/100 | Loss: 0.5190</w:t>
      </w:r>
    </w:p>
    <w:p w14:paraId="46B0E231" w14:textId="77777777" w:rsidR="00C31818" w:rsidRPr="00C31818" w:rsidRDefault="00C31818" w:rsidP="00C31818">
      <w:r w:rsidRPr="00C31818">
        <w:t>Split 2 Accuracy: 0.4762</w:t>
      </w:r>
    </w:p>
    <w:p w14:paraId="0AE23D08" w14:textId="67557145" w:rsidR="00C31818" w:rsidRPr="00C31818" w:rsidRDefault="00C31818" w:rsidP="00C31818">
      <w:r w:rsidRPr="00C31818">
        <w:rPr>
          <w:noProof/>
        </w:rPr>
        <w:drawing>
          <wp:inline distT="0" distB="0" distL="0" distR="0" wp14:anchorId="5320FA35" wp14:editId="7D0FEF1F">
            <wp:extent cx="4853940" cy="4145280"/>
            <wp:effectExtent l="0" t="0" r="3810" b="7620"/>
            <wp:docPr id="476114237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1D78" w14:textId="24A0457A" w:rsidR="00E1495E" w:rsidRPr="00E1495E" w:rsidRDefault="00C31818" w:rsidP="00E1495E">
      <w:r w:rsidRPr="00C31818">
        <w:rPr>
          <w:noProof/>
        </w:rPr>
        <w:drawing>
          <wp:inline distT="0" distB="0" distL="0" distR="0" wp14:anchorId="332B9E71" wp14:editId="7A944176">
            <wp:extent cx="5181600" cy="4145280"/>
            <wp:effectExtent l="0" t="0" r="0" b="7620"/>
            <wp:docPr id="1476379383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35BF7" w14:textId="77777777" w:rsidR="00E1495E" w:rsidRPr="00E1495E" w:rsidRDefault="00E1495E" w:rsidP="00E1495E"/>
    <w:p w14:paraId="5CBBBE43" w14:textId="77777777" w:rsidR="00E1495E" w:rsidRPr="00E1495E" w:rsidRDefault="00E1495E" w:rsidP="00E1495E">
      <w:r w:rsidRPr="00E1495E">
        <w:lastRenderedPageBreak/>
        <w:t>=== ENV1 Split 3/5 ===</w:t>
      </w:r>
    </w:p>
    <w:p w14:paraId="297EFEA3" w14:textId="77777777" w:rsidR="00E1495E" w:rsidRPr="00E1495E" w:rsidRDefault="00E1495E" w:rsidP="00E1495E">
      <w:r w:rsidRPr="00E1495E">
        <w:t>After oversampling, class counts: Counter({1: 43, 0: 43})</w:t>
      </w:r>
    </w:p>
    <w:p w14:paraId="07FB7515" w14:textId="77777777" w:rsidR="00E1495E" w:rsidRPr="00E1495E" w:rsidRDefault="00E1495E" w:rsidP="00E1495E">
      <w:hyperlink r:id="rId18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54C74D24" w14:textId="77777777" w:rsidR="00E1495E" w:rsidRPr="00E1495E" w:rsidRDefault="00E1495E" w:rsidP="00E1495E">
      <w:r w:rsidRPr="00E1495E">
        <w:t xml:space="preserve">  warnings.warn(out)</w:t>
      </w:r>
    </w:p>
    <w:p w14:paraId="7CE745DA" w14:textId="77777777" w:rsidR="00C31818" w:rsidRPr="00C31818" w:rsidRDefault="00C31818" w:rsidP="00C31818">
      <w:r w:rsidRPr="00C31818">
        <w:t>Epoch 1/100 | Loss: 0.7639</w:t>
      </w:r>
    </w:p>
    <w:p w14:paraId="4F6FABFD" w14:textId="77777777" w:rsidR="00C31818" w:rsidRPr="00C31818" w:rsidRDefault="00C31818" w:rsidP="00C31818">
      <w:r w:rsidRPr="00C31818">
        <w:t>Epoch 2/100 | Loss: 0.7410</w:t>
      </w:r>
    </w:p>
    <w:p w14:paraId="0A25E30D" w14:textId="77777777" w:rsidR="00C31818" w:rsidRPr="00C31818" w:rsidRDefault="00C31818" w:rsidP="00C31818">
      <w:r w:rsidRPr="00C31818">
        <w:t>Epoch 3/100 | Loss: 0.7708</w:t>
      </w:r>
    </w:p>
    <w:p w14:paraId="6A8430E7" w14:textId="77777777" w:rsidR="00C31818" w:rsidRPr="00C31818" w:rsidRDefault="00C31818" w:rsidP="00C31818">
      <w:r w:rsidRPr="00C31818">
        <w:t>Epoch 4/100 | Loss: 0.7365</w:t>
      </w:r>
    </w:p>
    <w:p w14:paraId="6C54FD2F" w14:textId="77777777" w:rsidR="00C31818" w:rsidRPr="00C31818" w:rsidRDefault="00C31818" w:rsidP="00C31818">
      <w:r w:rsidRPr="00C31818">
        <w:t>Epoch 5/100 | Loss: 0.7472</w:t>
      </w:r>
    </w:p>
    <w:p w14:paraId="1381EA2A" w14:textId="77777777" w:rsidR="00C31818" w:rsidRPr="00C31818" w:rsidRDefault="00C31818" w:rsidP="00C31818">
      <w:r w:rsidRPr="00C31818">
        <w:t>Epoch 6/100 | Loss: 0.6792</w:t>
      </w:r>
    </w:p>
    <w:p w14:paraId="39CCDE85" w14:textId="44E8E08B" w:rsidR="00E1495E" w:rsidRPr="00E1495E" w:rsidRDefault="00E1495E" w:rsidP="00E1495E">
      <w:pPr>
        <w:rPr>
          <w:ins w:id="54" w:author="Microsoft Word" w:date="2025-07-21T22:06:00Z" w16du:dateUtc="2025-07-21T16:36:00Z"/>
        </w:rPr>
      </w:pPr>
      <w:ins w:id="55" w:author="Microsoft Word" w:date="2025-07-21T22:06:00Z" w16du:dateUtc="2025-07-21T16:36:00Z">
        <w:r w:rsidRPr="00E1495E">
          <w:t>Epoch 1/200 | Loss: 0.7643</w:t>
        </w:r>
      </w:ins>
    </w:p>
    <w:p w14:paraId="038169BD" w14:textId="34FAFBC1" w:rsidR="00E1495E" w:rsidRPr="00E1495E" w:rsidRDefault="00E1495E" w:rsidP="00E1495E">
      <w:pPr>
        <w:rPr>
          <w:ins w:id="56" w:author="Microsoft Word" w:date="2025-07-21T22:06:00Z" w16du:dateUtc="2025-07-21T16:36:00Z"/>
        </w:rPr>
      </w:pPr>
      <w:ins w:id="57" w:author="Microsoft Word" w:date="2025-07-21T22:06:00Z" w16du:dateUtc="2025-07-21T16:36:00Z">
        <w:r w:rsidRPr="00E1495E">
          <w:t>Epoch 2/200 | Loss: 0.7233</w:t>
        </w:r>
      </w:ins>
    </w:p>
    <w:p w14:paraId="16C22DD6" w14:textId="1B98EAFD" w:rsidR="00E1495E" w:rsidRPr="00E1495E" w:rsidRDefault="00E1495E" w:rsidP="00E1495E">
      <w:pPr>
        <w:rPr>
          <w:ins w:id="58" w:author="Microsoft Word" w:date="2025-07-21T22:06:00Z" w16du:dateUtc="2025-07-21T16:36:00Z"/>
        </w:rPr>
      </w:pPr>
      <w:ins w:id="59" w:author="Microsoft Word" w:date="2025-07-21T22:06:00Z" w16du:dateUtc="2025-07-21T16:36:00Z">
        <w:r w:rsidRPr="00E1495E">
          <w:t>Epoch 3/200 | Loss: 0.7528</w:t>
        </w:r>
      </w:ins>
    </w:p>
    <w:p w14:paraId="32652ABB" w14:textId="547BB783" w:rsidR="00E1495E" w:rsidRPr="00E1495E" w:rsidRDefault="00E1495E" w:rsidP="00E1495E">
      <w:pPr>
        <w:rPr>
          <w:ins w:id="60" w:author="Microsoft Word" w:date="2025-07-21T22:06:00Z" w16du:dateUtc="2025-07-21T16:36:00Z"/>
        </w:rPr>
      </w:pPr>
      <w:ins w:id="61" w:author="Microsoft Word" w:date="2025-07-21T22:06:00Z" w16du:dateUtc="2025-07-21T16:36:00Z">
        <w:r w:rsidRPr="00E1495E">
          <w:t>Epoch 4/200 | Loss: 0.7663</w:t>
        </w:r>
      </w:ins>
    </w:p>
    <w:p w14:paraId="6E25266A" w14:textId="293C00FF" w:rsidR="00E1495E" w:rsidRPr="00E1495E" w:rsidRDefault="00E1495E" w:rsidP="00E1495E">
      <w:pPr>
        <w:rPr>
          <w:ins w:id="62" w:author="Microsoft Word" w:date="2025-07-21T22:06:00Z" w16du:dateUtc="2025-07-21T16:36:00Z"/>
        </w:rPr>
      </w:pPr>
      <w:ins w:id="63" w:author="Microsoft Word" w:date="2025-07-21T22:06:00Z" w16du:dateUtc="2025-07-21T16:36:00Z">
        <w:r w:rsidRPr="00E1495E">
          <w:t>Epoch 5/200 | Loss: 0.7995</w:t>
        </w:r>
      </w:ins>
    </w:p>
    <w:p w14:paraId="223FB296" w14:textId="7DFEF965" w:rsidR="00E1495E" w:rsidRPr="00E1495E" w:rsidRDefault="00E1495E" w:rsidP="00E1495E">
      <w:pPr>
        <w:rPr>
          <w:ins w:id="64" w:author="Microsoft Word" w:date="2025-07-21T22:06:00Z" w16du:dateUtc="2025-07-21T16:36:00Z"/>
        </w:rPr>
      </w:pPr>
      <w:ins w:id="65" w:author="Microsoft Word" w:date="2025-07-21T22:06:00Z" w16du:dateUtc="2025-07-21T16:36:00Z">
        <w:r w:rsidRPr="00E1495E">
          <w:t>Epoch 6/200 | Loss: 0.7639</w:t>
        </w:r>
      </w:ins>
    </w:p>
    <w:p w14:paraId="69F70109" w14:textId="093E39CE" w:rsidR="00E1495E" w:rsidRPr="00E1495E" w:rsidRDefault="00E1495E" w:rsidP="00E1495E">
      <w:pPr>
        <w:rPr>
          <w:ins w:id="66" w:author="Microsoft Word" w:date="2025-07-21T22:06:00Z" w16du:dateUtc="2025-07-21T16:36:00Z"/>
        </w:rPr>
      </w:pPr>
      <w:r w:rsidRPr="00E1495E">
        <w:t>Epoch 7/</w:t>
      </w:r>
      <w:r w:rsidR="00C31818" w:rsidRPr="00C31818">
        <w:t>100</w:t>
      </w:r>
      <w:ins w:id="67" w:author="Microsoft Word" w:date="2025-07-21T22:06:00Z" w16du:dateUtc="2025-07-21T16:36:00Z">
        <w:r w:rsidRPr="00E1495E">
          <w:t>200 | Loss: 0.7447Epoch 8/200 | Loss: 0.7785</w:t>
        </w:r>
      </w:ins>
    </w:p>
    <w:p w14:paraId="43EFB43A" w14:textId="65CB1F45" w:rsidR="00E1495E" w:rsidRPr="00E1495E" w:rsidRDefault="00E1495E" w:rsidP="00E1495E">
      <w:pPr>
        <w:rPr>
          <w:ins w:id="68" w:author="Microsoft Word" w:date="2025-07-21T22:06:00Z" w16du:dateUtc="2025-07-21T16:36:00Z"/>
        </w:rPr>
      </w:pPr>
      <w:ins w:id="69" w:author="Microsoft Word" w:date="2025-07-21T22:06:00Z" w16du:dateUtc="2025-07-21T16:36:00Z">
        <w:r w:rsidRPr="00E1495E">
          <w:t>Epoch 9/200 | Loss: 0.6869</w:t>
        </w:r>
      </w:ins>
    </w:p>
    <w:p w14:paraId="5DE1E0F9" w14:textId="3C7B8E6E" w:rsidR="00E1495E" w:rsidRPr="00E1495E" w:rsidRDefault="00E1495E" w:rsidP="00E1495E">
      <w:pPr>
        <w:rPr>
          <w:ins w:id="70" w:author="Microsoft Word" w:date="2025-07-21T22:06:00Z" w16du:dateUtc="2025-07-21T16:36:00Z"/>
        </w:rPr>
      </w:pPr>
      <w:ins w:id="71" w:author="Microsoft Word" w:date="2025-07-21T22:06:00Z" w16du:dateUtc="2025-07-21T16:36:00Z">
        <w:r w:rsidRPr="00E1495E">
          <w:t>Epoch 10/200 | Loss: 0.7833</w:t>
        </w:r>
      </w:ins>
    </w:p>
    <w:p w14:paraId="3D808A5F" w14:textId="6B13EF2B" w:rsidR="00E1495E" w:rsidRPr="00E1495E" w:rsidRDefault="00E1495E" w:rsidP="00E1495E">
      <w:pPr>
        <w:rPr>
          <w:ins w:id="72" w:author="Microsoft Word" w:date="2025-07-21T22:06:00Z" w16du:dateUtc="2025-07-21T16:36:00Z"/>
        </w:rPr>
      </w:pPr>
      <w:ins w:id="73" w:author="Microsoft Word" w:date="2025-07-21T22:06:00Z" w16du:dateUtc="2025-07-21T16:36:00Z">
        <w:r w:rsidRPr="00E1495E">
          <w:t>Epoch 11/200 | Loss: 0.7161</w:t>
        </w:r>
      </w:ins>
    </w:p>
    <w:p w14:paraId="07493728" w14:textId="76CB4352" w:rsidR="00E1495E" w:rsidRPr="00E1495E" w:rsidRDefault="00E1495E" w:rsidP="00E1495E">
      <w:pPr>
        <w:rPr>
          <w:ins w:id="74" w:author="Microsoft Word" w:date="2025-07-21T22:06:00Z" w16du:dateUtc="2025-07-21T16:36:00Z"/>
        </w:rPr>
      </w:pPr>
      <w:ins w:id="75" w:author="Microsoft Word" w:date="2025-07-21T22:06:00Z" w16du:dateUtc="2025-07-21T16:36:00Z">
        <w:r w:rsidRPr="00E1495E">
          <w:t>Epoch 12/200 | Loss: 0.7642</w:t>
        </w:r>
      </w:ins>
    </w:p>
    <w:p w14:paraId="6EE2A6FC" w14:textId="77777777" w:rsidR="00E1495E" w:rsidRPr="00E1495E" w:rsidRDefault="00E1495E" w:rsidP="00E1495E">
      <w:pPr>
        <w:rPr>
          <w:ins w:id="76" w:author="Microsoft Word" w:date="2025-07-21T22:06:00Z" w16du:dateUtc="2025-07-21T16:36:00Z"/>
        </w:rPr>
      </w:pPr>
      <w:ins w:id="77" w:author="Microsoft Word" w:date="2025-07-21T22:06:00Z" w16du:dateUtc="2025-07-21T16:36:00Z">
        <w:r w:rsidRPr="00E1495E">
          <w:t>Epoch 13/200 | Loss: 0.7169</w:t>
        </w:r>
      </w:ins>
    </w:p>
    <w:p w14:paraId="082CF7AE" w14:textId="77777777" w:rsidR="00E1495E" w:rsidRPr="00E1495E" w:rsidRDefault="00E1495E" w:rsidP="00E1495E">
      <w:pPr>
        <w:rPr>
          <w:ins w:id="78" w:author="Microsoft Word" w:date="2025-07-21T22:06:00Z" w16du:dateUtc="2025-07-21T16:36:00Z"/>
        </w:rPr>
      </w:pPr>
      <w:ins w:id="79" w:author="Microsoft Word" w:date="2025-07-21T22:06:00Z" w16du:dateUtc="2025-07-21T16:36:00Z">
        <w:r w:rsidRPr="00E1495E">
          <w:t>Epoch 14/200 | Loss: 0.7803</w:t>
        </w:r>
      </w:ins>
    </w:p>
    <w:p w14:paraId="40267181" w14:textId="77777777" w:rsidR="00E1495E" w:rsidRPr="00E1495E" w:rsidRDefault="00E1495E" w:rsidP="00E1495E">
      <w:pPr>
        <w:rPr>
          <w:ins w:id="80" w:author="Microsoft Word" w:date="2025-07-21T22:06:00Z" w16du:dateUtc="2025-07-21T16:36:00Z"/>
        </w:rPr>
      </w:pPr>
      <w:ins w:id="81" w:author="Microsoft Word" w:date="2025-07-21T22:06:00Z" w16du:dateUtc="2025-07-21T16:36:00Z">
        <w:r w:rsidRPr="00E1495E">
          <w:t>Epoch 15/200 | Loss: 0.7610</w:t>
        </w:r>
      </w:ins>
    </w:p>
    <w:p w14:paraId="1DDD2A8C" w14:textId="77777777" w:rsidR="00E1495E" w:rsidRPr="00E1495E" w:rsidRDefault="00E1495E" w:rsidP="00E1495E">
      <w:pPr>
        <w:rPr>
          <w:ins w:id="82" w:author="Microsoft Word" w:date="2025-07-21T22:06:00Z" w16du:dateUtc="2025-07-21T16:36:00Z"/>
        </w:rPr>
      </w:pPr>
      <w:ins w:id="83" w:author="Microsoft Word" w:date="2025-07-21T22:06:00Z" w16du:dateUtc="2025-07-21T16:36:00Z">
        <w:r w:rsidRPr="00E1495E">
          <w:t>Epoch 16/200 | Loss: 0.7224</w:t>
        </w:r>
      </w:ins>
    </w:p>
    <w:p w14:paraId="1ED5A870" w14:textId="48B5F7AE" w:rsidR="00E1495E" w:rsidRPr="00E1495E" w:rsidRDefault="00E1495E" w:rsidP="00E1495E">
      <w:pPr>
        <w:rPr>
          <w:ins w:id="84" w:author="Microsoft Word" w:date="2025-07-21T22:06:00Z" w16du:dateUtc="2025-07-21T16:36:00Z"/>
        </w:rPr>
      </w:pPr>
      <w:ins w:id="85" w:author="Microsoft Word" w:date="2025-07-21T22:06:00Z" w16du:dateUtc="2025-07-21T16:36:00Z">
        <w:r w:rsidRPr="00E1495E">
          <w:t>Epoch 17/200 | Loss: 0.7265</w:t>
        </w:r>
      </w:ins>
    </w:p>
    <w:p w14:paraId="05AB9F4B" w14:textId="07EB983E" w:rsidR="00E1495E" w:rsidRPr="00E1495E" w:rsidRDefault="00E1495E" w:rsidP="00E1495E">
      <w:pPr>
        <w:rPr>
          <w:ins w:id="86" w:author="Microsoft Word" w:date="2025-07-21T22:06:00Z" w16du:dateUtc="2025-07-21T16:36:00Z"/>
        </w:rPr>
      </w:pPr>
      <w:ins w:id="87" w:author="Microsoft Word" w:date="2025-07-21T22:06:00Z" w16du:dateUtc="2025-07-21T16:36:00Z">
        <w:r w:rsidRPr="00E1495E">
          <w:t>Epoch 18/200 | Loss: 0.6971</w:t>
        </w:r>
      </w:ins>
    </w:p>
    <w:p w14:paraId="240AA21E" w14:textId="743C47AE" w:rsidR="00E1495E" w:rsidRPr="00E1495E" w:rsidRDefault="00E1495E" w:rsidP="00E1495E">
      <w:pPr>
        <w:rPr>
          <w:ins w:id="88" w:author="Microsoft Word" w:date="2025-07-21T22:06:00Z" w16du:dateUtc="2025-07-21T16:36:00Z"/>
        </w:rPr>
      </w:pPr>
      <w:ins w:id="89" w:author="Microsoft Word" w:date="2025-07-21T22:06:00Z" w16du:dateUtc="2025-07-21T16:36:00Z">
        <w:r w:rsidRPr="00E1495E">
          <w:t>Epoch 19/200 | Loss: 0.7044</w:t>
        </w:r>
      </w:ins>
    </w:p>
    <w:p w14:paraId="46FA1045" w14:textId="4796D127" w:rsidR="00E1495E" w:rsidRPr="00E1495E" w:rsidRDefault="00E1495E" w:rsidP="00E1495E">
      <w:pPr>
        <w:rPr>
          <w:ins w:id="90" w:author="Microsoft Word" w:date="2025-07-21T22:06:00Z" w16du:dateUtc="2025-07-21T16:36:00Z"/>
        </w:rPr>
      </w:pPr>
      <w:ins w:id="91" w:author="Microsoft Word" w:date="2025-07-21T22:06:00Z" w16du:dateUtc="2025-07-21T16:36:00Z">
        <w:r w:rsidRPr="00E1495E">
          <w:t>Epoch 20/200 | Loss: 0.7321</w:t>
        </w:r>
      </w:ins>
    </w:p>
    <w:p w14:paraId="7FE29137" w14:textId="77777777" w:rsidR="00E1495E" w:rsidRPr="00E1495E" w:rsidRDefault="00E1495E" w:rsidP="00E1495E">
      <w:pPr>
        <w:rPr>
          <w:ins w:id="92" w:author="Microsoft Word" w:date="2025-07-21T22:06:00Z" w16du:dateUtc="2025-07-21T16:36:00Z"/>
        </w:rPr>
      </w:pPr>
      <w:ins w:id="93" w:author="Microsoft Word" w:date="2025-07-21T22:06:00Z" w16du:dateUtc="2025-07-21T16:36:00Z">
        <w:r w:rsidRPr="00E1495E">
          <w:t>Epoch 21/200 | Loss: 0.6622</w:t>
        </w:r>
      </w:ins>
    </w:p>
    <w:p w14:paraId="31E9F932" w14:textId="77777777" w:rsidR="00E1495E" w:rsidRPr="00E1495E" w:rsidRDefault="00E1495E" w:rsidP="00E1495E">
      <w:pPr>
        <w:rPr>
          <w:ins w:id="94" w:author="Microsoft Word" w:date="2025-07-21T22:06:00Z" w16du:dateUtc="2025-07-21T16:36:00Z"/>
        </w:rPr>
      </w:pPr>
      <w:ins w:id="95" w:author="Microsoft Word" w:date="2025-07-21T22:06:00Z" w16du:dateUtc="2025-07-21T16:36:00Z">
        <w:r w:rsidRPr="00E1495E">
          <w:t>Epoch 22/200 | Loss: 0.7505</w:t>
        </w:r>
      </w:ins>
    </w:p>
    <w:p w14:paraId="7809C3B5" w14:textId="77777777" w:rsidR="00E1495E" w:rsidRPr="00E1495E" w:rsidRDefault="00E1495E" w:rsidP="00E1495E">
      <w:pPr>
        <w:rPr>
          <w:ins w:id="96" w:author="Microsoft Word" w:date="2025-07-21T22:06:00Z" w16du:dateUtc="2025-07-21T16:36:00Z"/>
        </w:rPr>
      </w:pPr>
      <w:ins w:id="97" w:author="Microsoft Word" w:date="2025-07-21T22:06:00Z" w16du:dateUtc="2025-07-21T16:36:00Z">
        <w:r w:rsidRPr="00E1495E">
          <w:t>Epoch 23/200 | Loss: 0.7031</w:t>
        </w:r>
      </w:ins>
    </w:p>
    <w:p w14:paraId="29A60113" w14:textId="77777777" w:rsidR="00E1495E" w:rsidRPr="00E1495E" w:rsidRDefault="00E1495E" w:rsidP="00E1495E">
      <w:pPr>
        <w:rPr>
          <w:ins w:id="98" w:author="Microsoft Word" w:date="2025-07-21T22:06:00Z" w16du:dateUtc="2025-07-21T16:36:00Z"/>
        </w:rPr>
      </w:pPr>
      <w:ins w:id="99" w:author="Microsoft Word" w:date="2025-07-21T22:06:00Z" w16du:dateUtc="2025-07-21T16:36:00Z">
        <w:r w:rsidRPr="00E1495E">
          <w:t>Epoch 24/200 | Loss: 0.6512</w:t>
        </w:r>
      </w:ins>
    </w:p>
    <w:p w14:paraId="6083F55D" w14:textId="77777777" w:rsidR="00E1495E" w:rsidRPr="00E1495E" w:rsidRDefault="00E1495E" w:rsidP="00E1495E">
      <w:pPr>
        <w:rPr>
          <w:ins w:id="100" w:author="Microsoft Word" w:date="2025-07-21T22:06:00Z" w16du:dateUtc="2025-07-21T16:36:00Z"/>
        </w:rPr>
      </w:pPr>
      <w:ins w:id="101" w:author="Microsoft Word" w:date="2025-07-21T22:06:00Z" w16du:dateUtc="2025-07-21T16:36:00Z">
        <w:r w:rsidRPr="00E1495E">
          <w:t>Epoch 25/200 | Loss: 0.7156</w:t>
        </w:r>
      </w:ins>
    </w:p>
    <w:p w14:paraId="4168EB38" w14:textId="77777777" w:rsidR="00E1495E" w:rsidRPr="00E1495E" w:rsidRDefault="00E1495E" w:rsidP="00E1495E">
      <w:pPr>
        <w:rPr>
          <w:ins w:id="102" w:author="Microsoft Word" w:date="2025-07-21T22:06:00Z" w16du:dateUtc="2025-07-21T16:36:00Z"/>
        </w:rPr>
      </w:pPr>
      <w:ins w:id="103" w:author="Microsoft Word" w:date="2025-07-21T22:06:00Z" w16du:dateUtc="2025-07-21T16:36:00Z">
        <w:r w:rsidRPr="00E1495E">
          <w:t>Epoch 26/200 | Loss: 0.6950</w:t>
        </w:r>
      </w:ins>
    </w:p>
    <w:p w14:paraId="7114958A" w14:textId="77777777" w:rsidR="00E1495E" w:rsidRPr="00E1495E" w:rsidRDefault="00E1495E" w:rsidP="00E1495E">
      <w:pPr>
        <w:rPr>
          <w:ins w:id="104" w:author="Microsoft Word" w:date="2025-07-21T22:06:00Z" w16du:dateUtc="2025-07-21T16:36:00Z"/>
        </w:rPr>
      </w:pPr>
      <w:ins w:id="105" w:author="Microsoft Word" w:date="2025-07-21T22:06:00Z" w16du:dateUtc="2025-07-21T16:36:00Z">
        <w:r w:rsidRPr="00E1495E">
          <w:lastRenderedPageBreak/>
          <w:t>Epoch 27/200 | Loss: 0.7104</w:t>
        </w:r>
      </w:ins>
    </w:p>
    <w:p w14:paraId="3DB9B2F0" w14:textId="77777777" w:rsidR="00E1495E" w:rsidRPr="00E1495E" w:rsidRDefault="00E1495E" w:rsidP="00E1495E">
      <w:pPr>
        <w:rPr>
          <w:ins w:id="106" w:author="Microsoft Word" w:date="2025-07-21T22:06:00Z" w16du:dateUtc="2025-07-21T16:36:00Z"/>
        </w:rPr>
      </w:pPr>
      <w:ins w:id="107" w:author="Microsoft Word" w:date="2025-07-21T22:06:00Z" w16du:dateUtc="2025-07-21T16:36:00Z">
        <w:r w:rsidRPr="00E1495E">
          <w:t>Epoch 28/200 | Loss: 0.7045</w:t>
        </w:r>
      </w:ins>
    </w:p>
    <w:p w14:paraId="181278EE" w14:textId="77777777" w:rsidR="00E1495E" w:rsidRPr="00E1495E" w:rsidRDefault="00E1495E" w:rsidP="00E1495E">
      <w:pPr>
        <w:rPr>
          <w:ins w:id="108" w:author="Microsoft Word" w:date="2025-07-21T22:06:00Z" w16du:dateUtc="2025-07-21T16:36:00Z"/>
        </w:rPr>
      </w:pPr>
      <w:ins w:id="109" w:author="Microsoft Word" w:date="2025-07-21T22:06:00Z" w16du:dateUtc="2025-07-21T16:36:00Z">
        <w:r w:rsidRPr="00E1495E">
          <w:t>Epoch 29/200 | Loss: 0.7132</w:t>
        </w:r>
      </w:ins>
    </w:p>
    <w:p w14:paraId="17B610D7" w14:textId="77777777" w:rsidR="00E1495E" w:rsidRPr="00E1495E" w:rsidRDefault="00E1495E" w:rsidP="00E1495E">
      <w:pPr>
        <w:rPr>
          <w:ins w:id="110" w:author="Microsoft Word" w:date="2025-07-21T22:06:00Z" w16du:dateUtc="2025-07-21T16:36:00Z"/>
        </w:rPr>
      </w:pPr>
      <w:ins w:id="111" w:author="Microsoft Word" w:date="2025-07-21T22:06:00Z" w16du:dateUtc="2025-07-21T16:36:00Z">
        <w:r w:rsidRPr="00E1495E">
          <w:t>Epoch 30/200 | Loss: 0.7992</w:t>
        </w:r>
      </w:ins>
    </w:p>
    <w:p w14:paraId="3EB0BB6F" w14:textId="77777777" w:rsidR="00E1495E" w:rsidRPr="00E1495E" w:rsidRDefault="00E1495E" w:rsidP="00E1495E">
      <w:pPr>
        <w:rPr>
          <w:ins w:id="112" w:author="Microsoft Word" w:date="2025-07-21T22:06:00Z" w16du:dateUtc="2025-07-21T16:36:00Z"/>
        </w:rPr>
      </w:pPr>
      <w:ins w:id="113" w:author="Microsoft Word" w:date="2025-07-21T22:06:00Z" w16du:dateUtc="2025-07-21T16:36:00Z">
        <w:r w:rsidRPr="00E1495E">
          <w:t>Epoch 31/200 | Loss: 0.7375</w:t>
        </w:r>
      </w:ins>
    </w:p>
    <w:p w14:paraId="1D135510" w14:textId="77777777" w:rsidR="00E1495E" w:rsidRPr="00E1495E" w:rsidRDefault="00E1495E" w:rsidP="00E1495E">
      <w:pPr>
        <w:rPr>
          <w:ins w:id="114" w:author="Microsoft Word" w:date="2025-07-21T22:06:00Z" w16du:dateUtc="2025-07-21T16:36:00Z"/>
        </w:rPr>
      </w:pPr>
      <w:ins w:id="115" w:author="Microsoft Word" w:date="2025-07-21T22:06:00Z" w16du:dateUtc="2025-07-21T16:36:00Z">
        <w:r w:rsidRPr="00E1495E">
          <w:t>Epoch 32/200 | Loss: 0.6856</w:t>
        </w:r>
      </w:ins>
    </w:p>
    <w:p w14:paraId="09B30216" w14:textId="77777777" w:rsidR="00E1495E" w:rsidRPr="00E1495E" w:rsidRDefault="00E1495E" w:rsidP="00E1495E">
      <w:pPr>
        <w:rPr>
          <w:ins w:id="116" w:author="Microsoft Word" w:date="2025-07-21T22:06:00Z" w16du:dateUtc="2025-07-21T16:36:00Z"/>
        </w:rPr>
      </w:pPr>
      <w:ins w:id="117" w:author="Microsoft Word" w:date="2025-07-21T22:06:00Z" w16du:dateUtc="2025-07-21T16:36:00Z">
        <w:r w:rsidRPr="00E1495E">
          <w:t>Epoch 33/200 | Loss: 0.7555</w:t>
        </w:r>
      </w:ins>
    </w:p>
    <w:p w14:paraId="3363AD1B" w14:textId="77777777" w:rsidR="00E1495E" w:rsidRPr="00E1495E" w:rsidRDefault="00E1495E" w:rsidP="00E1495E">
      <w:pPr>
        <w:rPr>
          <w:ins w:id="118" w:author="Microsoft Word" w:date="2025-07-21T22:06:00Z" w16du:dateUtc="2025-07-21T16:36:00Z"/>
        </w:rPr>
      </w:pPr>
      <w:ins w:id="119" w:author="Microsoft Word" w:date="2025-07-21T22:06:00Z" w16du:dateUtc="2025-07-21T16:36:00Z">
        <w:r w:rsidRPr="00E1495E">
          <w:t>Epoch 34/200 | Loss: 0.6878</w:t>
        </w:r>
      </w:ins>
    </w:p>
    <w:p w14:paraId="11F4B79C" w14:textId="77777777" w:rsidR="00E1495E" w:rsidRPr="00E1495E" w:rsidRDefault="00E1495E" w:rsidP="00E1495E">
      <w:pPr>
        <w:rPr>
          <w:ins w:id="120" w:author="Microsoft Word" w:date="2025-07-21T22:06:00Z" w16du:dateUtc="2025-07-21T16:36:00Z"/>
        </w:rPr>
      </w:pPr>
      <w:ins w:id="121" w:author="Microsoft Word" w:date="2025-07-21T22:06:00Z" w16du:dateUtc="2025-07-21T16:36:00Z">
        <w:r w:rsidRPr="00E1495E">
          <w:t>Epoch 35/200 | Loss: 0.7698</w:t>
        </w:r>
      </w:ins>
    </w:p>
    <w:p w14:paraId="74348421" w14:textId="77777777" w:rsidR="00E1495E" w:rsidRPr="00E1495E" w:rsidRDefault="00E1495E" w:rsidP="00E1495E">
      <w:pPr>
        <w:rPr>
          <w:ins w:id="122" w:author="Microsoft Word" w:date="2025-07-21T22:06:00Z" w16du:dateUtc="2025-07-21T16:36:00Z"/>
        </w:rPr>
      </w:pPr>
      <w:ins w:id="123" w:author="Microsoft Word" w:date="2025-07-21T22:06:00Z" w16du:dateUtc="2025-07-21T16:36:00Z">
        <w:r w:rsidRPr="00E1495E">
          <w:t>Epoch 36/200 | Loss: 0.7025</w:t>
        </w:r>
      </w:ins>
    </w:p>
    <w:p w14:paraId="1DBDE97D" w14:textId="77777777" w:rsidR="00E1495E" w:rsidRPr="00E1495E" w:rsidRDefault="00E1495E" w:rsidP="00E1495E">
      <w:pPr>
        <w:rPr>
          <w:ins w:id="124" w:author="Microsoft Word" w:date="2025-07-21T22:06:00Z" w16du:dateUtc="2025-07-21T16:36:00Z"/>
        </w:rPr>
      </w:pPr>
      <w:ins w:id="125" w:author="Microsoft Word" w:date="2025-07-21T22:06:00Z" w16du:dateUtc="2025-07-21T16:36:00Z">
        <w:r w:rsidRPr="00E1495E">
          <w:t>Epoch 37/200 | Loss: 0.7031</w:t>
        </w:r>
      </w:ins>
    </w:p>
    <w:p w14:paraId="19B331DC" w14:textId="77777777" w:rsidR="00E1495E" w:rsidRPr="00E1495E" w:rsidRDefault="00E1495E" w:rsidP="00E1495E">
      <w:pPr>
        <w:rPr>
          <w:ins w:id="126" w:author="Microsoft Word" w:date="2025-07-21T22:06:00Z" w16du:dateUtc="2025-07-21T16:36:00Z"/>
        </w:rPr>
      </w:pPr>
      <w:ins w:id="127" w:author="Microsoft Word" w:date="2025-07-21T22:06:00Z" w16du:dateUtc="2025-07-21T16:36:00Z">
        <w:r w:rsidRPr="00E1495E">
          <w:t>Epoch 38/200 | Loss: 0.7251</w:t>
        </w:r>
      </w:ins>
    </w:p>
    <w:p w14:paraId="0A8C8969" w14:textId="77777777" w:rsidR="00E1495E" w:rsidRPr="00E1495E" w:rsidRDefault="00E1495E" w:rsidP="00E1495E">
      <w:pPr>
        <w:rPr>
          <w:ins w:id="128" w:author="Microsoft Word" w:date="2025-07-21T22:06:00Z" w16du:dateUtc="2025-07-21T16:36:00Z"/>
        </w:rPr>
      </w:pPr>
      <w:ins w:id="129" w:author="Microsoft Word" w:date="2025-07-21T22:06:00Z" w16du:dateUtc="2025-07-21T16:36:00Z">
        <w:r w:rsidRPr="00E1495E">
          <w:t>Epoch 39/200 | Loss: 0.7099</w:t>
        </w:r>
      </w:ins>
    </w:p>
    <w:p w14:paraId="4C80355E" w14:textId="77777777" w:rsidR="00E1495E" w:rsidRPr="00E1495E" w:rsidRDefault="00E1495E" w:rsidP="00E1495E">
      <w:pPr>
        <w:rPr>
          <w:ins w:id="130" w:author="Microsoft Word" w:date="2025-07-21T22:06:00Z" w16du:dateUtc="2025-07-21T16:36:00Z"/>
        </w:rPr>
      </w:pPr>
      <w:ins w:id="131" w:author="Microsoft Word" w:date="2025-07-21T22:06:00Z" w16du:dateUtc="2025-07-21T16:36:00Z">
        <w:r w:rsidRPr="00E1495E">
          <w:t>Epoch 40/200 | Loss: 0.6895</w:t>
        </w:r>
      </w:ins>
    </w:p>
    <w:p w14:paraId="6D8C4823" w14:textId="77777777" w:rsidR="00E1495E" w:rsidRPr="00E1495E" w:rsidRDefault="00E1495E" w:rsidP="00E1495E">
      <w:pPr>
        <w:rPr>
          <w:ins w:id="132" w:author="Microsoft Word" w:date="2025-07-21T22:06:00Z" w16du:dateUtc="2025-07-21T16:36:00Z"/>
        </w:rPr>
      </w:pPr>
      <w:ins w:id="133" w:author="Microsoft Word" w:date="2025-07-21T22:06:00Z" w16du:dateUtc="2025-07-21T16:36:00Z">
        <w:r w:rsidRPr="00E1495E">
          <w:t>Epoch 41/200 | Loss: 0.6713</w:t>
        </w:r>
      </w:ins>
    </w:p>
    <w:p w14:paraId="39B8639F" w14:textId="77777777" w:rsidR="00E1495E" w:rsidRPr="00E1495E" w:rsidRDefault="00E1495E" w:rsidP="00E1495E">
      <w:pPr>
        <w:rPr>
          <w:ins w:id="134" w:author="Microsoft Word" w:date="2025-07-21T22:06:00Z" w16du:dateUtc="2025-07-21T16:36:00Z"/>
        </w:rPr>
      </w:pPr>
      <w:ins w:id="135" w:author="Microsoft Word" w:date="2025-07-21T22:06:00Z" w16du:dateUtc="2025-07-21T16:36:00Z">
        <w:r w:rsidRPr="00E1495E">
          <w:t>Epoch 42/200 | Loss: 0.6782</w:t>
        </w:r>
      </w:ins>
    </w:p>
    <w:p w14:paraId="71D29CCE" w14:textId="77777777" w:rsidR="00E1495E" w:rsidRPr="00E1495E" w:rsidRDefault="00E1495E" w:rsidP="00E1495E">
      <w:pPr>
        <w:rPr>
          <w:ins w:id="136" w:author="Microsoft Word" w:date="2025-07-21T22:06:00Z" w16du:dateUtc="2025-07-21T16:36:00Z"/>
        </w:rPr>
      </w:pPr>
      <w:ins w:id="137" w:author="Microsoft Word" w:date="2025-07-21T22:06:00Z" w16du:dateUtc="2025-07-21T16:36:00Z">
        <w:r w:rsidRPr="00E1495E">
          <w:t>Epoch 43/200 | Loss: 0.6867</w:t>
        </w:r>
      </w:ins>
    </w:p>
    <w:p w14:paraId="37D68711" w14:textId="77777777" w:rsidR="00E1495E" w:rsidRPr="00E1495E" w:rsidRDefault="00E1495E" w:rsidP="00E1495E">
      <w:pPr>
        <w:rPr>
          <w:ins w:id="138" w:author="Microsoft Word" w:date="2025-07-21T22:06:00Z" w16du:dateUtc="2025-07-21T16:36:00Z"/>
        </w:rPr>
      </w:pPr>
      <w:ins w:id="139" w:author="Microsoft Word" w:date="2025-07-21T22:06:00Z" w16du:dateUtc="2025-07-21T16:36:00Z">
        <w:r w:rsidRPr="00E1495E">
          <w:t>Epoch 44/200 | Loss: 0.7011</w:t>
        </w:r>
      </w:ins>
    </w:p>
    <w:p w14:paraId="3C08774F" w14:textId="77777777" w:rsidR="00E1495E" w:rsidRPr="00E1495E" w:rsidRDefault="00E1495E" w:rsidP="00E1495E">
      <w:pPr>
        <w:rPr>
          <w:ins w:id="140" w:author="Microsoft Word" w:date="2025-07-21T22:06:00Z" w16du:dateUtc="2025-07-21T16:36:00Z"/>
        </w:rPr>
      </w:pPr>
      <w:ins w:id="141" w:author="Microsoft Word" w:date="2025-07-21T22:06:00Z" w16du:dateUtc="2025-07-21T16:36:00Z">
        <w:r w:rsidRPr="00E1495E">
          <w:t>Epoch 45/200 | Loss: 0.7803</w:t>
        </w:r>
      </w:ins>
    </w:p>
    <w:p w14:paraId="2BD5ED43" w14:textId="77777777" w:rsidR="00E1495E" w:rsidRPr="00E1495E" w:rsidRDefault="00E1495E" w:rsidP="00E1495E">
      <w:pPr>
        <w:rPr>
          <w:ins w:id="142" w:author="Microsoft Word" w:date="2025-07-21T22:06:00Z" w16du:dateUtc="2025-07-21T16:36:00Z"/>
        </w:rPr>
      </w:pPr>
      <w:ins w:id="143" w:author="Microsoft Word" w:date="2025-07-21T22:06:00Z" w16du:dateUtc="2025-07-21T16:36:00Z">
        <w:r w:rsidRPr="00E1495E">
          <w:t>Epoch 46/200 | Loss: 0.7389</w:t>
        </w:r>
      </w:ins>
    </w:p>
    <w:p w14:paraId="48FBFBD4" w14:textId="77777777" w:rsidR="00E1495E" w:rsidRPr="00E1495E" w:rsidRDefault="00E1495E" w:rsidP="00E1495E">
      <w:pPr>
        <w:rPr>
          <w:ins w:id="144" w:author="Microsoft Word" w:date="2025-07-21T22:06:00Z" w16du:dateUtc="2025-07-21T16:36:00Z"/>
        </w:rPr>
      </w:pPr>
      <w:ins w:id="145" w:author="Microsoft Word" w:date="2025-07-21T22:06:00Z" w16du:dateUtc="2025-07-21T16:36:00Z">
        <w:r w:rsidRPr="00E1495E">
          <w:t>Epoch 47/200 | Loss: 0.7646</w:t>
        </w:r>
      </w:ins>
    </w:p>
    <w:p w14:paraId="05F8E1B7" w14:textId="77777777" w:rsidR="00E1495E" w:rsidRPr="00E1495E" w:rsidRDefault="00E1495E" w:rsidP="00E1495E">
      <w:pPr>
        <w:rPr>
          <w:ins w:id="146" w:author="Microsoft Word" w:date="2025-07-21T22:06:00Z" w16du:dateUtc="2025-07-21T16:36:00Z"/>
        </w:rPr>
      </w:pPr>
      <w:ins w:id="147" w:author="Microsoft Word" w:date="2025-07-21T22:06:00Z" w16du:dateUtc="2025-07-21T16:36:00Z">
        <w:r w:rsidRPr="00E1495E">
          <w:t>Epoch 48/200 | Loss: 0.6963</w:t>
        </w:r>
      </w:ins>
    </w:p>
    <w:p w14:paraId="37F7D9F6" w14:textId="77777777" w:rsidR="00E1495E" w:rsidRPr="00E1495E" w:rsidRDefault="00E1495E" w:rsidP="00E1495E">
      <w:pPr>
        <w:rPr>
          <w:ins w:id="148" w:author="Microsoft Word" w:date="2025-07-21T22:06:00Z" w16du:dateUtc="2025-07-21T16:36:00Z"/>
        </w:rPr>
      </w:pPr>
      <w:ins w:id="149" w:author="Microsoft Word" w:date="2025-07-21T22:06:00Z" w16du:dateUtc="2025-07-21T16:36:00Z">
        <w:r w:rsidRPr="00E1495E">
          <w:t>Epoch 49/200 | Loss: 0.7442</w:t>
        </w:r>
      </w:ins>
    </w:p>
    <w:p w14:paraId="3A7179D9" w14:textId="77777777" w:rsidR="00E1495E" w:rsidRPr="00E1495E" w:rsidRDefault="00E1495E" w:rsidP="00E1495E">
      <w:pPr>
        <w:rPr>
          <w:ins w:id="150" w:author="Microsoft Word" w:date="2025-07-21T22:06:00Z" w16du:dateUtc="2025-07-21T16:36:00Z"/>
        </w:rPr>
      </w:pPr>
      <w:ins w:id="151" w:author="Microsoft Word" w:date="2025-07-21T22:06:00Z" w16du:dateUtc="2025-07-21T16:36:00Z">
        <w:r w:rsidRPr="00E1495E">
          <w:t>Epoch 50/200 | Loss: 0.7325</w:t>
        </w:r>
      </w:ins>
    </w:p>
    <w:p w14:paraId="2E5C5E9D" w14:textId="77777777" w:rsidR="00E1495E" w:rsidRPr="00E1495E" w:rsidRDefault="00E1495E" w:rsidP="00E1495E">
      <w:pPr>
        <w:rPr>
          <w:ins w:id="152" w:author="Microsoft Word" w:date="2025-07-21T22:06:00Z" w16du:dateUtc="2025-07-21T16:36:00Z"/>
        </w:rPr>
      </w:pPr>
      <w:ins w:id="153" w:author="Microsoft Word" w:date="2025-07-21T22:06:00Z" w16du:dateUtc="2025-07-21T16:36:00Z">
        <w:r w:rsidRPr="00E1495E">
          <w:t>Epoch 51/200 | Loss: 0.7390</w:t>
        </w:r>
      </w:ins>
    </w:p>
    <w:p w14:paraId="28A66C47" w14:textId="77777777" w:rsidR="00E1495E" w:rsidRPr="00E1495E" w:rsidRDefault="00E1495E" w:rsidP="00E1495E">
      <w:pPr>
        <w:rPr>
          <w:ins w:id="154" w:author="Microsoft Word" w:date="2025-07-21T22:06:00Z" w16du:dateUtc="2025-07-21T16:36:00Z"/>
        </w:rPr>
      </w:pPr>
      <w:ins w:id="155" w:author="Microsoft Word" w:date="2025-07-21T22:06:00Z" w16du:dateUtc="2025-07-21T16:36:00Z">
        <w:r w:rsidRPr="00E1495E">
          <w:t>Epoch 52/200 | Loss: 0.7033</w:t>
        </w:r>
      </w:ins>
    </w:p>
    <w:p w14:paraId="13949EF6" w14:textId="77777777" w:rsidR="00E1495E" w:rsidRPr="00E1495E" w:rsidRDefault="00E1495E" w:rsidP="00E1495E">
      <w:pPr>
        <w:rPr>
          <w:ins w:id="156" w:author="Microsoft Word" w:date="2025-07-21T22:06:00Z" w16du:dateUtc="2025-07-21T16:36:00Z"/>
        </w:rPr>
      </w:pPr>
      <w:ins w:id="157" w:author="Microsoft Word" w:date="2025-07-21T22:06:00Z" w16du:dateUtc="2025-07-21T16:36:00Z">
        <w:r w:rsidRPr="00E1495E">
          <w:t>Epoch 53/200 | Loss: 0.7074</w:t>
        </w:r>
      </w:ins>
    </w:p>
    <w:p w14:paraId="47A2FB90" w14:textId="77777777" w:rsidR="00E1495E" w:rsidRPr="00E1495E" w:rsidRDefault="00E1495E" w:rsidP="00E1495E">
      <w:pPr>
        <w:rPr>
          <w:ins w:id="158" w:author="Microsoft Word" w:date="2025-07-21T22:06:00Z" w16du:dateUtc="2025-07-21T16:36:00Z"/>
        </w:rPr>
      </w:pPr>
      <w:ins w:id="159" w:author="Microsoft Word" w:date="2025-07-21T22:06:00Z" w16du:dateUtc="2025-07-21T16:36:00Z">
        <w:r w:rsidRPr="00E1495E">
          <w:t>Epoch 54/200 | Loss: 0.6121</w:t>
        </w:r>
      </w:ins>
    </w:p>
    <w:p w14:paraId="5299A5FE" w14:textId="77777777" w:rsidR="00E1495E" w:rsidRPr="00E1495E" w:rsidRDefault="00E1495E" w:rsidP="00E1495E">
      <w:pPr>
        <w:rPr>
          <w:ins w:id="160" w:author="Microsoft Word" w:date="2025-07-21T22:06:00Z" w16du:dateUtc="2025-07-21T16:36:00Z"/>
        </w:rPr>
      </w:pPr>
      <w:ins w:id="161" w:author="Microsoft Word" w:date="2025-07-21T22:06:00Z" w16du:dateUtc="2025-07-21T16:36:00Z">
        <w:r w:rsidRPr="00E1495E">
          <w:t>Epoch 55/200 | Loss: 0.7030</w:t>
        </w:r>
      </w:ins>
    </w:p>
    <w:p w14:paraId="6B81E394" w14:textId="77777777" w:rsidR="00E1495E" w:rsidRPr="00E1495E" w:rsidRDefault="00E1495E" w:rsidP="00E1495E">
      <w:pPr>
        <w:rPr>
          <w:ins w:id="162" w:author="Microsoft Word" w:date="2025-07-21T22:06:00Z" w16du:dateUtc="2025-07-21T16:36:00Z"/>
        </w:rPr>
      </w:pPr>
      <w:ins w:id="163" w:author="Microsoft Word" w:date="2025-07-21T22:06:00Z" w16du:dateUtc="2025-07-21T16:36:00Z">
        <w:r w:rsidRPr="00E1495E">
          <w:t>Epoch 56/200 | Loss: 0.7325</w:t>
        </w:r>
      </w:ins>
    </w:p>
    <w:p w14:paraId="71048A97" w14:textId="77777777" w:rsidR="00E1495E" w:rsidRPr="00E1495E" w:rsidRDefault="00E1495E" w:rsidP="00E1495E">
      <w:pPr>
        <w:rPr>
          <w:ins w:id="164" w:author="Microsoft Word" w:date="2025-07-21T22:06:00Z" w16du:dateUtc="2025-07-21T16:36:00Z"/>
        </w:rPr>
      </w:pPr>
      <w:ins w:id="165" w:author="Microsoft Word" w:date="2025-07-21T22:06:00Z" w16du:dateUtc="2025-07-21T16:36:00Z">
        <w:r w:rsidRPr="00E1495E">
          <w:t>Epoch 57/200 | Loss: 0.6458</w:t>
        </w:r>
      </w:ins>
    </w:p>
    <w:p w14:paraId="5645BD5D" w14:textId="77777777" w:rsidR="00E1495E" w:rsidRPr="00E1495E" w:rsidRDefault="00E1495E" w:rsidP="00E1495E">
      <w:pPr>
        <w:rPr>
          <w:ins w:id="166" w:author="Microsoft Word" w:date="2025-07-21T22:06:00Z" w16du:dateUtc="2025-07-21T16:36:00Z"/>
        </w:rPr>
      </w:pPr>
      <w:ins w:id="167" w:author="Microsoft Word" w:date="2025-07-21T22:06:00Z" w16du:dateUtc="2025-07-21T16:36:00Z">
        <w:r w:rsidRPr="00E1495E">
          <w:lastRenderedPageBreak/>
          <w:t>Epoch 58/200 | Loss: 0.6756</w:t>
        </w:r>
      </w:ins>
    </w:p>
    <w:p w14:paraId="4C7E7206" w14:textId="77777777" w:rsidR="00E1495E" w:rsidRPr="00E1495E" w:rsidRDefault="00E1495E" w:rsidP="00E1495E">
      <w:pPr>
        <w:rPr>
          <w:ins w:id="168" w:author="Microsoft Word" w:date="2025-07-21T22:06:00Z" w16du:dateUtc="2025-07-21T16:36:00Z"/>
        </w:rPr>
      </w:pPr>
      <w:ins w:id="169" w:author="Microsoft Word" w:date="2025-07-21T22:06:00Z" w16du:dateUtc="2025-07-21T16:36:00Z">
        <w:r w:rsidRPr="00E1495E">
          <w:t>Epoch 59/200 | Loss: 0.7185</w:t>
        </w:r>
      </w:ins>
    </w:p>
    <w:p w14:paraId="29E936D5" w14:textId="77777777" w:rsidR="00E1495E" w:rsidRPr="00E1495E" w:rsidRDefault="00E1495E" w:rsidP="00E1495E">
      <w:pPr>
        <w:rPr>
          <w:ins w:id="170" w:author="Microsoft Word" w:date="2025-07-21T22:06:00Z" w16du:dateUtc="2025-07-21T16:36:00Z"/>
        </w:rPr>
      </w:pPr>
      <w:ins w:id="171" w:author="Microsoft Word" w:date="2025-07-21T22:06:00Z" w16du:dateUtc="2025-07-21T16:36:00Z">
        <w:r w:rsidRPr="00E1495E">
          <w:t>Epoch 60/200 | Loss: 0.7404</w:t>
        </w:r>
      </w:ins>
    </w:p>
    <w:p w14:paraId="72E95D5F" w14:textId="77777777" w:rsidR="00E1495E" w:rsidRPr="00E1495E" w:rsidRDefault="00E1495E" w:rsidP="00E1495E">
      <w:pPr>
        <w:rPr>
          <w:ins w:id="172" w:author="Microsoft Word" w:date="2025-07-21T22:06:00Z" w16du:dateUtc="2025-07-21T16:36:00Z"/>
        </w:rPr>
      </w:pPr>
      <w:ins w:id="173" w:author="Microsoft Word" w:date="2025-07-21T22:06:00Z" w16du:dateUtc="2025-07-21T16:36:00Z">
        <w:r w:rsidRPr="00E1495E">
          <w:t>Epoch 61/200 | Loss: 0.6816</w:t>
        </w:r>
      </w:ins>
    </w:p>
    <w:p w14:paraId="7DAFF719" w14:textId="77777777" w:rsidR="00E1495E" w:rsidRPr="00E1495E" w:rsidRDefault="00E1495E" w:rsidP="00E1495E">
      <w:pPr>
        <w:rPr>
          <w:ins w:id="174" w:author="Microsoft Word" w:date="2025-07-21T22:06:00Z" w16du:dateUtc="2025-07-21T16:36:00Z"/>
        </w:rPr>
      </w:pPr>
      <w:ins w:id="175" w:author="Microsoft Word" w:date="2025-07-21T22:06:00Z" w16du:dateUtc="2025-07-21T16:36:00Z">
        <w:r w:rsidRPr="00E1495E">
          <w:t>Epoch 62/200 | Loss: 0.7398</w:t>
        </w:r>
      </w:ins>
    </w:p>
    <w:p w14:paraId="62A7885E" w14:textId="77777777" w:rsidR="00E1495E" w:rsidRPr="00E1495E" w:rsidRDefault="00E1495E" w:rsidP="00E1495E">
      <w:pPr>
        <w:rPr>
          <w:ins w:id="176" w:author="Microsoft Word" w:date="2025-07-21T22:06:00Z" w16du:dateUtc="2025-07-21T16:36:00Z"/>
        </w:rPr>
      </w:pPr>
      <w:ins w:id="177" w:author="Microsoft Word" w:date="2025-07-21T22:06:00Z" w16du:dateUtc="2025-07-21T16:36:00Z">
        <w:r w:rsidRPr="00E1495E">
          <w:t>Epoch 63/200 | Loss: 0.6879</w:t>
        </w:r>
      </w:ins>
    </w:p>
    <w:p w14:paraId="50277BF4" w14:textId="77777777" w:rsidR="00E1495E" w:rsidRPr="00E1495E" w:rsidRDefault="00E1495E" w:rsidP="00E1495E">
      <w:pPr>
        <w:rPr>
          <w:ins w:id="178" w:author="Microsoft Word" w:date="2025-07-21T22:06:00Z" w16du:dateUtc="2025-07-21T16:36:00Z"/>
        </w:rPr>
      </w:pPr>
      <w:ins w:id="179" w:author="Microsoft Word" w:date="2025-07-21T22:06:00Z" w16du:dateUtc="2025-07-21T16:36:00Z">
        <w:r w:rsidRPr="00E1495E">
          <w:t>Epoch 64/200 | Loss: 0.7366</w:t>
        </w:r>
      </w:ins>
    </w:p>
    <w:p w14:paraId="15CB1882" w14:textId="77777777" w:rsidR="00E1495E" w:rsidRPr="00E1495E" w:rsidRDefault="00E1495E" w:rsidP="00E1495E">
      <w:pPr>
        <w:rPr>
          <w:ins w:id="180" w:author="Microsoft Word" w:date="2025-07-21T22:06:00Z" w16du:dateUtc="2025-07-21T16:36:00Z"/>
        </w:rPr>
      </w:pPr>
      <w:ins w:id="181" w:author="Microsoft Word" w:date="2025-07-21T22:06:00Z" w16du:dateUtc="2025-07-21T16:36:00Z">
        <w:r w:rsidRPr="00E1495E">
          <w:t>Epoch 65/200 | Loss: 0.7100</w:t>
        </w:r>
      </w:ins>
    </w:p>
    <w:p w14:paraId="2B77F70A" w14:textId="77777777" w:rsidR="00E1495E" w:rsidRPr="00E1495E" w:rsidRDefault="00E1495E" w:rsidP="00E1495E">
      <w:pPr>
        <w:rPr>
          <w:ins w:id="182" w:author="Microsoft Word" w:date="2025-07-21T22:06:00Z" w16du:dateUtc="2025-07-21T16:36:00Z"/>
        </w:rPr>
      </w:pPr>
      <w:ins w:id="183" w:author="Microsoft Word" w:date="2025-07-21T22:06:00Z" w16du:dateUtc="2025-07-21T16:36:00Z">
        <w:r w:rsidRPr="00E1495E">
          <w:t>Epoch 66/200 | Loss: 0.6962</w:t>
        </w:r>
      </w:ins>
    </w:p>
    <w:p w14:paraId="344CFCDF" w14:textId="77777777" w:rsidR="00E1495E" w:rsidRPr="00E1495E" w:rsidRDefault="00E1495E" w:rsidP="00E1495E">
      <w:pPr>
        <w:rPr>
          <w:ins w:id="184" w:author="Microsoft Word" w:date="2025-07-21T22:06:00Z" w16du:dateUtc="2025-07-21T16:36:00Z"/>
        </w:rPr>
      </w:pPr>
      <w:ins w:id="185" w:author="Microsoft Word" w:date="2025-07-21T22:06:00Z" w16du:dateUtc="2025-07-21T16:36:00Z">
        <w:r w:rsidRPr="00E1495E">
          <w:t>Epoch 67/200 | Loss: 0.7774</w:t>
        </w:r>
      </w:ins>
    </w:p>
    <w:p w14:paraId="088DC05F" w14:textId="77777777" w:rsidR="00E1495E" w:rsidRPr="00E1495E" w:rsidRDefault="00E1495E" w:rsidP="00E1495E">
      <w:pPr>
        <w:rPr>
          <w:ins w:id="186" w:author="Microsoft Word" w:date="2025-07-21T22:06:00Z" w16du:dateUtc="2025-07-21T16:36:00Z"/>
        </w:rPr>
      </w:pPr>
      <w:ins w:id="187" w:author="Microsoft Word" w:date="2025-07-21T22:06:00Z" w16du:dateUtc="2025-07-21T16:36:00Z">
        <w:r w:rsidRPr="00E1495E">
          <w:t>Epoch 68/200 | Loss: 0.7442</w:t>
        </w:r>
      </w:ins>
    </w:p>
    <w:p w14:paraId="4119A952" w14:textId="77777777" w:rsidR="00E1495E" w:rsidRPr="00E1495E" w:rsidRDefault="00E1495E" w:rsidP="00E1495E">
      <w:pPr>
        <w:rPr>
          <w:ins w:id="188" w:author="Microsoft Word" w:date="2025-07-21T22:06:00Z" w16du:dateUtc="2025-07-21T16:36:00Z"/>
        </w:rPr>
      </w:pPr>
      <w:ins w:id="189" w:author="Microsoft Word" w:date="2025-07-21T22:06:00Z" w16du:dateUtc="2025-07-21T16:36:00Z">
        <w:r w:rsidRPr="00E1495E">
          <w:t>Epoch 69/200 | Loss: 0.6852</w:t>
        </w:r>
      </w:ins>
    </w:p>
    <w:p w14:paraId="10817A18" w14:textId="77777777" w:rsidR="00E1495E" w:rsidRPr="00E1495E" w:rsidRDefault="00E1495E" w:rsidP="00E1495E">
      <w:pPr>
        <w:rPr>
          <w:ins w:id="190" w:author="Microsoft Word" w:date="2025-07-21T22:06:00Z" w16du:dateUtc="2025-07-21T16:36:00Z"/>
        </w:rPr>
      </w:pPr>
      <w:ins w:id="191" w:author="Microsoft Word" w:date="2025-07-21T22:06:00Z" w16du:dateUtc="2025-07-21T16:36:00Z">
        <w:r w:rsidRPr="00E1495E">
          <w:t>Epoch 70/200 | Loss: 0.7001</w:t>
        </w:r>
      </w:ins>
    </w:p>
    <w:p w14:paraId="5235B340" w14:textId="77777777" w:rsidR="00E1495E" w:rsidRPr="00E1495E" w:rsidRDefault="00E1495E" w:rsidP="00E1495E">
      <w:pPr>
        <w:rPr>
          <w:ins w:id="192" w:author="Microsoft Word" w:date="2025-07-21T22:06:00Z" w16du:dateUtc="2025-07-21T16:36:00Z"/>
        </w:rPr>
      </w:pPr>
      <w:ins w:id="193" w:author="Microsoft Word" w:date="2025-07-21T22:06:00Z" w16du:dateUtc="2025-07-21T16:36:00Z">
        <w:r w:rsidRPr="00E1495E">
          <w:t>Epoch 71/200 | Loss: 0.7203</w:t>
        </w:r>
      </w:ins>
    </w:p>
    <w:p w14:paraId="712A717E" w14:textId="77777777" w:rsidR="00E1495E" w:rsidRPr="00E1495E" w:rsidRDefault="00E1495E" w:rsidP="00E1495E">
      <w:pPr>
        <w:rPr>
          <w:ins w:id="194" w:author="Microsoft Word" w:date="2025-07-21T22:06:00Z" w16du:dateUtc="2025-07-21T16:36:00Z"/>
        </w:rPr>
      </w:pPr>
      <w:ins w:id="195" w:author="Microsoft Word" w:date="2025-07-21T22:06:00Z" w16du:dateUtc="2025-07-21T16:36:00Z">
        <w:r w:rsidRPr="00E1495E">
          <w:t>Epoch 72/200 | Loss: 0.7194</w:t>
        </w:r>
      </w:ins>
    </w:p>
    <w:p w14:paraId="0450E769" w14:textId="77777777" w:rsidR="00E1495E" w:rsidRPr="00E1495E" w:rsidRDefault="00E1495E" w:rsidP="00E1495E">
      <w:pPr>
        <w:rPr>
          <w:ins w:id="196" w:author="Microsoft Word" w:date="2025-07-21T22:06:00Z" w16du:dateUtc="2025-07-21T16:36:00Z"/>
        </w:rPr>
      </w:pPr>
      <w:ins w:id="197" w:author="Microsoft Word" w:date="2025-07-21T22:06:00Z" w16du:dateUtc="2025-07-21T16:36:00Z">
        <w:r w:rsidRPr="00E1495E">
          <w:t>Epoch 73/200 | Loss: 0.6290</w:t>
        </w:r>
      </w:ins>
    </w:p>
    <w:p w14:paraId="2ECA6BB5" w14:textId="77777777" w:rsidR="00E1495E" w:rsidRPr="00E1495E" w:rsidRDefault="00E1495E" w:rsidP="00E1495E">
      <w:pPr>
        <w:rPr>
          <w:ins w:id="198" w:author="Microsoft Word" w:date="2025-07-21T22:06:00Z" w16du:dateUtc="2025-07-21T16:36:00Z"/>
        </w:rPr>
      </w:pPr>
      <w:ins w:id="199" w:author="Microsoft Word" w:date="2025-07-21T22:06:00Z" w16du:dateUtc="2025-07-21T16:36:00Z">
        <w:r w:rsidRPr="00E1495E">
          <w:t>Epoch 74/200 | Loss: 0.7410</w:t>
        </w:r>
      </w:ins>
    </w:p>
    <w:p w14:paraId="2692B9F3" w14:textId="77777777" w:rsidR="00E1495E" w:rsidRPr="00E1495E" w:rsidRDefault="00E1495E" w:rsidP="00E1495E">
      <w:pPr>
        <w:rPr>
          <w:ins w:id="200" w:author="Microsoft Word" w:date="2025-07-21T22:06:00Z" w16du:dateUtc="2025-07-21T16:36:00Z"/>
        </w:rPr>
      </w:pPr>
      <w:ins w:id="201" w:author="Microsoft Word" w:date="2025-07-21T22:06:00Z" w16du:dateUtc="2025-07-21T16:36:00Z">
        <w:r w:rsidRPr="00E1495E">
          <w:t>Epoch 75/200 | Loss: 0.7253</w:t>
        </w:r>
      </w:ins>
    </w:p>
    <w:p w14:paraId="65F465C8" w14:textId="77777777" w:rsidR="00E1495E" w:rsidRPr="00E1495E" w:rsidRDefault="00E1495E" w:rsidP="00E1495E">
      <w:pPr>
        <w:rPr>
          <w:ins w:id="202" w:author="Microsoft Word" w:date="2025-07-21T22:06:00Z" w16du:dateUtc="2025-07-21T16:36:00Z"/>
        </w:rPr>
      </w:pPr>
      <w:ins w:id="203" w:author="Microsoft Word" w:date="2025-07-21T22:06:00Z" w16du:dateUtc="2025-07-21T16:36:00Z">
        <w:r w:rsidRPr="00E1495E">
          <w:t>Epoch 76/200 | Loss: 0.6874</w:t>
        </w:r>
      </w:ins>
    </w:p>
    <w:p w14:paraId="6BF1A6EF" w14:textId="77777777" w:rsidR="00E1495E" w:rsidRPr="00E1495E" w:rsidRDefault="00E1495E" w:rsidP="00E1495E">
      <w:pPr>
        <w:rPr>
          <w:ins w:id="204" w:author="Microsoft Word" w:date="2025-07-21T22:06:00Z" w16du:dateUtc="2025-07-21T16:36:00Z"/>
        </w:rPr>
      </w:pPr>
      <w:ins w:id="205" w:author="Microsoft Word" w:date="2025-07-21T22:06:00Z" w16du:dateUtc="2025-07-21T16:36:00Z">
        <w:r w:rsidRPr="00E1495E">
          <w:t>Epoch 77/200 | Loss: 0.7336</w:t>
        </w:r>
      </w:ins>
    </w:p>
    <w:p w14:paraId="309E13A4" w14:textId="77777777" w:rsidR="00E1495E" w:rsidRPr="00E1495E" w:rsidRDefault="00E1495E" w:rsidP="00E1495E">
      <w:pPr>
        <w:rPr>
          <w:ins w:id="206" w:author="Microsoft Word" w:date="2025-07-21T22:06:00Z" w16du:dateUtc="2025-07-21T16:36:00Z"/>
        </w:rPr>
      </w:pPr>
      <w:ins w:id="207" w:author="Microsoft Word" w:date="2025-07-21T22:06:00Z" w16du:dateUtc="2025-07-21T16:36:00Z">
        <w:r w:rsidRPr="00E1495E">
          <w:t>Epoch 78/200 | Loss: 0.7512</w:t>
        </w:r>
      </w:ins>
    </w:p>
    <w:p w14:paraId="3B6434F3" w14:textId="77777777" w:rsidR="00E1495E" w:rsidRPr="00E1495E" w:rsidRDefault="00E1495E" w:rsidP="00E1495E">
      <w:pPr>
        <w:rPr>
          <w:ins w:id="208" w:author="Microsoft Word" w:date="2025-07-21T22:06:00Z" w16du:dateUtc="2025-07-21T16:36:00Z"/>
        </w:rPr>
      </w:pPr>
      <w:ins w:id="209" w:author="Microsoft Word" w:date="2025-07-21T22:06:00Z" w16du:dateUtc="2025-07-21T16:36:00Z">
        <w:r w:rsidRPr="00E1495E">
          <w:t>Epoch 79/200 | Loss: 0.7412</w:t>
        </w:r>
      </w:ins>
    </w:p>
    <w:p w14:paraId="0E5014DD" w14:textId="77777777" w:rsidR="00E1495E" w:rsidRPr="00E1495E" w:rsidRDefault="00E1495E" w:rsidP="00E1495E">
      <w:pPr>
        <w:rPr>
          <w:ins w:id="210" w:author="Microsoft Word" w:date="2025-07-21T22:06:00Z" w16du:dateUtc="2025-07-21T16:36:00Z"/>
        </w:rPr>
      </w:pPr>
      <w:ins w:id="211" w:author="Microsoft Word" w:date="2025-07-21T22:06:00Z" w16du:dateUtc="2025-07-21T16:36:00Z">
        <w:r w:rsidRPr="00E1495E">
          <w:t>Epoch 80/200 | Loss: 0.6817</w:t>
        </w:r>
      </w:ins>
    </w:p>
    <w:p w14:paraId="313D19CF" w14:textId="77777777" w:rsidR="00E1495E" w:rsidRPr="00E1495E" w:rsidRDefault="00E1495E" w:rsidP="00E1495E">
      <w:pPr>
        <w:rPr>
          <w:ins w:id="212" w:author="Microsoft Word" w:date="2025-07-21T22:06:00Z" w16du:dateUtc="2025-07-21T16:36:00Z"/>
        </w:rPr>
      </w:pPr>
      <w:ins w:id="213" w:author="Microsoft Word" w:date="2025-07-21T22:06:00Z" w16du:dateUtc="2025-07-21T16:36:00Z">
        <w:r w:rsidRPr="00E1495E">
          <w:t>Epoch 81/200 | Loss: 0.7252</w:t>
        </w:r>
      </w:ins>
    </w:p>
    <w:p w14:paraId="1013E488" w14:textId="77777777" w:rsidR="00E1495E" w:rsidRPr="00E1495E" w:rsidRDefault="00E1495E" w:rsidP="00E1495E">
      <w:pPr>
        <w:rPr>
          <w:ins w:id="214" w:author="Microsoft Word" w:date="2025-07-21T22:06:00Z" w16du:dateUtc="2025-07-21T16:36:00Z"/>
        </w:rPr>
      </w:pPr>
      <w:ins w:id="215" w:author="Microsoft Word" w:date="2025-07-21T22:06:00Z" w16du:dateUtc="2025-07-21T16:36:00Z">
        <w:r w:rsidRPr="00E1495E">
          <w:t>Epoch 82/200 | Loss: 0.6741</w:t>
        </w:r>
      </w:ins>
    </w:p>
    <w:p w14:paraId="6632F013" w14:textId="77777777" w:rsidR="00E1495E" w:rsidRPr="00E1495E" w:rsidRDefault="00E1495E" w:rsidP="00E1495E">
      <w:pPr>
        <w:rPr>
          <w:ins w:id="216" w:author="Microsoft Word" w:date="2025-07-21T22:06:00Z" w16du:dateUtc="2025-07-21T16:36:00Z"/>
        </w:rPr>
      </w:pPr>
      <w:ins w:id="217" w:author="Microsoft Word" w:date="2025-07-21T22:06:00Z" w16du:dateUtc="2025-07-21T16:36:00Z">
        <w:r w:rsidRPr="00E1495E">
          <w:t>Epoch 83/200 | Loss: 0.7690</w:t>
        </w:r>
      </w:ins>
    </w:p>
    <w:p w14:paraId="4B30EB5C" w14:textId="77777777" w:rsidR="00E1495E" w:rsidRPr="00E1495E" w:rsidRDefault="00E1495E" w:rsidP="00E1495E">
      <w:pPr>
        <w:rPr>
          <w:ins w:id="218" w:author="Microsoft Word" w:date="2025-07-21T22:06:00Z" w16du:dateUtc="2025-07-21T16:36:00Z"/>
        </w:rPr>
      </w:pPr>
      <w:ins w:id="219" w:author="Microsoft Word" w:date="2025-07-21T22:06:00Z" w16du:dateUtc="2025-07-21T16:36:00Z">
        <w:r w:rsidRPr="00E1495E">
          <w:t>Epoch 84/200 | Loss: 0.7019</w:t>
        </w:r>
      </w:ins>
    </w:p>
    <w:p w14:paraId="2EC1F5D3" w14:textId="77777777" w:rsidR="00E1495E" w:rsidRPr="00E1495E" w:rsidRDefault="00E1495E" w:rsidP="00E1495E">
      <w:pPr>
        <w:rPr>
          <w:ins w:id="220" w:author="Microsoft Word" w:date="2025-07-21T22:06:00Z" w16du:dateUtc="2025-07-21T16:36:00Z"/>
        </w:rPr>
      </w:pPr>
      <w:ins w:id="221" w:author="Microsoft Word" w:date="2025-07-21T22:06:00Z" w16du:dateUtc="2025-07-21T16:36:00Z">
        <w:r w:rsidRPr="00E1495E">
          <w:t>Epoch 85/200 | Loss: 0.7135</w:t>
        </w:r>
      </w:ins>
    </w:p>
    <w:p w14:paraId="62006B7A" w14:textId="77777777" w:rsidR="00E1495E" w:rsidRPr="00E1495E" w:rsidRDefault="00E1495E" w:rsidP="00E1495E">
      <w:pPr>
        <w:rPr>
          <w:ins w:id="222" w:author="Microsoft Word" w:date="2025-07-21T22:06:00Z" w16du:dateUtc="2025-07-21T16:36:00Z"/>
        </w:rPr>
      </w:pPr>
      <w:ins w:id="223" w:author="Microsoft Word" w:date="2025-07-21T22:06:00Z" w16du:dateUtc="2025-07-21T16:36:00Z">
        <w:r w:rsidRPr="00E1495E">
          <w:t>Epoch 86/200 | Loss: 0.7231</w:t>
        </w:r>
      </w:ins>
    </w:p>
    <w:p w14:paraId="452820A1" w14:textId="77777777" w:rsidR="00E1495E" w:rsidRPr="00E1495E" w:rsidRDefault="00E1495E" w:rsidP="00E1495E">
      <w:pPr>
        <w:rPr>
          <w:ins w:id="224" w:author="Microsoft Word" w:date="2025-07-21T22:06:00Z" w16du:dateUtc="2025-07-21T16:36:00Z"/>
        </w:rPr>
      </w:pPr>
      <w:ins w:id="225" w:author="Microsoft Word" w:date="2025-07-21T22:06:00Z" w16du:dateUtc="2025-07-21T16:36:00Z">
        <w:r w:rsidRPr="00E1495E">
          <w:t>Epoch 87/200 | Loss: 0.7084</w:t>
        </w:r>
      </w:ins>
    </w:p>
    <w:p w14:paraId="2F789D40" w14:textId="77777777" w:rsidR="00E1495E" w:rsidRPr="00E1495E" w:rsidRDefault="00E1495E" w:rsidP="00E1495E">
      <w:pPr>
        <w:rPr>
          <w:ins w:id="226" w:author="Microsoft Word" w:date="2025-07-21T22:06:00Z" w16du:dateUtc="2025-07-21T16:36:00Z"/>
        </w:rPr>
      </w:pPr>
      <w:ins w:id="227" w:author="Microsoft Word" w:date="2025-07-21T22:06:00Z" w16du:dateUtc="2025-07-21T16:36:00Z">
        <w:r w:rsidRPr="00E1495E">
          <w:t>Epoch 88/200 | Loss: 0.7169</w:t>
        </w:r>
      </w:ins>
    </w:p>
    <w:p w14:paraId="41357525" w14:textId="77777777" w:rsidR="00E1495E" w:rsidRPr="00E1495E" w:rsidRDefault="00E1495E" w:rsidP="00E1495E">
      <w:pPr>
        <w:rPr>
          <w:ins w:id="228" w:author="Microsoft Word" w:date="2025-07-21T22:06:00Z" w16du:dateUtc="2025-07-21T16:36:00Z"/>
        </w:rPr>
      </w:pPr>
      <w:ins w:id="229" w:author="Microsoft Word" w:date="2025-07-21T22:06:00Z" w16du:dateUtc="2025-07-21T16:36:00Z">
        <w:r w:rsidRPr="00E1495E">
          <w:lastRenderedPageBreak/>
          <w:t>Epoch 89/200 | Loss: 0.6447</w:t>
        </w:r>
      </w:ins>
    </w:p>
    <w:p w14:paraId="3ADBDE90" w14:textId="77777777" w:rsidR="00E1495E" w:rsidRPr="00E1495E" w:rsidRDefault="00E1495E" w:rsidP="00E1495E">
      <w:pPr>
        <w:rPr>
          <w:ins w:id="230" w:author="Microsoft Word" w:date="2025-07-21T22:06:00Z" w16du:dateUtc="2025-07-21T16:36:00Z"/>
        </w:rPr>
      </w:pPr>
      <w:ins w:id="231" w:author="Microsoft Word" w:date="2025-07-21T22:06:00Z" w16du:dateUtc="2025-07-21T16:36:00Z">
        <w:r w:rsidRPr="00E1495E">
          <w:t>Epoch 90/200 | Loss: 0.6825</w:t>
        </w:r>
      </w:ins>
    </w:p>
    <w:p w14:paraId="1FF61727" w14:textId="77777777" w:rsidR="00E1495E" w:rsidRPr="00E1495E" w:rsidRDefault="00E1495E" w:rsidP="00E1495E">
      <w:pPr>
        <w:rPr>
          <w:ins w:id="232" w:author="Microsoft Word" w:date="2025-07-21T22:06:00Z" w16du:dateUtc="2025-07-21T16:36:00Z"/>
        </w:rPr>
      </w:pPr>
      <w:ins w:id="233" w:author="Microsoft Word" w:date="2025-07-21T22:06:00Z" w16du:dateUtc="2025-07-21T16:36:00Z">
        <w:r w:rsidRPr="00E1495E">
          <w:t>Epoch 91/200 | Loss: 0.6523</w:t>
        </w:r>
      </w:ins>
    </w:p>
    <w:p w14:paraId="3EE2E8AB" w14:textId="77777777" w:rsidR="00E1495E" w:rsidRPr="00E1495E" w:rsidRDefault="00E1495E" w:rsidP="00E1495E">
      <w:pPr>
        <w:rPr>
          <w:ins w:id="234" w:author="Microsoft Word" w:date="2025-07-21T22:06:00Z" w16du:dateUtc="2025-07-21T16:36:00Z"/>
        </w:rPr>
      </w:pPr>
      <w:ins w:id="235" w:author="Microsoft Word" w:date="2025-07-21T22:06:00Z" w16du:dateUtc="2025-07-21T16:36:00Z">
        <w:r w:rsidRPr="00E1495E">
          <w:t>Epoch 92/200 | Loss: 0.6292</w:t>
        </w:r>
      </w:ins>
    </w:p>
    <w:p w14:paraId="2204B620" w14:textId="77777777" w:rsidR="00E1495E" w:rsidRPr="00E1495E" w:rsidRDefault="00E1495E" w:rsidP="00E1495E">
      <w:pPr>
        <w:rPr>
          <w:ins w:id="236" w:author="Microsoft Word" w:date="2025-07-21T22:06:00Z" w16du:dateUtc="2025-07-21T16:36:00Z"/>
        </w:rPr>
      </w:pPr>
      <w:ins w:id="237" w:author="Microsoft Word" w:date="2025-07-21T22:06:00Z" w16du:dateUtc="2025-07-21T16:36:00Z">
        <w:r w:rsidRPr="00E1495E">
          <w:t>Epoch 93/200 | Loss: 0.6958</w:t>
        </w:r>
      </w:ins>
    </w:p>
    <w:p w14:paraId="29CBA079" w14:textId="77777777" w:rsidR="00E1495E" w:rsidRPr="00E1495E" w:rsidRDefault="00E1495E" w:rsidP="00E1495E">
      <w:pPr>
        <w:rPr>
          <w:ins w:id="238" w:author="Microsoft Word" w:date="2025-07-21T22:06:00Z" w16du:dateUtc="2025-07-21T16:36:00Z"/>
        </w:rPr>
      </w:pPr>
      <w:ins w:id="239" w:author="Microsoft Word" w:date="2025-07-21T22:06:00Z" w16du:dateUtc="2025-07-21T16:36:00Z">
        <w:r w:rsidRPr="00E1495E">
          <w:t>Epoch 94/200 | Loss: 0.6499</w:t>
        </w:r>
      </w:ins>
    </w:p>
    <w:p w14:paraId="03D81A4D" w14:textId="77777777" w:rsidR="00E1495E" w:rsidRPr="00E1495E" w:rsidRDefault="00E1495E" w:rsidP="00E1495E">
      <w:pPr>
        <w:rPr>
          <w:ins w:id="240" w:author="Microsoft Word" w:date="2025-07-21T22:06:00Z" w16du:dateUtc="2025-07-21T16:36:00Z"/>
        </w:rPr>
      </w:pPr>
      <w:ins w:id="241" w:author="Microsoft Word" w:date="2025-07-21T22:06:00Z" w16du:dateUtc="2025-07-21T16:36:00Z">
        <w:r w:rsidRPr="00E1495E">
          <w:t>Epoch 95/200 | Loss: 0.6942</w:t>
        </w:r>
      </w:ins>
    </w:p>
    <w:p w14:paraId="1475B55F" w14:textId="77777777" w:rsidR="00E1495E" w:rsidRPr="00E1495E" w:rsidRDefault="00E1495E" w:rsidP="00E1495E">
      <w:pPr>
        <w:rPr>
          <w:ins w:id="242" w:author="Microsoft Word" w:date="2025-07-21T22:06:00Z" w16du:dateUtc="2025-07-21T16:36:00Z"/>
        </w:rPr>
      </w:pPr>
      <w:ins w:id="243" w:author="Microsoft Word" w:date="2025-07-21T22:06:00Z" w16du:dateUtc="2025-07-21T16:36:00Z">
        <w:r w:rsidRPr="00E1495E">
          <w:t>Epoch 96/200 | Loss: 0.7418</w:t>
        </w:r>
      </w:ins>
    </w:p>
    <w:p w14:paraId="02BBB63D" w14:textId="77777777" w:rsidR="00E1495E" w:rsidRPr="00E1495E" w:rsidRDefault="00E1495E" w:rsidP="00E1495E">
      <w:pPr>
        <w:rPr>
          <w:ins w:id="244" w:author="Microsoft Word" w:date="2025-07-21T22:06:00Z" w16du:dateUtc="2025-07-21T16:36:00Z"/>
        </w:rPr>
      </w:pPr>
      <w:ins w:id="245" w:author="Microsoft Word" w:date="2025-07-21T22:06:00Z" w16du:dateUtc="2025-07-21T16:36:00Z">
        <w:r w:rsidRPr="00E1495E">
          <w:t>Epoch 97/200 | Loss: 0.7035</w:t>
        </w:r>
      </w:ins>
    </w:p>
    <w:p w14:paraId="764AE287" w14:textId="77777777" w:rsidR="00E1495E" w:rsidRPr="00E1495E" w:rsidRDefault="00E1495E" w:rsidP="00E1495E">
      <w:pPr>
        <w:rPr>
          <w:ins w:id="246" w:author="Microsoft Word" w:date="2025-07-21T22:06:00Z" w16du:dateUtc="2025-07-21T16:36:00Z"/>
        </w:rPr>
      </w:pPr>
      <w:ins w:id="247" w:author="Microsoft Word" w:date="2025-07-21T22:06:00Z" w16du:dateUtc="2025-07-21T16:36:00Z">
        <w:r w:rsidRPr="00E1495E">
          <w:t>Epoch 98/200 | Loss: 0.7093</w:t>
        </w:r>
      </w:ins>
    </w:p>
    <w:p w14:paraId="31E140DE" w14:textId="77777777" w:rsidR="00E1495E" w:rsidRPr="00E1495E" w:rsidRDefault="00E1495E" w:rsidP="00E1495E">
      <w:pPr>
        <w:rPr>
          <w:ins w:id="248" w:author="Microsoft Word" w:date="2025-07-21T22:06:00Z" w16du:dateUtc="2025-07-21T16:36:00Z"/>
        </w:rPr>
      </w:pPr>
      <w:ins w:id="249" w:author="Microsoft Word" w:date="2025-07-21T22:06:00Z" w16du:dateUtc="2025-07-21T16:36:00Z">
        <w:r w:rsidRPr="00E1495E">
          <w:t>Epoch 99/200 | Loss: 0.6652</w:t>
        </w:r>
      </w:ins>
    </w:p>
    <w:p w14:paraId="29825DBD" w14:textId="77777777" w:rsidR="00E1495E" w:rsidRPr="00E1495E" w:rsidRDefault="00E1495E" w:rsidP="00E1495E">
      <w:pPr>
        <w:rPr>
          <w:ins w:id="250" w:author="Microsoft Word" w:date="2025-07-21T22:06:00Z" w16du:dateUtc="2025-07-21T16:36:00Z"/>
        </w:rPr>
      </w:pPr>
      <w:ins w:id="251" w:author="Microsoft Word" w:date="2025-07-21T22:06:00Z" w16du:dateUtc="2025-07-21T16:36:00Z">
        <w:r w:rsidRPr="00E1495E">
          <w:t>Epoch 100/200 | Loss: 0.7685</w:t>
        </w:r>
      </w:ins>
    </w:p>
    <w:p w14:paraId="0952F461" w14:textId="77777777" w:rsidR="00E1495E" w:rsidRPr="00E1495E" w:rsidRDefault="00E1495E" w:rsidP="00E1495E">
      <w:pPr>
        <w:rPr>
          <w:ins w:id="252" w:author="Microsoft Word" w:date="2025-07-21T22:06:00Z" w16du:dateUtc="2025-07-21T16:36:00Z"/>
        </w:rPr>
      </w:pPr>
      <w:ins w:id="253" w:author="Microsoft Word" w:date="2025-07-21T22:06:00Z" w16du:dateUtc="2025-07-21T16:36:00Z">
        <w:r w:rsidRPr="00E1495E">
          <w:t>Epoch 101/200 | Loss: 0.7383</w:t>
        </w:r>
      </w:ins>
    </w:p>
    <w:p w14:paraId="4E75E31C" w14:textId="77777777" w:rsidR="00E1495E" w:rsidRPr="00E1495E" w:rsidRDefault="00E1495E" w:rsidP="00E1495E">
      <w:pPr>
        <w:rPr>
          <w:ins w:id="254" w:author="Microsoft Word" w:date="2025-07-21T22:06:00Z" w16du:dateUtc="2025-07-21T16:36:00Z"/>
        </w:rPr>
      </w:pPr>
      <w:ins w:id="255" w:author="Microsoft Word" w:date="2025-07-21T22:06:00Z" w16du:dateUtc="2025-07-21T16:36:00Z">
        <w:r w:rsidRPr="00E1495E">
          <w:t>Epoch 102/200 | Loss: 0.6571</w:t>
        </w:r>
      </w:ins>
    </w:p>
    <w:p w14:paraId="1B969A04" w14:textId="77777777" w:rsidR="00E1495E" w:rsidRPr="00E1495E" w:rsidRDefault="00E1495E" w:rsidP="00E1495E">
      <w:pPr>
        <w:rPr>
          <w:ins w:id="256" w:author="Microsoft Word" w:date="2025-07-21T22:06:00Z" w16du:dateUtc="2025-07-21T16:36:00Z"/>
        </w:rPr>
      </w:pPr>
      <w:ins w:id="257" w:author="Microsoft Word" w:date="2025-07-21T22:06:00Z" w16du:dateUtc="2025-07-21T16:36:00Z">
        <w:r w:rsidRPr="00E1495E">
          <w:t>Epoch 103/200 | Loss: 0.7582</w:t>
        </w:r>
      </w:ins>
    </w:p>
    <w:p w14:paraId="7B9F540E" w14:textId="77777777" w:rsidR="00E1495E" w:rsidRPr="00E1495E" w:rsidRDefault="00E1495E" w:rsidP="00E1495E">
      <w:pPr>
        <w:rPr>
          <w:ins w:id="258" w:author="Microsoft Word" w:date="2025-07-21T22:06:00Z" w16du:dateUtc="2025-07-21T16:36:00Z"/>
        </w:rPr>
      </w:pPr>
      <w:ins w:id="259" w:author="Microsoft Word" w:date="2025-07-21T22:06:00Z" w16du:dateUtc="2025-07-21T16:36:00Z">
        <w:r w:rsidRPr="00E1495E">
          <w:t>Epoch 104/200 | Loss: 0.7007</w:t>
        </w:r>
      </w:ins>
    </w:p>
    <w:p w14:paraId="2A689DAA" w14:textId="77777777" w:rsidR="00E1495E" w:rsidRPr="00E1495E" w:rsidRDefault="00E1495E" w:rsidP="00E1495E">
      <w:pPr>
        <w:rPr>
          <w:ins w:id="260" w:author="Microsoft Word" w:date="2025-07-21T22:06:00Z" w16du:dateUtc="2025-07-21T16:36:00Z"/>
        </w:rPr>
      </w:pPr>
      <w:ins w:id="261" w:author="Microsoft Word" w:date="2025-07-21T22:06:00Z" w16du:dateUtc="2025-07-21T16:36:00Z">
        <w:r w:rsidRPr="00E1495E">
          <w:t>Epoch 105/200 | Loss: 0.7568</w:t>
        </w:r>
      </w:ins>
    </w:p>
    <w:p w14:paraId="0A7550E9" w14:textId="77777777" w:rsidR="00E1495E" w:rsidRPr="00E1495E" w:rsidRDefault="00E1495E" w:rsidP="00E1495E">
      <w:pPr>
        <w:rPr>
          <w:ins w:id="262" w:author="Microsoft Word" w:date="2025-07-21T22:06:00Z" w16du:dateUtc="2025-07-21T16:36:00Z"/>
        </w:rPr>
      </w:pPr>
      <w:ins w:id="263" w:author="Microsoft Word" w:date="2025-07-21T22:06:00Z" w16du:dateUtc="2025-07-21T16:36:00Z">
        <w:r w:rsidRPr="00E1495E">
          <w:t>Epoch 106/200 | Loss: 0.6233</w:t>
        </w:r>
      </w:ins>
    </w:p>
    <w:p w14:paraId="51ADBF6E" w14:textId="77777777" w:rsidR="00E1495E" w:rsidRPr="00E1495E" w:rsidRDefault="00E1495E" w:rsidP="00E1495E">
      <w:pPr>
        <w:rPr>
          <w:ins w:id="264" w:author="Microsoft Word" w:date="2025-07-21T22:06:00Z" w16du:dateUtc="2025-07-21T16:36:00Z"/>
        </w:rPr>
      </w:pPr>
      <w:ins w:id="265" w:author="Microsoft Word" w:date="2025-07-21T22:06:00Z" w16du:dateUtc="2025-07-21T16:36:00Z">
        <w:r w:rsidRPr="00E1495E">
          <w:t>Epoch 107/200 | Loss: 0.6981</w:t>
        </w:r>
      </w:ins>
    </w:p>
    <w:p w14:paraId="1195AF10" w14:textId="77777777" w:rsidR="00E1495E" w:rsidRPr="00E1495E" w:rsidRDefault="00E1495E" w:rsidP="00E1495E">
      <w:pPr>
        <w:rPr>
          <w:ins w:id="266" w:author="Microsoft Word" w:date="2025-07-21T22:06:00Z" w16du:dateUtc="2025-07-21T16:36:00Z"/>
        </w:rPr>
      </w:pPr>
      <w:ins w:id="267" w:author="Microsoft Word" w:date="2025-07-21T22:06:00Z" w16du:dateUtc="2025-07-21T16:36:00Z">
        <w:r w:rsidRPr="00E1495E">
          <w:t>Epoch 108/200 | Loss: 0.6510</w:t>
        </w:r>
      </w:ins>
    </w:p>
    <w:p w14:paraId="3669B2F5" w14:textId="77777777" w:rsidR="00E1495E" w:rsidRPr="00E1495E" w:rsidRDefault="00E1495E" w:rsidP="00E1495E">
      <w:pPr>
        <w:rPr>
          <w:ins w:id="268" w:author="Microsoft Word" w:date="2025-07-21T22:06:00Z" w16du:dateUtc="2025-07-21T16:36:00Z"/>
        </w:rPr>
      </w:pPr>
      <w:ins w:id="269" w:author="Microsoft Word" w:date="2025-07-21T22:06:00Z" w16du:dateUtc="2025-07-21T16:36:00Z">
        <w:r w:rsidRPr="00E1495E">
          <w:t>Epoch 109/200 | Loss: 0.6819</w:t>
        </w:r>
      </w:ins>
    </w:p>
    <w:p w14:paraId="1003390C" w14:textId="77777777" w:rsidR="00E1495E" w:rsidRPr="00E1495E" w:rsidRDefault="00E1495E" w:rsidP="00E1495E">
      <w:pPr>
        <w:rPr>
          <w:ins w:id="270" w:author="Microsoft Word" w:date="2025-07-21T22:06:00Z" w16du:dateUtc="2025-07-21T16:36:00Z"/>
        </w:rPr>
      </w:pPr>
      <w:ins w:id="271" w:author="Microsoft Word" w:date="2025-07-21T22:06:00Z" w16du:dateUtc="2025-07-21T16:36:00Z">
        <w:r w:rsidRPr="00E1495E">
          <w:t>Epoch 110/200 | Loss: 0.7070</w:t>
        </w:r>
      </w:ins>
    </w:p>
    <w:p w14:paraId="66B0453E" w14:textId="77777777" w:rsidR="00E1495E" w:rsidRPr="00E1495E" w:rsidRDefault="00E1495E" w:rsidP="00E1495E">
      <w:pPr>
        <w:rPr>
          <w:ins w:id="272" w:author="Microsoft Word" w:date="2025-07-21T22:06:00Z" w16du:dateUtc="2025-07-21T16:36:00Z"/>
        </w:rPr>
      </w:pPr>
      <w:ins w:id="273" w:author="Microsoft Word" w:date="2025-07-21T22:06:00Z" w16du:dateUtc="2025-07-21T16:36:00Z">
        <w:r w:rsidRPr="00E1495E">
          <w:t>Epoch 111/200 | Loss: 0.7130</w:t>
        </w:r>
      </w:ins>
    </w:p>
    <w:p w14:paraId="135D4B18" w14:textId="77777777" w:rsidR="00E1495E" w:rsidRPr="00E1495E" w:rsidRDefault="00E1495E" w:rsidP="00E1495E">
      <w:pPr>
        <w:rPr>
          <w:ins w:id="274" w:author="Microsoft Word" w:date="2025-07-21T22:06:00Z" w16du:dateUtc="2025-07-21T16:36:00Z"/>
        </w:rPr>
      </w:pPr>
      <w:ins w:id="275" w:author="Microsoft Word" w:date="2025-07-21T22:06:00Z" w16du:dateUtc="2025-07-21T16:36:00Z">
        <w:r w:rsidRPr="00E1495E">
          <w:t>Epoch 112/200 | Loss: 0.6702</w:t>
        </w:r>
      </w:ins>
    </w:p>
    <w:p w14:paraId="7D169CF3" w14:textId="77777777" w:rsidR="00E1495E" w:rsidRPr="00E1495E" w:rsidRDefault="00E1495E" w:rsidP="00E1495E">
      <w:pPr>
        <w:rPr>
          <w:ins w:id="276" w:author="Microsoft Word" w:date="2025-07-21T22:06:00Z" w16du:dateUtc="2025-07-21T16:36:00Z"/>
        </w:rPr>
      </w:pPr>
      <w:ins w:id="277" w:author="Microsoft Word" w:date="2025-07-21T22:06:00Z" w16du:dateUtc="2025-07-21T16:36:00Z">
        <w:r w:rsidRPr="00E1495E">
          <w:t>Epoch 113/200 | Loss: 0.6638</w:t>
        </w:r>
      </w:ins>
    </w:p>
    <w:p w14:paraId="6790102F" w14:textId="77777777" w:rsidR="00E1495E" w:rsidRPr="00E1495E" w:rsidRDefault="00E1495E" w:rsidP="00E1495E">
      <w:pPr>
        <w:rPr>
          <w:ins w:id="278" w:author="Microsoft Word" w:date="2025-07-21T22:06:00Z" w16du:dateUtc="2025-07-21T16:36:00Z"/>
        </w:rPr>
      </w:pPr>
      <w:ins w:id="279" w:author="Microsoft Word" w:date="2025-07-21T22:06:00Z" w16du:dateUtc="2025-07-21T16:36:00Z">
        <w:r w:rsidRPr="00E1495E">
          <w:t>Epoch 114/200 | Loss: 0.6571</w:t>
        </w:r>
      </w:ins>
    </w:p>
    <w:p w14:paraId="1CC9C94C" w14:textId="77777777" w:rsidR="00E1495E" w:rsidRPr="00E1495E" w:rsidRDefault="00E1495E" w:rsidP="00E1495E">
      <w:pPr>
        <w:rPr>
          <w:ins w:id="280" w:author="Microsoft Word" w:date="2025-07-21T22:06:00Z" w16du:dateUtc="2025-07-21T16:36:00Z"/>
        </w:rPr>
      </w:pPr>
      <w:ins w:id="281" w:author="Microsoft Word" w:date="2025-07-21T22:06:00Z" w16du:dateUtc="2025-07-21T16:36:00Z">
        <w:r w:rsidRPr="00E1495E">
          <w:t>Epoch 115/200 | Loss: 0.6406</w:t>
        </w:r>
      </w:ins>
    </w:p>
    <w:p w14:paraId="043C2382" w14:textId="77777777" w:rsidR="00E1495E" w:rsidRPr="00E1495E" w:rsidRDefault="00E1495E" w:rsidP="00E1495E">
      <w:pPr>
        <w:rPr>
          <w:ins w:id="282" w:author="Microsoft Word" w:date="2025-07-21T22:06:00Z" w16du:dateUtc="2025-07-21T16:36:00Z"/>
        </w:rPr>
      </w:pPr>
      <w:ins w:id="283" w:author="Microsoft Word" w:date="2025-07-21T22:06:00Z" w16du:dateUtc="2025-07-21T16:36:00Z">
        <w:r w:rsidRPr="00E1495E">
          <w:t>Epoch 116/200 | Loss: 0.6571</w:t>
        </w:r>
      </w:ins>
    </w:p>
    <w:p w14:paraId="122ADCDD" w14:textId="77777777" w:rsidR="00E1495E" w:rsidRPr="00E1495E" w:rsidRDefault="00E1495E" w:rsidP="00E1495E">
      <w:pPr>
        <w:rPr>
          <w:ins w:id="284" w:author="Microsoft Word" w:date="2025-07-21T22:06:00Z" w16du:dateUtc="2025-07-21T16:36:00Z"/>
        </w:rPr>
      </w:pPr>
      <w:ins w:id="285" w:author="Microsoft Word" w:date="2025-07-21T22:06:00Z" w16du:dateUtc="2025-07-21T16:36:00Z">
        <w:r w:rsidRPr="00E1495E">
          <w:t>Epoch 117/200 | Loss: 0.6378</w:t>
        </w:r>
      </w:ins>
    </w:p>
    <w:p w14:paraId="1167CB53" w14:textId="77777777" w:rsidR="00E1495E" w:rsidRPr="00E1495E" w:rsidRDefault="00E1495E" w:rsidP="00E1495E">
      <w:pPr>
        <w:rPr>
          <w:ins w:id="286" w:author="Microsoft Word" w:date="2025-07-21T22:06:00Z" w16du:dateUtc="2025-07-21T16:36:00Z"/>
        </w:rPr>
      </w:pPr>
      <w:ins w:id="287" w:author="Microsoft Word" w:date="2025-07-21T22:06:00Z" w16du:dateUtc="2025-07-21T16:36:00Z">
        <w:r w:rsidRPr="00E1495E">
          <w:t>Epoch 118/200 | Loss: 0.6390</w:t>
        </w:r>
      </w:ins>
    </w:p>
    <w:p w14:paraId="55EFFC1A" w14:textId="77777777" w:rsidR="00E1495E" w:rsidRPr="00E1495E" w:rsidRDefault="00E1495E" w:rsidP="00E1495E">
      <w:pPr>
        <w:rPr>
          <w:ins w:id="288" w:author="Microsoft Word" w:date="2025-07-21T22:06:00Z" w16du:dateUtc="2025-07-21T16:36:00Z"/>
        </w:rPr>
      </w:pPr>
      <w:ins w:id="289" w:author="Microsoft Word" w:date="2025-07-21T22:06:00Z" w16du:dateUtc="2025-07-21T16:36:00Z">
        <w:r w:rsidRPr="00E1495E">
          <w:t>Epoch 119/200 | Loss: 0.6738</w:t>
        </w:r>
      </w:ins>
    </w:p>
    <w:p w14:paraId="72A76030" w14:textId="77777777" w:rsidR="00E1495E" w:rsidRPr="00E1495E" w:rsidRDefault="00E1495E" w:rsidP="00E1495E">
      <w:pPr>
        <w:rPr>
          <w:ins w:id="290" w:author="Microsoft Word" w:date="2025-07-21T22:06:00Z" w16du:dateUtc="2025-07-21T16:36:00Z"/>
        </w:rPr>
      </w:pPr>
      <w:ins w:id="291" w:author="Microsoft Word" w:date="2025-07-21T22:06:00Z" w16du:dateUtc="2025-07-21T16:36:00Z">
        <w:r w:rsidRPr="00E1495E">
          <w:lastRenderedPageBreak/>
          <w:t>Epoch 120/200 | Loss: 0.7015</w:t>
        </w:r>
      </w:ins>
    </w:p>
    <w:p w14:paraId="1A21FD1D" w14:textId="77777777" w:rsidR="00E1495E" w:rsidRPr="00E1495E" w:rsidRDefault="00E1495E" w:rsidP="00E1495E">
      <w:pPr>
        <w:rPr>
          <w:ins w:id="292" w:author="Microsoft Word" w:date="2025-07-21T22:06:00Z" w16du:dateUtc="2025-07-21T16:36:00Z"/>
        </w:rPr>
      </w:pPr>
      <w:ins w:id="293" w:author="Microsoft Word" w:date="2025-07-21T22:06:00Z" w16du:dateUtc="2025-07-21T16:36:00Z">
        <w:r w:rsidRPr="00E1495E">
          <w:t>Epoch 121/200 | Loss: 0.6914</w:t>
        </w:r>
      </w:ins>
    </w:p>
    <w:p w14:paraId="24F7F5C3" w14:textId="77777777" w:rsidR="00E1495E" w:rsidRPr="00E1495E" w:rsidRDefault="00E1495E" w:rsidP="00E1495E">
      <w:pPr>
        <w:rPr>
          <w:ins w:id="294" w:author="Microsoft Word" w:date="2025-07-21T22:06:00Z" w16du:dateUtc="2025-07-21T16:36:00Z"/>
        </w:rPr>
      </w:pPr>
      <w:ins w:id="295" w:author="Microsoft Word" w:date="2025-07-21T22:06:00Z" w16du:dateUtc="2025-07-21T16:36:00Z">
        <w:r w:rsidRPr="00E1495E">
          <w:t>Epoch 122/200 | Loss: 0.6744</w:t>
        </w:r>
      </w:ins>
    </w:p>
    <w:p w14:paraId="579C0478" w14:textId="77777777" w:rsidR="00E1495E" w:rsidRPr="00E1495E" w:rsidRDefault="00E1495E" w:rsidP="00E1495E">
      <w:pPr>
        <w:rPr>
          <w:ins w:id="296" w:author="Microsoft Word" w:date="2025-07-21T22:06:00Z" w16du:dateUtc="2025-07-21T16:36:00Z"/>
        </w:rPr>
      </w:pPr>
      <w:ins w:id="297" w:author="Microsoft Word" w:date="2025-07-21T22:06:00Z" w16du:dateUtc="2025-07-21T16:36:00Z">
        <w:r w:rsidRPr="00E1495E">
          <w:t>Epoch 123/200 | Loss: 0.7066</w:t>
        </w:r>
      </w:ins>
    </w:p>
    <w:p w14:paraId="17644624" w14:textId="77777777" w:rsidR="00E1495E" w:rsidRPr="00E1495E" w:rsidRDefault="00E1495E" w:rsidP="00E1495E">
      <w:pPr>
        <w:rPr>
          <w:ins w:id="298" w:author="Microsoft Word" w:date="2025-07-21T22:06:00Z" w16du:dateUtc="2025-07-21T16:36:00Z"/>
        </w:rPr>
      </w:pPr>
      <w:ins w:id="299" w:author="Microsoft Word" w:date="2025-07-21T22:06:00Z" w16du:dateUtc="2025-07-21T16:36:00Z">
        <w:r w:rsidRPr="00E1495E">
          <w:t>Epoch 124/200 | Loss: 0.7121</w:t>
        </w:r>
      </w:ins>
    </w:p>
    <w:p w14:paraId="7CE37EAF" w14:textId="77777777" w:rsidR="00E1495E" w:rsidRPr="00E1495E" w:rsidRDefault="00E1495E" w:rsidP="00E1495E">
      <w:pPr>
        <w:rPr>
          <w:ins w:id="300" w:author="Microsoft Word" w:date="2025-07-21T22:06:00Z" w16du:dateUtc="2025-07-21T16:36:00Z"/>
        </w:rPr>
      </w:pPr>
      <w:ins w:id="301" w:author="Microsoft Word" w:date="2025-07-21T22:06:00Z" w16du:dateUtc="2025-07-21T16:36:00Z">
        <w:r w:rsidRPr="00E1495E">
          <w:t>Epoch 125/200 | Loss: 0.6758</w:t>
        </w:r>
      </w:ins>
    </w:p>
    <w:p w14:paraId="3E7FF4D6" w14:textId="77777777" w:rsidR="00E1495E" w:rsidRPr="00E1495E" w:rsidRDefault="00E1495E" w:rsidP="00E1495E">
      <w:pPr>
        <w:rPr>
          <w:ins w:id="302" w:author="Microsoft Word" w:date="2025-07-21T22:06:00Z" w16du:dateUtc="2025-07-21T16:36:00Z"/>
        </w:rPr>
      </w:pPr>
      <w:ins w:id="303" w:author="Microsoft Word" w:date="2025-07-21T22:06:00Z" w16du:dateUtc="2025-07-21T16:36:00Z">
        <w:r w:rsidRPr="00E1495E">
          <w:t>Epoch 126/200 | Loss: 0.6624</w:t>
        </w:r>
      </w:ins>
    </w:p>
    <w:p w14:paraId="4DE099EC" w14:textId="77777777" w:rsidR="00E1495E" w:rsidRPr="00E1495E" w:rsidRDefault="00E1495E" w:rsidP="00E1495E">
      <w:pPr>
        <w:rPr>
          <w:ins w:id="304" w:author="Microsoft Word" w:date="2025-07-21T22:06:00Z" w16du:dateUtc="2025-07-21T16:36:00Z"/>
        </w:rPr>
      </w:pPr>
      <w:ins w:id="305" w:author="Microsoft Word" w:date="2025-07-21T22:06:00Z" w16du:dateUtc="2025-07-21T16:36:00Z">
        <w:r w:rsidRPr="00E1495E">
          <w:t>Epoch 127/200 | Loss: 0.6150</w:t>
        </w:r>
      </w:ins>
    </w:p>
    <w:p w14:paraId="3C7DC6F4" w14:textId="77777777" w:rsidR="00E1495E" w:rsidRPr="00E1495E" w:rsidRDefault="00E1495E" w:rsidP="00E1495E">
      <w:pPr>
        <w:rPr>
          <w:ins w:id="306" w:author="Microsoft Word" w:date="2025-07-21T22:06:00Z" w16du:dateUtc="2025-07-21T16:36:00Z"/>
        </w:rPr>
      </w:pPr>
      <w:ins w:id="307" w:author="Microsoft Word" w:date="2025-07-21T22:06:00Z" w16du:dateUtc="2025-07-21T16:36:00Z">
        <w:r w:rsidRPr="00E1495E">
          <w:t>Epoch 128/200 | Loss: 0.7431</w:t>
        </w:r>
      </w:ins>
    </w:p>
    <w:p w14:paraId="40465EC6" w14:textId="77777777" w:rsidR="00E1495E" w:rsidRPr="00E1495E" w:rsidRDefault="00E1495E" w:rsidP="00E1495E">
      <w:pPr>
        <w:rPr>
          <w:ins w:id="308" w:author="Microsoft Word" w:date="2025-07-21T22:06:00Z" w16du:dateUtc="2025-07-21T16:36:00Z"/>
        </w:rPr>
      </w:pPr>
      <w:ins w:id="309" w:author="Microsoft Word" w:date="2025-07-21T22:06:00Z" w16du:dateUtc="2025-07-21T16:36:00Z">
        <w:r w:rsidRPr="00E1495E">
          <w:t>Epoch 129/200 | Loss: 0.6395</w:t>
        </w:r>
      </w:ins>
    </w:p>
    <w:p w14:paraId="66AEAD7D" w14:textId="77777777" w:rsidR="00E1495E" w:rsidRPr="00E1495E" w:rsidRDefault="00E1495E" w:rsidP="00E1495E">
      <w:pPr>
        <w:rPr>
          <w:ins w:id="310" w:author="Microsoft Word" w:date="2025-07-21T22:06:00Z" w16du:dateUtc="2025-07-21T16:36:00Z"/>
        </w:rPr>
      </w:pPr>
      <w:ins w:id="311" w:author="Microsoft Word" w:date="2025-07-21T22:06:00Z" w16du:dateUtc="2025-07-21T16:36:00Z">
        <w:r w:rsidRPr="00E1495E">
          <w:t>Epoch 130/200 | Loss: 0.6290</w:t>
        </w:r>
      </w:ins>
    </w:p>
    <w:p w14:paraId="56429343" w14:textId="77777777" w:rsidR="00E1495E" w:rsidRPr="00E1495E" w:rsidRDefault="00E1495E" w:rsidP="00E1495E">
      <w:pPr>
        <w:rPr>
          <w:ins w:id="312" w:author="Microsoft Word" w:date="2025-07-21T22:06:00Z" w16du:dateUtc="2025-07-21T16:36:00Z"/>
        </w:rPr>
      </w:pPr>
      <w:ins w:id="313" w:author="Microsoft Word" w:date="2025-07-21T22:06:00Z" w16du:dateUtc="2025-07-21T16:36:00Z">
        <w:r w:rsidRPr="00E1495E">
          <w:t>Epoch 131/200 | Loss: 0.6374</w:t>
        </w:r>
      </w:ins>
    </w:p>
    <w:p w14:paraId="53185F09" w14:textId="77777777" w:rsidR="00E1495E" w:rsidRPr="00E1495E" w:rsidRDefault="00E1495E" w:rsidP="00E1495E">
      <w:pPr>
        <w:rPr>
          <w:ins w:id="314" w:author="Microsoft Word" w:date="2025-07-21T22:06:00Z" w16du:dateUtc="2025-07-21T16:36:00Z"/>
        </w:rPr>
      </w:pPr>
      <w:ins w:id="315" w:author="Microsoft Word" w:date="2025-07-21T22:06:00Z" w16du:dateUtc="2025-07-21T16:36:00Z">
        <w:r w:rsidRPr="00E1495E">
          <w:t>Epoch 132/200 | Loss: 0.7179</w:t>
        </w:r>
      </w:ins>
    </w:p>
    <w:p w14:paraId="6902B31C" w14:textId="77777777" w:rsidR="00E1495E" w:rsidRPr="00E1495E" w:rsidRDefault="00E1495E" w:rsidP="00E1495E">
      <w:pPr>
        <w:rPr>
          <w:ins w:id="316" w:author="Microsoft Word" w:date="2025-07-21T22:06:00Z" w16du:dateUtc="2025-07-21T16:36:00Z"/>
        </w:rPr>
      </w:pPr>
      <w:ins w:id="317" w:author="Microsoft Word" w:date="2025-07-21T22:06:00Z" w16du:dateUtc="2025-07-21T16:36:00Z">
        <w:r w:rsidRPr="00E1495E">
          <w:t>Epoch 133/200 | Loss: 0.7034</w:t>
        </w:r>
      </w:ins>
    </w:p>
    <w:p w14:paraId="279E2705" w14:textId="77777777" w:rsidR="00E1495E" w:rsidRPr="00E1495E" w:rsidRDefault="00E1495E" w:rsidP="00E1495E">
      <w:pPr>
        <w:rPr>
          <w:ins w:id="318" w:author="Microsoft Word" w:date="2025-07-21T22:06:00Z" w16du:dateUtc="2025-07-21T16:36:00Z"/>
        </w:rPr>
      </w:pPr>
      <w:ins w:id="319" w:author="Microsoft Word" w:date="2025-07-21T22:06:00Z" w16du:dateUtc="2025-07-21T16:36:00Z">
        <w:r w:rsidRPr="00E1495E">
          <w:t>Epoch 134/200 | Loss: 0.6677</w:t>
        </w:r>
      </w:ins>
    </w:p>
    <w:p w14:paraId="794BA93A" w14:textId="77777777" w:rsidR="00E1495E" w:rsidRPr="00E1495E" w:rsidRDefault="00E1495E" w:rsidP="00E1495E">
      <w:pPr>
        <w:rPr>
          <w:ins w:id="320" w:author="Microsoft Word" w:date="2025-07-21T22:06:00Z" w16du:dateUtc="2025-07-21T16:36:00Z"/>
        </w:rPr>
      </w:pPr>
      <w:ins w:id="321" w:author="Microsoft Word" w:date="2025-07-21T22:06:00Z" w16du:dateUtc="2025-07-21T16:36:00Z">
        <w:r w:rsidRPr="00E1495E">
          <w:t>Epoch 135/200 | Loss: 0.7100</w:t>
        </w:r>
      </w:ins>
    </w:p>
    <w:p w14:paraId="66A82209" w14:textId="77777777" w:rsidR="00E1495E" w:rsidRPr="00E1495E" w:rsidRDefault="00E1495E" w:rsidP="00E1495E">
      <w:pPr>
        <w:rPr>
          <w:ins w:id="322" w:author="Microsoft Word" w:date="2025-07-21T22:06:00Z" w16du:dateUtc="2025-07-21T16:36:00Z"/>
        </w:rPr>
      </w:pPr>
      <w:ins w:id="323" w:author="Microsoft Word" w:date="2025-07-21T22:06:00Z" w16du:dateUtc="2025-07-21T16:36:00Z">
        <w:r w:rsidRPr="00E1495E">
          <w:t>Epoch 136/200 | Loss: 0.6870</w:t>
        </w:r>
      </w:ins>
    </w:p>
    <w:p w14:paraId="5B2E98CC" w14:textId="77777777" w:rsidR="00E1495E" w:rsidRPr="00E1495E" w:rsidRDefault="00E1495E" w:rsidP="00E1495E">
      <w:pPr>
        <w:rPr>
          <w:ins w:id="324" w:author="Microsoft Word" w:date="2025-07-21T22:06:00Z" w16du:dateUtc="2025-07-21T16:36:00Z"/>
        </w:rPr>
      </w:pPr>
      <w:ins w:id="325" w:author="Microsoft Word" w:date="2025-07-21T22:06:00Z" w16du:dateUtc="2025-07-21T16:36:00Z">
        <w:r w:rsidRPr="00E1495E">
          <w:t>Epoch 137/200 | Loss: 0.6890</w:t>
        </w:r>
      </w:ins>
    </w:p>
    <w:p w14:paraId="25A8A8AC" w14:textId="77777777" w:rsidR="00E1495E" w:rsidRPr="00E1495E" w:rsidRDefault="00E1495E" w:rsidP="00E1495E">
      <w:pPr>
        <w:rPr>
          <w:ins w:id="326" w:author="Microsoft Word" w:date="2025-07-21T22:06:00Z" w16du:dateUtc="2025-07-21T16:36:00Z"/>
        </w:rPr>
      </w:pPr>
      <w:ins w:id="327" w:author="Microsoft Word" w:date="2025-07-21T22:06:00Z" w16du:dateUtc="2025-07-21T16:36:00Z">
        <w:r w:rsidRPr="00E1495E">
          <w:t>Epoch 138/200 | Loss: 0.6305</w:t>
        </w:r>
      </w:ins>
    </w:p>
    <w:p w14:paraId="525B8ACD" w14:textId="77777777" w:rsidR="00E1495E" w:rsidRPr="00E1495E" w:rsidRDefault="00E1495E" w:rsidP="00E1495E">
      <w:pPr>
        <w:rPr>
          <w:ins w:id="328" w:author="Microsoft Word" w:date="2025-07-21T22:06:00Z" w16du:dateUtc="2025-07-21T16:36:00Z"/>
        </w:rPr>
      </w:pPr>
      <w:ins w:id="329" w:author="Microsoft Word" w:date="2025-07-21T22:06:00Z" w16du:dateUtc="2025-07-21T16:36:00Z">
        <w:r w:rsidRPr="00E1495E">
          <w:t>Epoch 139/200 | Loss: 0.6600</w:t>
        </w:r>
      </w:ins>
    </w:p>
    <w:p w14:paraId="1CE8BCC8" w14:textId="77777777" w:rsidR="00E1495E" w:rsidRPr="00E1495E" w:rsidRDefault="00E1495E" w:rsidP="00E1495E">
      <w:pPr>
        <w:rPr>
          <w:ins w:id="330" w:author="Microsoft Word" w:date="2025-07-21T22:06:00Z" w16du:dateUtc="2025-07-21T16:36:00Z"/>
        </w:rPr>
      </w:pPr>
      <w:ins w:id="331" w:author="Microsoft Word" w:date="2025-07-21T22:06:00Z" w16du:dateUtc="2025-07-21T16:36:00Z">
        <w:r w:rsidRPr="00E1495E">
          <w:t>Epoch 140/200 | Loss: 0.6831</w:t>
        </w:r>
      </w:ins>
    </w:p>
    <w:p w14:paraId="279F041F" w14:textId="77777777" w:rsidR="00E1495E" w:rsidRPr="00E1495E" w:rsidRDefault="00E1495E" w:rsidP="00E1495E">
      <w:pPr>
        <w:rPr>
          <w:ins w:id="332" w:author="Microsoft Word" w:date="2025-07-21T22:06:00Z" w16du:dateUtc="2025-07-21T16:36:00Z"/>
        </w:rPr>
      </w:pPr>
      <w:ins w:id="333" w:author="Microsoft Word" w:date="2025-07-21T22:06:00Z" w16du:dateUtc="2025-07-21T16:36:00Z">
        <w:r w:rsidRPr="00E1495E">
          <w:t>Epoch 141/200 | Loss: 0.7155</w:t>
        </w:r>
      </w:ins>
    </w:p>
    <w:p w14:paraId="1A6DED55" w14:textId="77777777" w:rsidR="00E1495E" w:rsidRPr="00E1495E" w:rsidRDefault="00E1495E" w:rsidP="00E1495E">
      <w:pPr>
        <w:rPr>
          <w:ins w:id="334" w:author="Microsoft Word" w:date="2025-07-21T22:06:00Z" w16du:dateUtc="2025-07-21T16:36:00Z"/>
        </w:rPr>
      </w:pPr>
      <w:ins w:id="335" w:author="Microsoft Word" w:date="2025-07-21T22:06:00Z" w16du:dateUtc="2025-07-21T16:36:00Z">
        <w:r w:rsidRPr="00E1495E">
          <w:t>Epoch 142/200 | Loss: 0.7547</w:t>
        </w:r>
      </w:ins>
    </w:p>
    <w:p w14:paraId="0636A814" w14:textId="77777777" w:rsidR="00E1495E" w:rsidRPr="00E1495E" w:rsidRDefault="00E1495E" w:rsidP="00E1495E">
      <w:pPr>
        <w:rPr>
          <w:ins w:id="336" w:author="Microsoft Word" w:date="2025-07-21T22:06:00Z" w16du:dateUtc="2025-07-21T16:36:00Z"/>
        </w:rPr>
      </w:pPr>
      <w:ins w:id="337" w:author="Microsoft Word" w:date="2025-07-21T22:06:00Z" w16du:dateUtc="2025-07-21T16:36:00Z">
        <w:r w:rsidRPr="00E1495E">
          <w:t>Epoch 143/200 | Loss: 0.6233</w:t>
        </w:r>
      </w:ins>
    </w:p>
    <w:p w14:paraId="79DAC4B4" w14:textId="77777777" w:rsidR="00E1495E" w:rsidRPr="00E1495E" w:rsidRDefault="00E1495E" w:rsidP="00E1495E">
      <w:pPr>
        <w:rPr>
          <w:ins w:id="338" w:author="Microsoft Word" w:date="2025-07-21T22:06:00Z" w16du:dateUtc="2025-07-21T16:36:00Z"/>
        </w:rPr>
      </w:pPr>
      <w:ins w:id="339" w:author="Microsoft Word" w:date="2025-07-21T22:06:00Z" w16du:dateUtc="2025-07-21T16:36:00Z">
        <w:r w:rsidRPr="00E1495E">
          <w:t>Epoch 144/200 | Loss: 0.6201</w:t>
        </w:r>
      </w:ins>
    </w:p>
    <w:p w14:paraId="58B92B7E" w14:textId="77777777" w:rsidR="00E1495E" w:rsidRPr="00E1495E" w:rsidRDefault="00E1495E" w:rsidP="00E1495E">
      <w:pPr>
        <w:rPr>
          <w:ins w:id="340" w:author="Microsoft Word" w:date="2025-07-21T22:06:00Z" w16du:dateUtc="2025-07-21T16:36:00Z"/>
        </w:rPr>
      </w:pPr>
      <w:ins w:id="341" w:author="Microsoft Word" w:date="2025-07-21T22:06:00Z" w16du:dateUtc="2025-07-21T16:36:00Z">
        <w:r w:rsidRPr="00E1495E">
          <w:t>Epoch 145/200 | Loss: 0.6747</w:t>
        </w:r>
      </w:ins>
    </w:p>
    <w:p w14:paraId="52C67596" w14:textId="77777777" w:rsidR="00E1495E" w:rsidRPr="00E1495E" w:rsidRDefault="00E1495E" w:rsidP="00E1495E">
      <w:pPr>
        <w:rPr>
          <w:ins w:id="342" w:author="Microsoft Word" w:date="2025-07-21T22:06:00Z" w16du:dateUtc="2025-07-21T16:36:00Z"/>
        </w:rPr>
      </w:pPr>
      <w:ins w:id="343" w:author="Microsoft Word" w:date="2025-07-21T22:06:00Z" w16du:dateUtc="2025-07-21T16:36:00Z">
        <w:r w:rsidRPr="00E1495E">
          <w:t>Epoch 146/200 | Loss: 0.7034</w:t>
        </w:r>
      </w:ins>
    </w:p>
    <w:p w14:paraId="2299DC27" w14:textId="77777777" w:rsidR="00E1495E" w:rsidRPr="00E1495E" w:rsidRDefault="00E1495E" w:rsidP="00E1495E">
      <w:pPr>
        <w:rPr>
          <w:ins w:id="344" w:author="Microsoft Word" w:date="2025-07-21T22:06:00Z" w16du:dateUtc="2025-07-21T16:36:00Z"/>
        </w:rPr>
      </w:pPr>
      <w:ins w:id="345" w:author="Microsoft Word" w:date="2025-07-21T22:06:00Z" w16du:dateUtc="2025-07-21T16:36:00Z">
        <w:r w:rsidRPr="00E1495E">
          <w:t>Epoch 147/200 | Loss: 0.6746</w:t>
        </w:r>
      </w:ins>
    </w:p>
    <w:p w14:paraId="039F83C9" w14:textId="77777777" w:rsidR="00E1495E" w:rsidRPr="00E1495E" w:rsidRDefault="00E1495E" w:rsidP="00E1495E">
      <w:pPr>
        <w:rPr>
          <w:ins w:id="346" w:author="Microsoft Word" w:date="2025-07-21T22:06:00Z" w16du:dateUtc="2025-07-21T16:36:00Z"/>
        </w:rPr>
      </w:pPr>
      <w:ins w:id="347" w:author="Microsoft Word" w:date="2025-07-21T22:06:00Z" w16du:dateUtc="2025-07-21T16:36:00Z">
        <w:r w:rsidRPr="00E1495E">
          <w:t>Epoch 148/200 | Loss: 0.6542</w:t>
        </w:r>
      </w:ins>
    </w:p>
    <w:p w14:paraId="198F71AA" w14:textId="77777777" w:rsidR="00E1495E" w:rsidRPr="00E1495E" w:rsidRDefault="00E1495E" w:rsidP="00E1495E">
      <w:pPr>
        <w:rPr>
          <w:ins w:id="348" w:author="Microsoft Word" w:date="2025-07-21T22:06:00Z" w16du:dateUtc="2025-07-21T16:36:00Z"/>
        </w:rPr>
      </w:pPr>
      <w:ins w:id="349" w:author="Microsoft Word" w:date="2025-07-21T22:06:00Z" w16du:dateUtc="2025-07-21T16:36:00Z">
        <w:r w:rsidRPr="00E1495E">
          <w:t>Epoch 149/200 | Loss: 0.6750</w:t>
        </w:r>
      </w:ins>
    </w:p>
    <w:p w14:paraId="2F0850B7" w14:textId="77777777" w:rsidR="00E1495E" w:rsidRPr="00E1495E" w:rsidRDefault="00E1495E" w:rsidP="00E1495E">
      <w:pPr>
        <w:rPr>
          <w:ins w:id="350" w:author="Microsoft Word" w:date="2025-07-21T22:06:00Z" w16du:dateUtc="2025-07-21T16:36:00Z"/>
        </w:rPr>
      </w:pPr>
      <w:ins w:id="351" w:author="Microsoft Word" w:date="2025-07-21T22:06:00Z" w16du:dateUtc="2025-07-21T16:36:00Z">
        <w:r w:rsidRPr="00E1495E">
          <w:t>Epoch 150/200 | Loss: 0.6651</w:t>
        </w:r>
      </w:ins>
    </w:p>
    <w:p w14:paraId="6D0D3AAB" w14:textId="77777777" w:rsidR="00E1495E" w:rsidRPr="00E1495E" w:rsidRDefault="00E1495E" w:rsidP="00E1495E">
      <w:pPr>
        <w:rPr>
          <w:ins w:id="352" w:author="Microsoft Word" w:date="2025-07-21T22:06:00Z" w16du:dateUtc="2025-07-21T16:36:00Z"/>
        </w:rPr>
      </w:pPr>
      <w:ins w:id="353" w:author="Microsoft Word" w:date="2025-07-21T22:06:00Z" w16du:dateUtc="2025-07-21T16:36:00Z">
        <w:r w:rsidRPr="00E1495E">
          <w:lastRenderedPageBreak/>
          <w:t>Epoch 151/200 | Loss: 0.7093</w:t>
        </w:r>
      </w:ins>
    </w:p>
    <w:p w14:paraId="2F90A92F" w14:textId="77777777" w:rsidR="00E1495E" w:rsidRPr="00E1495E" w:rsidRDefault="00E1495E" w:rsidP="00E1495E">
      <w:pPr>
        <w:rPr>
          <w:ins w:id="354" w:author="Microsoft Word" w:date="2025-07-21T22:06:00Z" w16du:dateUtc="2025-07-21T16:36:00Z"/>
        </w:rPr>
      </w:pPr>
      <w:ins w:id="355" w:author="Microsoft Word" w:date="2025-07-21T22:06:00Z" w16du:dateUtc="2025-07-21T16:36:00Z">
        <w:r w:rsidRPr="00E1495E">
          <w:t>Epoch 152/200 | Loss: 0.6604</w:t>
        </w:r>
      </w:ins>
    </w:p>
    <w:p w14:paraId="5BB73BAD" w14:textId="77777777" w:rsidR="00E1495E" w:rsidRPr="00E1495E" w:rsidRDefault="00E1495E" w:rsidP="00E1495E">
      <w:pPr>
        <w:rPr>
          <w:ins w:id="356" w:author="Microsoft Word" w:date="2025-07-21T22:06:00Z" w16du:dateUtc="2025-07-21T16:36:00Z"/>
        </w:rPr>
      </w:pPr>
      <w:ins w:id="357" w:author="Microsoft Word" w:date="2025-07-21T22:06:00Z" w16du:dateUtc="2025-07-21T16:36:00Z">
        <w:r w:rsidRPr="00E1495E">
          <w:t>Epoch 153/200 | Loss: 0.6402</w:t>
        </w:r>
      </w:ins>
    </w:p>
    <w:p w14:paraId="1F794041" w14:textId="77777777" w:rsidR="00E1495E" w:rsidRPr="00E1495E" w:rsidRDefault="00E1495E" w:rsidP="00E1495E">
      <w:pPr>
        <w:rPr>
          <w:ins w:id="358" w:author="Microsoft Word" w:date="2025-07-21T22:06:00Z" w16du:dateUtc="2025-07-21T16:36:00Z"/>
        </w:rPr>
      </w:pPr>
      <w:ins w:id="359" w:author="Microsoft Word" w:date="2025-07-21T22:06:00Z" w16du:dateUtc="2025-07-21T16:36:00Z">
        <w:r w:rsidRPr="00E1495E">
          <w:t>Epoch 154/200 | Loss: 0.7498</w:t>
        </w:r>
      </w:ins>
    </w:p>
    <w:p w14:paraId="09A2C061" w14:textId="77777777" w:rsidR="00E1495E" w:rsidRPr="00E1495E" w:rsidRDefault="00E1495E" w:rsidP="00E1495E">
      <w:pPr>
        <w:rPr>
          <w:ins w:id="360" w:author="Microsoft Word" w:date="2025-07-21T22:06:00Z" w16du:dateUtc="2025-07-21T16:36:00Z"/>
        </w:rPr>
      </w:pPr>
      <w:ins w:id="361" w:author="Microsoft Word" w:date="2025-07-21T22:06:00Z" w16du:dateUtc="2025-07-21T16:36:00Z">
        <w:r w:rsidRPr="00E1495E">
          <w:t>Epoch 155/200 | Loss: 0.5918</w:t>
        </w:r>
      </w:ins>
    </w:p>
    <w:p w14:paraId="43BAF6A5" w14:textId="77777777" w:rsidR="00E1495E" w:rsidRPr="00E1495E" w:rsidRDefault="00E1495E" w:rsidP="00E1495E">
      <w:pPr>
        <w:rPr>
          <w:ins w:id="362" w:author="Microsoft Word" w:date="2025-07-21T22:06:00Z" w16du:dateUtc="2025-07-21T16:36:00Z"/>
        </w:rPr>
      </w:pPr>
      <w:ins w:id="363" w:author="Microsoft Word" w:date="2025-07-21T22:06:00Z" w16du:dateUtc="2025-07-21T16:36:00Z">
        <w:r w:rsidRPr="00E1495E">
          <w:t>Epoch 156/200 | Loss: 0.6875</w:t>
        </w:r>
      </w:ins>
    </w:p>
    <w:p w14:paraId="7694F4A0" w14:textId="77777777" w:rsidR="00E1495E" w:rsidRPr="00E1495E" w:rsidRDefault="00E1495E" w:rsidP="00E1495E">
      <w:pPr>
        <w:rPr>
          <w:ins w:id="364" w:author="Microsoft Word" w:date="2025-07-21T22:06:00Z" w16du:dateUtc="2025-07-21T16:36:00Z"/>
        </w:rPr>
      </w:pPr>
      <w:ins w:id="365" w:author="Microsoft Word" w:date="2025-07-21T22:06:00Z" w16du:dateUtc="2025-07-21T16:36:00Z">
        <w:r w:rsidRPr="00E1495E">
          <w:t>Epoch 157/200 | Loss: 0.6334</w:t>
        </w:r>
      </w:ins>
    </w:p>
    <w:p w14:paraId="4B79926A" w14:textId="77777777" w:rsidR="00E1495E" w:rsidRPr="00E1495E" w:rsidRDefault="00E1495E" w:rsidP="00E1495E">
      <w:pPr>
        <w:rPr>
          <w:ins w:id="366" w:author="Microsoft Word" w:date="2025-07-21T22:06:00Z" w16du:dateUtc="2025-07-21T16:36:00Z"/>
        </w:rPr>
      </w:pPr>
      <w:ins w:id="367" w:author="Microsoft Word" w:date="2025-07-21T22:06:00Z" w16du:dateUtc="2025-07-21T16:36:00Z">
        <w:r w:rsidRPr="00E1495E">
          <w:t>Epoch 158/200 | Loss: 0.6802</w:t>
        </w:r>
      </w:ins>
    </w:p>
    <w:p w14:paraId="11F2C2C1" w14:textId="77777777" w:rsidR="00E1495E" w:rsidRPr="00E1495E" w:rsidRDefault="00E1495E" w:rsidP="00E1495E">
      <w:pPr>
        <w:rPr>
          <w:ins w:id="368" w:author="Microsoft Word" w:date="2025-07-21T22:06:00Z" w16du:dateUtc="2025-07-21T16:36:00Z"/>
        </w:rPr>
      </w:pPr>
      <w:ins w:id="369" w:author="Microsoft Word" w:date="2025-07-21T22:06:00Z" w16du:dateUtc="2025-07-21T16:36:00Z">
        <w:r w:rsidRPr="00E1495E">
          <w:t>Epoch 159/200 | Loss: 0.6897</w:t>
        </w:r>
      </w:ins>
    </w:p>
    <w:p w14:paraId="29261C37" w14:textId="77777777" w:rsidR="00E1495E" w:rsidRPr="00E1495E" w:rsidRDefault="00E1495E" w:rsidP="00E1495E">
      <w:pPr>
        <w:rPr>
          <w:ins w:id="370" w:author="Microsoft Word" w:date="2025-07-21T22:06:00Z" w16du:dateUtc="2025-07-21T16:36:00Z"/>
        </w:rPr>
      </w:pPr>
      <w:ins w:id="371" w:author="Microsoft Word" w:date="2025-07-21T22:06:00Z" w16du:dateUtc="2025-07-21T16:36:00Z">
        <w:r w:rsidRPr="00E1495E">
          <w:t>Epoch 160/200 | Loss: 0.6820</w:t>
        </w:r>
      </w:ins>
    </w:p>
    <w:p w14:paraId="36152300" w14:textId="77777777" w:rsidR="00E1495E" w:rsidRPr="00E1495E" w:rsidRDefault="00E1495E" w:rsidP="00E1495E">
      <w:pPr>
        <w:rPr>
          <w:ins w:id="372" w:author="Microsoft Word" w:date="2025-07-21T22:06:00Z" w16du:dateUtc="2025-07-21T16:36:00Z"/>
        </w:rPr>
      </w:pPr>
      <w:ins w:id="373" w:author="Microsoft Word" w:date="2025-07-21T22:06:00Z" w16du:dateUtc="2025-07-21T16:36:00Z">
        <w:r w:rsidRPr="00E1495E">
          <w:t>Epoch 161/200 | Loss: 0.6515</w:t>
        </w:r>
      </w:ins>
    </w:p>
    <w:p w14:paraId="63EC999B" w14:textId="77777777" w:rsidR="00E1495E" w:rsidRPr="00E1495E" w:rsidRDefault="00E1495E" w:rsidP="00E1495E">
      <w:pPr>
        <w:rPr>
          <w:ins w:id="374" w:author="Microsoft Word" w:date="2025-07-21T22:06:00Z" w16du:dateUtc="2025-07-21T16:36:00Z"/>
        </w:rPr>
      </w:pPr>
      <w:ins w:id="375" w:author="Microsoft Word" w:date="2025-07-21T22:06:00Z" w16du:dateUtc="2025-07-21T16:36:00Z">
        <w:r w:rsidRPr="00E1495E">
          <w:t>Epoch 162/200 | Loss: 0.6406</w:t>
        </w:r>
      </w:ins>
    </w:p>
    <w:p w14:paraId="06CDAAA6" w14:textId="77777777" w:rsidR="00E1495E" w:rsidRPr="00E1495E" w:rsidRDefault="00E1495E" w:rsidP="00E1495E">
      <w:pPr>
        <w:rPr>
          <w:ins w:id="376" w:author="Microsoft Word" w:date="2025-07-21T22:06:00Z" w16du:dateUtc="2025-07-21T16:36:00Z"/>
        </w:rPr>
      </w:pPr>
      <w:ins w:id="377" w:author="Microsoft Word" w:date="2025-07-21T22:06:00Z" w16du:dateUtc="2025-07-21T16:36:00Z">
        <w:r w:rsidRPr="00E1495E">
          <w:t>Epoch 163/200 | Loss: 0.7228</w:t>
        </w:r>
      </w:ins>
    </w:p>
    <w:p w14:paraId="1B1865E5" w14:textId="77777777" w:rsidR="00E1495E" w:rsidRPr="00E1495E" w:rsidRDefault="00E1495E" w:rsidP="00E1495E">
      <w:pPr>
        <w:rPr>
          <w:ins w:id="378" w:author="Microsoft Word" w:date="2025-07-21T22:06:00Z" w16du:dateUtc="2025-07-21T16:36:00Z"/>
        </w:rPr>
      </w:pPr>
      <w:ins w:id="379" w:author="Microsoft Word" w:date="2025-07-21T22:06:00Z" w16du:dateUtc="2025-07-21T16:36:00Z">
        <w:r w:rsidRPr="00E1495E">
          <w:t>Epoch 164/200 | Loss: 0.6671</w:t>
        </w:r>
      </w:ins>
    </w:p>
    <w:p w14:paraId="1209AF87" w14:textId="77777777" w:rsidR="00E1495E" w:rsidRPr="00E1495E" w:rsidRDefault="00E1495E" w:rsidP="00E1495E">
      <w:pPr>
        <w:rPr>
          <w:ins w:id="380" w:author="Microsoft Word" w:date="2025-07-21T22:06:00Z" w16du:dateUtc="2025-07-21T16:36:00Z"/>
        </w:rPr>
      </w:pPr>
      <w:ins w:id="381" w:author="Microsoft Word" w:date="2025-07-21T22:06:00Z" w16du:dateUtc="2025-07-21T16:36:00Z">
        <w:r w:rsidRPr="00E1495E">
          <w:t>Epoch 165/200 | Loss: 0.6623</w:t>
        </w:r>
      </w:ins>
    </w:p>
    <w:p w14:paraId="189F7D66" w14:textId="77777777" w:rsidR="00E1495E" w:rsidRPr="00E1495E" w:rsidRDefault="00E1495E" w:rsidP="00E1495E">
      <w:pPr>
        <w:rPr>
          <w:ins w:id="382" w:author="Microsoft Word" w:date="2025-07-21T22:06:00Z" w16du:dateUtc="2025-07-21T16:36:00Z"/>
        </w:rPr>
      </w:pPr>
      <w:ins w:id="383" w:author="Microsoft Word" w:date="2025-07-21T22:06:00Z" w16du:dateUtc="2025-07-21T16:36:00Z">
        <w:r w:rsidRPr="00E1495E">
          <w:t>Epoch 166/200 | Loss: 0.6175</w:t>
        </w:r>
      </w:ins>
    </w:p>
    <w:p w14:paraId="399A841A" w14:textId="77777777" w:rsidR="00E1495E" w:rsidRPr="00E1495E" w:rsidRDefault="00E1495E" w:rsidP="00E1495E">
      <w:pPr>
        <w:rPr>
          <w:ins w:id="384" w:author="Microsoft Word" w:date="2025-07-21T22:06:00Z" w16du:dateUtc="2025-07-21T16:36:00Z"/>
        </w:rPr>
      </w:pPr>
      <w:ins w:id="385" w:author="Microsoft Word" w:date="2025-07-21T22:06:00Z" w16du:dateUtc="2025-07-21T16:36:00Z">
        <w:r w:rsidRPr="00E1495E">
          <w:t>Epoch 167/200 | Loss: 0.6711</w:t>
        </w:r>
      </w:ins>
    </w:p>
    <w:p w14:paraId="77CAAF4F" w14:textId="77777777" w:rsidR="00E1495E" w:rsidRPr="00E1495E" w:rsidRDefault="00E1495E" w:rsidP="00E1495E">
      <w:pPr>
        <w:rPr>
          <w:ins w:id="386" w:author="Microsoft Word" w:date="2025-07-21T22:06:00Z" w16du:dateUtc="2025-07-21T16:36:00Z"/>
        </w:rPr>
      </w:pPr>
      <w:ins w:id="387" w:author="Microsoft Word" w:date="2025-07-21T22:06:00Z" w16du:dateUtc="2025-07-21T16:36:00Z">
        <w:r w:rsidRPr="00E1495E">
          <w:t>Epoch 168/200 | Loss: 0.6012</w:t>
        </w:r>
      </w:ins>
    </w:p>
    <w:p w14:paraId="35B4700C" w14:textId="77777777" w:rsidR="00E1495E" w:rsidRPr="00E1495E" w:rsidRDefault="00E1495E" w:rsidP="00E1495E">
      <w:pPr>
        <w:rPr>
          <w:ins w:id="388" w:author="Microsoft Word" w:date="2025-07-21T22:06:00Z" w16du:dateUtc="2025-07-21T16:36:00Z"/>
        </w:rPr>
      </w:pPr>
      <w:ins w:id="389" w:author="Microsoft Word" w:date="2025-07-21T22:06:00Z" w16du:dateUtc="2025-07-21T16:36:00Z">
        <w:r w:rsidRPr="00E1495E">
          <w:t>Epoch 169/200 | Loss: 0.6129</w:t>
        </w:r>
      </w:ins>
    </w:p>
    <w:p w14:paraId="663B4A0F" w14:textId="77777777" w:rsidR="00E1495E" w:rsidRPr="00E1495E" w:rsidRDefault="00E1495E" w:rsidP="00E1495E">
      <w:pPr>
        <w:rPr>
          <w:ins w:id="390" w:author="Microsoft Word" w:date="2025-07-21T22:06:00Z" w16du:dateUtc="2025-07-21T16:36:00Z"/>
        </w:rPr>
      </w:pPr>
      <w:ins w:id="391" w:author="Microsoft Word" w:date="2025-07-21T22:06:00Z" w16du:dateUtc="2025-07-21T16:36:00Z">
        <w:r w:rsidRPr="00E1495E">
          <w:t>Epoch 170/200 | Loss: 0.7585</w:t>
        </w:r>
      </w:ins>
    </w:p>
    <w:p w14:paraId="0B950927" w14:textId="77777777" w:rsidR="00E1495E" w:rsidRPr="00E1495E" w:rsidRDefault="00E1495E" w:rsidP="00E1495E">
      <w:pPr>
        <w:rPr>
          <w:ins w:id="392" w:author="Microsoft Word" w:date="2025-07-21T22:06:00Z" w16du:dateUtc="2025-07-21T16:36:00Z"/>
        </w:rPr>
      </w:pPr>
      <w:ins w:id="393" w:author="Microsoft Word" w:date="2025-07-21T22:06:00Z" w16du:dateUtc="2025-07-21T16:36:00Z">
        <w:r w:rsidRPr="00E1495E">
          <w:t>Epoch 171/200 | Loss: 0.6165</w:t>
        </w:r>
      </w:ins>
    </w:p>
    <w:p w14:paraId="6F8CDFA0" w14:textId="77777777" w:rsidR="00E1495E" w:rsidRPr="00E1495E" w:rsidRDefault="00E1495E" w:rsidP="00E1495E">
      <w:pPr>
        <w:rPr>
          <w:ins w:id="394" w:author="Microsoft Word" w:date="2025-07-21T22:06:00Z" w16du:dateUtc="2025-07-21T16:36:00Z"/>
        </w:rPr>
      </w:pPr>
      <w:ins w:id="395" w:author="Microsoft Word" w:date="2025-07-21T22:06:00Z" w16du:dateUtc="2025-07-21T16:36:00Z">
        <w:r w:rsidRPr="00E1495E">
          <w:t>Epoch 172/200 | Loss: 0.6237</w:t>
        </w:r>
      </w:ins>
    </w:p>
    <w:p w14:paraId="0A6C01C0" w14:textId="77777777" w:rsidR="00E1495E" w:rsidRPr="00E1495E" w:rsidRDefault="00E1495E" w:rsidP="00E1495E">
      <w:pPr>
        <w:rPr>
          <w:ins w:id="396" w:author="Microsoft Word" w:date="2025-07-21T22:06:00Z" w16du:dateUtc="2025-07-21T16:36:00Z"/>
        </w:rPr>
      </w:pPr>
      <w:ins w:id="397" w:author="Microsoft Word" w:date="2025-07-21T22:06:00Z" w16du:dateUtc="2025-07-21T16:36:00Z">
        <w:r w:rsidRPr="00E1495E">
          <w:t>Epoch 173/200 | Loss: 0.6474</w:t>
        </w:r>
      </w:ins>
    </w:p>
    <w:p w14:paraId="6C8BE9B4" w14:textId="77777777" w:rsidR="00E1495E" w:rsidRPr="00E1495E" w:rsidRDefault="00E1495E" w:rsidP="00E1495E">
      <w:pPr>
        <w:rPr>
          <w:ins w:id="398" w:author="Microsoft Word" w:date="2025-07-21T22:06:00Z" w16du:dateUtc="2025-07-21T16:36:00Z"/>
        </w:rPr>
      </w:pPr>
      <w:ins w:id="399" w:author="Microsoft Word" w:date="2025-07-21T22:06:00Z" w16du:dateUtc="2025-07-21T16:36:00Z">
        <w:r w:rsidRPr="00E1495E">
          <w:t>Epoch 174/200 | Loss: 0.7373</w:t>
        </w:r>
      </w:ins>
    </w:p>
    <w:p w14:paraId="4E919F1E" w14:textId="77777777" w:rsidR="00E1495E" w:rsidRPr="00E1495E" w:rsidRDefault="00E1495E" w:rsidP="00E1495E">
      <w:pPr>
        <w:rPr>
          <w:ins w:id="400" w:author="Microsoft Word" w:date="2025-07-21T22:06:00Z" w16du:dateUtc="2025-07-21T16:36:00Z"/>
        </w:rPr>
      </w:pPr>
      <w:ins w:id="401" w:author="Microsoft Word" w:date="2025-07-21T22:06:00Z" w16du:dateUtc="2025-07-21T16:36:00Z">
        <w:r w:rsidRPr="00E1495E">
          <w:t>Epoch 175/200 | Loss: 0.6801</w:t>
        </w:r>
      </w:ins>
    </w:p>
    <w:p w14:paraId="43921E23" w14:textId="77777777" w:rsidR="00E1495E" w:rsidRPr="00E1495E" w:rsidRDefault="00E1495E" w:rsidP="00E1495E">
      <w:pPr>
        <w:rPr>
          <w:ins w:id="402" w:author="Microsoft Word" w:date="2025-07-21T22:06:00Z" w16du:dateUtc="2025-07-21T16:36:00Z"/>
        </w:rPr>
      </w:pPr>
      <w:ins w:id="403" w:author="Microsoft Word" w:date="2025-07-21T22:06:00Z" w16du:dateUtc="2025-07-21T16:36:00Z">
        <w:r w:rsidRPr="00E1495E">
          <w:t>Epoch 176/200 | Loss: 0.6512</w:t>
        </w:r>
      </w:ins>
    </w:p>
    <w:p w14:paraId="579AEF31" w14:textId="77777777" w:rsidR="00E1495E" w:rsidRPr="00E1495E" w:rsidRDefault="00E1495E" w:rsidP="00E1495E">
      <w:pPr>
        <w:rPr>
          <w:ins w:id="404" w:author="Microsoft Word" w:date="2025-07-21T22:06:00Z" w16du:dateUtc="2025-07-21T16:36:00Z"/>
        </w:rPr>
      </w:pPr>
      <w:ins w:id="405" w:author="Microsoft Word" w:date="2025-07-21T22:06:00Z" w16du:dateUtc="2025-07-21T16:36:00Z">
        <w:r w:rsidRPr="00E1495E">
          <w:t>Epoch 177/200 | Loss: 0.6418</w:t>
        </w:r>
      </w:ins>
    </w:p>
    <w:p w14:paraId="6DD719C4" w14:textId="77777777" w:rsidR="00E1495E" w:rsidRPr="00E1495E" w:rsidRDefault="00E1495E" w:rsidP="00E1495E">
      <w:pPr>
        <w:rPr>
          <w:ins w:id="406" w:author="Microsoft Word" w:date="2025-07-21T22:06:00Z" w16du:dateUtc="2025-07-21T16:36:00Z"/>
        </w:rPr>
      </w:pPr>
      <w:ins w:id="407" w:author="Microsoft Word" w:date="2025-07-21T22:06:00Z" w16du:dateUtc="2025-07-21T16:36:00Z">
        <w:r w:rsidRPr="00E1495E">
          <w:t>Epoch 178/200 | Loss: 0.6889</w:t>
        </w:r>
      </w:ins>
    </w:p>
    <w:p w14:paraId="700474C7" w14:textId="77777777" w:rsidR="00E1495E" w:rsidRPr="00E1495E" w:rsidRDefault="00E1495E" w:rsidP="00E1495E">
      <w:pPr>
        <w:rPr>
          <w:ins w:id="408" w:author="Microsoft Word" w:date="2025-07-21T22:06:00Z" w16du:dateUtc="2025-07-21T16:36:00Z"/>
        </w:rPr>
      </w:pPr>
      <w:ins w:id="409" w:author="Microsoft Word" w:date="2025-07-21T22:06:00Z" w16du:dateUtc="2025-07-21T16:36:00Z">
        <w:r w:rsidRPr="00E1495E">
          <w:t>Epoch 179/200 | Loss: 0.6403</w:t>
        </w:r>
      </w:ins>
    </w:p>
    <w:p w14:paraId="7600EACE" w14:textId="77777777" w:rsidR="00E1495E" w:rsidRPr="00E1495E" w:rsidRDefault="00E1495E" w:rsidP="00E1495E">
      <w:pPr>
        <w:rPr>
          <w:ins w:id="410" w:author="Microsoft Word" w:date="2025-07-21T22:06:00Z" w16du:dateUtc="2025-07-21T16:36:00Z"/>
        </w:rPr>
      </w:pPr>
      <w:ins w:id="411" w:author="Microsoft Word" w:date="2025-07-21T22:06:00Z" w16du:dateUtc="2025-07-21T16:36:00Z">
        <w:r w:rsidRPr="00E1495E">
          <w:t>Epoch 180/200 | Loss: 0.6027</w:t>
        </w:r>
      </w:ins>
    </w:p>
    <w:p w14:paraId="1C3CCC10" w14:textId="77777777" w:rsidR="00E1495E" w:rsidRPr="00E1495E" w:rsidRDefault="00E1495E" w:rsidP="00E1495E">
      <w:pPr>
        <w:rPr>
          <w:ins w:id="412" w:author="Microsoft Word" w:date="2025-07-21T22:06:00Z" w16du:dateUtc="2025-07-21T16:36:00Z"/>
        </w:rPr>
      </w:pPr>
      <w:ins w:id="413" w:author="Microsoft Word" w:date="2025-07-21T22:06:00Z" w16du:dateUtc="2025-07-21T16:36:00Z">
        <w:r w:rsidRPr="00E1495E">
          <w:t>Epoch 181/200 | Loss: 0.6977</w:t>
        </w:r>
      </w:ins>
    </w:p>
    <w:p w14:paraId="636D3297" w14:textId="77777777" w:rsidR="00E1495E" w:rsidRPr="00E1495E" w:rsidRDefault="00E1495E" w:rsidP="00E1495E">
      <w:pPr>
        <w:rPr>
          <w:ins w:id="414" w:author="Microsoft Word" w:date="2025-07-21T22:06:00Z" w16du:dateUtc="2025-07-21T16:36:00Z"/>
        </w:rPr>
      </w:pPr>
      <w:ins w:id="415" w:author="Microsoft Word" w:date="2025-07-21T22:06:00Z" w16du:dateUtc="2025-07-21T16:36:00Z">
        <w:r w:rsidRPr="00E1495E">
          <w:lastRenderedPageBreak/>
          <w:t>Epoch 182/200 | Loss: 0.6115</w:t>
        </w:r>
      </w:ins>
    </w:p>
    <w:p w14:paraId="6F3AAE35" w14:textId="77777777" w:rsidR="00E1495E" w:rsidRPr="00E1495E" w:rsidRDefault="00E1495E" w:rsidP="00E1495E">
      <w:pPr>
        <w:rPr>
          <w:ins w:id="416" w:author="Microsoft Word" w:date="2025-07-21T22:06:00Z" w16du:dateUtc="2025-07-21T16:36:00Z"/>
        </w:rPr>
      </w:pPr>
      <w:ins w:id="417" w:author="Microsoft Word" w:date="2025-07-21T22:06:00Z" w16du:dateUtc="2025-07-21T16:36:00Z">
        <w:r w:rsidRPr="00E1495E">
          <w:t>Epoch 183/200 | Loss: 0.6681</w:t>
        </w:r>
      </w:ins>
    </w:p>
    <w:p w14:paraId="393A21EA" w14:textId="77777777" w:rsidR="00E1495E" w:rsidRPr="00E1495E" w:rsidRDefault="00E1495E" w:rsidP="00E1495E">
      <w:pPr>
        <w:rPr>
          <w:ins w:id="418" w:author="Microsoft Word" w:date="2025-07-21T22:06:00Z" w16du:dateUtc="2025-07-21T16:36:00Z"/>
        </w:rPr>
      </w:pPr>
      <w:ins w:id="419" w:author="Microsoft Word" w:date="2025-07-21T22:06:00Z" w16du:dateUtc="2025-07-21T16:36:00Z">
        <w:r w:rsidRPr="00E1495E">
          <w:t>Epoch 184/200 | Loss: 0.6412</w:t>
        </w:r>
      </w:ins>
    </w:p>
    <w:p w14:paraId="0633CED3" w14:textId="77777777" w:rsidR="00E1495E" w:rsidRPr="00E1495E" w:rsidRDefault="00E1495E" w:rsidP="00E1495E">
      <w:pPr>
        <w:rPr>
          <w:ins w:id="420" w:author="Microsoft Word" w:date="2025-07-21T22:06:00Z" w16du:dateUtc="2025-07-21T16:36:00Z"/>
        </w:rPr>
      </w:pPr>
      <w:ins w:id="421" w:author="Microsoft Word" w:date="2025-07-21T22:06:00Z" w16du:dateUtc="2025-07-21T16:36:00Z">
        <w:r w:rsidRPr="00E1495E">
          <w:t>Epoch 185/200 | Loss: 0.6439</w:t>
        </w:r>
      </w:ins>
    </w:p>
    <w:p w14:paraId="0C922CB4" w14:textId="77777777" w:rsidR="00E1495E" w:rsidRPr="00E1495E" w:rsidRDefault="00E1495E" w:rsidP="00E1495E">
      <w:pPr>
        <w:rPr>
          <w:ins w:id="422" w:author="Microsoft Word" w:date="2025-07-21T22:06:00Z" w16du:dateUtc="2025-07-21T16:36:00Z"/>
        </w:rPr>
      </w:pPr>
      <w:ins w:id="423" w:author="Microsoft Word" w:date="2025-07-21T22:06:00Z" w16du:dateUtc="2025-07-21T16:36:00Z">
        <w:r w:rsidRPr="00E1495E">
          <w:t>Epoch 186/200 | Loss: 0.6243</w:t>
        </w:r>
      </w:ins>
    </w:p>
    <w:p w14:paraId="5EC9A3C5" w14:textId="77777777" w:rsidR="00E1495E" w:rsidRPr="00E1495E" w:rsidRDefault="00E1495E" w:rsidP="00E1495E">
      <w:pPr>
        <w:rPr>
          <w:ins w:id="424" w:author="Microsoft Word" w:date="2025-07-21T22:06:00Z" w16du:dateUtc="2025-07-21T16:36:00Z"/>
        </w:rPr>
      </w:pPr>
      <w:ins w:id="425" w:author="Microsoft Word" w:date="2025-07-21T22:06:00Z" w16du:dateUtc="2025-07-21T16:36:00Z">
        <w:r w:rsidRPr="00E1495E">
          <w:t>Epoch 187/200 | Loss: 0.6465</w:t>
        </w:r>
      </w:ins>
    </w:p>
    <w:p w14:paraId="789CA71C" w14:textId="77777777" w:rsidR="00E1495E" w:rsidRPr="00E1495E" w:rsidRDefault="00E1495E" w:rsidP="00E1495E">
      <w:pPr>
        <w:rPr>
          <w:ins w:id="426" w:author="Microsoft Word" w:date="2025-07-21T22:06:00Z" w16du:dateUtc="2025-07-21T16:36:00Z"/>
        </w:rPr>
      </w:pPr>
      <w:ins w:id="427" w:author="Microsoft Word" w:date="2025-07-21T22:06:00Z" w16du:dateUtc="2025-07-21T16:36:00Z">
        <w:r w:rsidRPr="00E1495E">
          <w:t>Epoch 188/200 | Loss: 0.6029</w:t>
        </w:r>
      </w:ins>
    </w:p>
    <w:p w14:paraId="2CC3E89D" w14:textId="77777777" w:rsidR="00E1495E" w:rsidRPr="00E1495E" w:rsidRDefault="00E1495E" w:rsidP="00E1495E">
      <w:pPr>
        <w:rPr>
          <w:ins w:id="428" w:author="Microsoft Word" w:date="2025-07-21T22:06:00Z" w16du:dateUtc="2025-07-21T16:36:00Z"/>
        </w:rPr>
      </w:pPr>
      <w:ins w:id="429" w:author="Microsoft Word" w:date="2025-07-21T22:06:00Z" w16du:dateUtc="2025-07-21T16:36:00Z">
        <w:r w:rsidRPr="00E1495E">
          <w:t>Epoch 189/200 | Loss: 0.7088</w:t>
        </w:r>
      </w:ins>
    </w:p>
    <w:p w14:paraId="72BFAA38" w14:textId="77777777" w:rsidR="00E1495E" w:rsidRPr="00E1495E" w:rsidRDefault="00E1495E" w:rsidP="00E1495E">
      <w:pPr>
        <w:rPr>
          <w:ins w:id="430" w:author="Microsoft Word" w:date="2025-07-21T22:06:00Z" w16du:dateUtc="2025-07-21T16:36:00Z"/>
        </w:rPr>
      </w:pPr>
      <w:ins w:id="431" w:author="Microsoft Word" w:date="2025-07-21T22:06:00Z" w16du:dateUtc="2025-07-21T16:36:00Z">
        <w:r w:rsidRPr="00E1495E">
          <w:t>Epoch 190/200 | Loss: 0.6402</w:t>
        </w:r>
      </w:ins>
    </w:p>
    <w:p w14:paraId="3DF228B8" w14:textId="77777777" w:rsidR="00E1495E" w:rsidRPr="00E1495E" w:rsidRDefault="00E1495E" w:rsidP="00E1495E">
      <w:pPr>
        <w:rPr>
          <w:ins w:id="432" w:author="Microsoft Word" w:date="2025-07-21T22:06:00Z" w16du:dateUtc="2025-07-21T16:36:00Z"/>
        </w:rPr>
      </w:pPr>
      <w:ins w:id="433" w:author="Microsoft Word" w:date="2025-07-21T22:06:00Z" w16du:dateUtc="2025-07-21T16:36:00Z">
        <w:r w:rsidRPr="00E1495E">
          <w:t>Epoch 191/200 | Loss: 0.6438</w:t>
        </w:r>
      </w:ins>
    </w:p>
    <w:p w14:paraId="0E10F6C9" w14:textId="77777777" w:rsidR="00E1495E" w:rsidRPr="00E1495E" w:rsidRDefault="00E1495E" w:rsidP="00E1495E">
      <w:pPr>
        <w:rPr>
          <w:ins w:id="434" w:author="Microsoft Word" w:date="2025-07-21T22:06:00Z" w16du:dateUtc="2025-07-21T16:36:00Z"/>
        </w:rPr>
      </w:pPr>
      <w:ins w:id="435" w:author="Microsoft Word" w:date="2025-07-21T22:06:00Z" w16du:dateUtc="2025-07-21T16:36:00Z">
        <w:r w:rsidRPr="00E1495E">
          <w:t>Epoch 192/200 | Loss: 0.6237</w:t>
        </w:r>
      </w:ins>
    </w:p>
    <w:p w14:paraId="3BD82BA0" w14:textId="77777777" w:rsidR="00E1495E" w:rsidRPr="00E1495E" w:rsidRDefault="00E1495E" w:rsidP="00E1495E">
      <w:pPr>
        <w:rPr>
          <w:ins w:id="436" w:author="Microsoft Word" w:date="2025-07-21T22:06:00Z" w16du:dateUtc="2025-07-21T16:36:00Z"/>
        </w:rPr>
      </w:pPr>
      <w:ins w:id="437" w:author="Microsoft Word" w:date="2025-07-21T22:06:00Z" w16du:dateUtc="2025-07-21T16:36:00Z">
        <w:r w:rsidRPr="00E1495E">
          <w:t>Epoch 193/200 | Loss: 0.6476</w:t>
        </w:r>
      </w:ins>
    </w:p>
    <w:p w14:paraId="6F0E7236" w14:textId="77777777" w:rsidR="00E1495E" w:rsidRPr="00E1495E" w:rsidRDefault="00E1495E" w:rsidP="00E1495E">
      <w:pPr>
        <w:rPr>
          <w:ins w:id="438" w:author="Microsoft Word" w:date="2025-07-21T22:06:00Z" w16du:dateUtc="2025-07-21T16:36:00Z"/>
        </w:rPr>
      </w:pPr>
      <w:ins w:id="439" w:author="Microsoft Word" w:date="2025-07-21T22:06:00Z" w16du:dateUtc="2025-07-21T16:36:00Z">
        <w:r w:rsidRPr="00E1495E">
          <w:t>Epoch 194/200 | Loss: 0.6953</w:t>
        </w:r>
      </w:ins>
    </w:p>
    <w:p w14:paraId="184080B3" w14:textId="77777777" w:rsidR="00E1495E" w:rsidRPr="00E1495E" w:rsidRDefault="00E1495E" w:rsidP="00E1495E">
      <w:pPr>
        <w:rPr>
          <w:ins w:id="440" w:author="Microsoft Word" w:date="2025-07-21T22:06:00Z" w16du:dateUtc="2025-07-21T16:36:00Z"/>
        </w:rPr>
      </w:pPr>
      <w:ins w:id="441" w:author="Microsoft Word" w:date="2025-07-21T22:06:00Z" w16du:dateUtc="2025-07-21T16:36:00Z">
        <w:r w:rsidRPr="00E1495E">
          <w:t>Epoch 195/200 | Loss: 0.6283</w:t>
        </w:r>
      </w:ins>
    </w:p>
    <w:p w14:paraId="7D9608E6" w14:textId="77777777" w:rsidR="00E1495E" w:rsidRPr="00E1495E" w:rsidRDefault="00E1495E" w:rsidP="00E1495E">
      <w:pPr>
        <w:rPr>
          <w:ins w:id="442" w:author="Microsoft Word" w:date="2025-07-21T22:06:00Z" w16du:dateUtc="2025-07-21T16:36:00Z"/>
        </w:rPr>
      </w:pPr>
      <w:ins w:id="443" w:author="Microsoft Word" w:date="2025-07-21T22:06:00Z" w16du:dateUtc="2025-07-21T16:36:00Z">
        <w:r w:rsidRPr="00E1495E">
          <w:t>Epoch 196/200 | Loss: 0.6803</w:t>
        </w:r>
      </w:ins>
    </w:p>
    <w:p w14:paraId="7FE05065" w14:textId="77777777" w:rsidR="00E1495E" w:rsidRPr="00E1495E" w:rsidRDefault="00E1495E" w:rsidP="00E1495E">
      <w:pPr>
        <w:rPr>
          <w:ins w:id="444" w:author="Microsoft Word" w:date="2025-07-21T22:06:00Z" w16du:dateUtc="2025-07-21T16:36:00Z"/>
        </w:rPr>
      </w:pPr>
      <w:ins w:id="445" w:author="Microsoft Word" w:date="2025-07-21T22:06:00Z" w16du:dateUtc="2025-07-21T16:36:00Z">
        <w:r w:rsidRPr="00E1495E">
          <w:t>Epoch 197/200 | Loss: 0.7083</w:t>
        </w:r>
      </w:ins>
    </w:p>
    <w:p w14:paraId="5B7921CF" w14:textId="77777777" w:rsidR="00E1495E" w:rsidRPr="00E1495E" w:rsidRDefault="00E1495E" w:rsidP="00E1495E">
      <w:pPr>
        <w:rPr>
          <w:ins w:id="446" w:author="Microsoft Word" w:date="2025-07-21T22:06:00Z" w16du:dateUtc="2025-07-21T16:36:00Z"/>
        </w:rPr>
      </w:pPr>
      <w:ins w:id="447" w:author="Microsoft Word" w:date="2025-07-21T22:06:00Z" w16du:dateUtc="2025-07-21T16:36:00Z">
        <w:r w:rsidRPr="00E1495E">
          <w:t>Epoch 198/200 | Loss: 0.6608</w:t>
        </w:r>
      </w:ins>
    </w:p>
    <w:p w14:paraId="5112EA6C" w14:textId="77777777" w:rsidR="00E1495E" w:rsidRPr="00E1495E" w:rsidRDefault="00E1495E" w:rsidP="00E1495E">
      <w:pPr>
        <w:rPr>
          <w:ins w:id="448" w:author="Microsoft Word" w:date="2025-07-21T22:06:00Z" w16du:dateUtc="2025-07-21T16:36:00Z"/>
        </w:rPr>
      </w:pPr>
      <w:ins w:id="449" w:author="Microsoft Word" w:date="2025-07-21T22:06:00Z" w16du:dateUtc="2025-07-21T16:36:00Z">
        <w:r w:rsidRPr="00E1495E">
          <w:t>Epoch 199/200 | Loss: 0.7222</w:t>
        </w:r>
      </w:ins>
    </w:p>
    <w:p w14:paraId="5DB82479" w14:textId="77777777" w:rsidR="00E1495E" w:rsidRPr="00E1495E" w:rsidRDefault="00E1495E" w:rsidP="00E1495E">
      <w:pPr>
        <w:rPr>
          <w:ins w:id="450" w:author="Microsoft Word" w:date="2025-07-21T22:06:00Z" w16du:dateUtc="2025-07-21T16:36:00Z"/>
        </w:rPr>
      </w:pPr>
      <w:ins w:id="451" w:author="Microsoft Word" w:date="2025-07-21T22:06:00Z" w16du:dateUtc="2025-07-21T16:36:00Z">
        <w:r w:rsidRPr="00E1495E">
          <w:t>Epoch 200/200 | Loss: 0.6494</w:t>
        </w:r>
      </w:ins>
    </w:p>
    <w:p w14:paraId="7C5C1DBB" w14:textId="77777777" w:rsidR="00E1495E" w:rsidRPr="00E1495E" w:rsidRDefault="00E1495E" w:rsidP="00E1495E">
      <w:pPr>
        <w:rPr>
          <w:ins w:id="452" w:author="Microsoft Word" w:date="2025-07-21T22:06:00Z" w16du:dateUtc="2025-07-21T16:36:00Z"/>
        </w:rPr>
      </w:pPr>
      <w:r w:rsidRPr="00E1495E">
        <w:drawing>
          <wp:inline distT="0" distB="0" distL="0" distR="0" wp14:anchorId="457AEACD" wp14:editId="2D2C6139">
            <wp:extent cx="5731510" cy="2407285"/>
            <wp:effectExtent l="0" t="0" r="2540" b="0"/>
            <wp:docPr id="1954673303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D7EB9" w14:textId="77777777" w:rsidR="00E1495E" w:rsidRPr="00E1495E" w:rsidRDefault="00E1495E" w:rsidP="00E1495E">
      <w:pPr>
        <w:rPr>
          <w:ins w:id="453" w:author="Microsoft Word" w:date="2025-07-21T22:06:00Z" w16du:dateUtc="2025-07-21T16:36:00Z"/>
        </w:rPr>
      </w:pPr>
      <w:r w:rsidRPr="00E1495E">
        <w:lastRenderedPageBreak/>
        <w:drawing>
          <wp:inline distT="0" distB="0" distL="0" distR="0" wp14:anchorId="178E95AA" wp14:editId="498347C1">
            <wp:extent cx="5731510" cy="2407285"/>
            <wp:effectExtent l="0" t="0" r="2540" b="0"/>
            <wp:docPr id="22451790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37FB5" w14:textId="77777777" w:rsidR="00E1495E" w:rsidRPr="00E1495E" w:rsidRDefault="00E1495E" w:rsidP="00E1495E">
      <w:pPr>
        <w:rPr>
          <w:ins w:id="454" w:author="Microsoft Word" w:date="2025-07-21T22:06:00Z" w16du:dateUtc="2025-07-21T16:36:00Z"/>
        </w:rPr>
      </w:pPr>
      <w:r w:rsidRPr="00E1495E">
        <w:drawing>
          <wp:inline distT="0" distB="0" distL="0" distR="0" wp14:anchorId="54105068" wp14:editId="0F61C631">
            <wp:extent cx="5731510" cy="2152015"/>
            <wp:effectExtent l="0" t="0" r="2540" b="635"/>
            <wp:docPr id="841257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F09D3" w14:textId="2AE73060" w:rsidR="00E1495E" w:rsidRPr="00E1495E" w:rsidRDefault="00E1495E" w:rsidP="00E1495E">
      <w:pPr>
        <w:rPr>
          <w:ins w:id="455" w:author="Microsoft Word" w:date="2025-07-21T22:06:00Z" w16du:dateUtc="2025-07-21T16:36:00Z"/>
        </w:rPr>
      </w:pPr>
      <w:ins w:id="456" w:author="Microsoft Word" w:date="2025-07-21T22:06:00Z" w16du:dateUtc="2025-07-21T16:36:00Z">
        <w:r w:rsidRPr="00E1495E">
          <w:t>Split 3 Accuracy: 0.4286</w:t>
        </w:r>
      </w:ins>
    </w:p>
    <w:p w14:paraId="0237A2C1" w14:textId="77777777" w:rsidR="00E1495E" w:rsidRPr="00E1495E" w:rsidRDefault="00E1495E" w:rsidP="00E1495E">
      <w:pPr>
        <w:rPr>
          <w:ins w:id="457" w:author="Microsoft Word" w:date="2025-07-21T22:06:00Z" w16du:dateUtc="2025-07-21T16:36:00Z"/>
        </w:rPr>
      </w:pPr>
      <w:r w:rsidRPr="00E1495E">
        <w:lastRenderedPageBreak/>
        <w:drawing>
          <wp:inline distT="0" distB="0" distL="0" distR="0" wp14:anchorId="10E981B9" wp14:editId="3CD4A865">
            <wp:extent cx="4853940" cy="4145280"/>
            <wp:effectExtent l="0" t="0" r="3810" b="7620"/>
            <wp:docPr id="246313947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B6B5B" w14:textId="77777777" w:rsidR="00E1495E" w:rsidRPr="00E1495E" w:rsidRDefault="00E1495E" w:rsidP="00E1495E">
      <w:pPr>
        <w:rPr>
          <w:ins w:id="458" w:author="Microsoft Word" w:date="2025-07-21T22:06:00Z" w16du:dateUtc="2025-07-21T16:36:00Z"/>
        </w:rPr>
      </w:pPr>
      <w:r w:rsidRPr="00E1495E">
        <w:drawing>
          <wp:inline distT="0" distB="0" distL="0" distR="0" wp14:anchorId="692244CF" wp14:editId="61AE51E8">
            <wp:extent cx="5181600" cy="4145280"/>
            <wp:effectExtent l="0" t="0" r="0" b="7620"/>
            <wp:docPr id="1678176091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2401A" w14:textId="77777777" w:rsidR="00E1495E" w:rsidRPr="00E1495E" w:rsidRDefault="00E1495E" w:rsidP="00E1495E">
      <w:pPr>
        <w:rPr>
          <w:ins w:id="459" w:author="Microsoft Word" w:date="2025-07-21T22:06:00Z" w16du:dateUtc="2025-07-21T16:36:00Z"/>
        </w:rPr>
      </w:pPr>
    </w:p>
    <w:p w14:paraId="1861FF36" w14:textId="77777777" w:rsidR="00E1495E" w:rsidRPr="00E1495E" w:rsidRDefault="00E1495E" w:rsidP="00E1495E">
      <w:pPr>
        <w:rPr>
          <w:ins w:id="460" w:author="Microsoft Word" w:date="2025-07-21T22:06:00Z" w16du:dateUtc="2025-07-21T16:36:00Z"/>
        </w:rPr>
      </w:pPr>
      <w:ins w:id="461" w:author="Microsoft Word" w:date="2025-07-21T22:06:00Z" w16du:dateUtc="2025-07-21T16:36:00Z">
        <w:r w:rsidRPr="00E1495E">
          <w:lastRenderedPageBreak/>
          <w:t>=== ENV1 Split 4/5 ===</w:t>
        </w:r>
      </w:ins>
    </w:p>
    <w:p w14:paraId="02888553" w14:textId="77777777" w:rsidR="00E1495E" w:rsidRPr="00E1495E" w:rsidRDefault="00E1495E" w:rsidP="00E1495E">
      <w:pPr>
        <w:rPr>
          <w:ins w:id="462" w:author="Microsoft Word" w:date="2025-07-21T22:06:00Z" w16du:dateUtc="2025-07-21T16:36:00Z"/>
        </w:rPr>
      </w:pPr>
      <w:ins w:id="463" w:author="Microsoft Word" w:date="2025-07-21T22:06:00Z" w16du:dateUtc="2025-07-21T16:36:00Z">
        <w:r w:rsidRPr="00E1495E">
          <w:t>After oversampling, class counts: Counter({1: 44, 0: 44})</w:t>
        </w:r>
      </w:ins>
    </w:p>
    <w:p w14:paraId="4A6F784D" w14:textId="77777777" w:rsidR="00E1495E" w:rsidRPr="00E1495E" w:rsidRDefault="00E1495E" w:rsidP="00E1495E">
      <w:pPr>
        <w:rPr>
          <w:ins w:id="464" w:author="Microsoft Word" w:date="2025-07-21T22:06:00Z" w16du:dateUtc="2025-07-21T16:36:00Z"/>
        </w:rPr>
      </w:pPr>
      <w:ins w:id="465" w:author="Microsoft Word" w:date="2025-07-21T22:06:00Z" w16du:dateUtc="2025-07-21T16:36:00Z">
        <w:r w:rsidRPr="00E1495E">
          <w:fldChar w:fldCharType="begin"/>
        </w:r>
        <w:r w:rsidRPr="00E1495E">
          <w:instrText>HYPERLINK "file:///C:\\Users\\sansk\\miniconda3\\Lib\\site-packages\\torch_geometric\\deprecation.py" \l "line=25"</w:instrText>
        </w:r>
        <w:r w:rsidRPr="00E1495E">
          <w:fldChar w:fldCharType="separate"/>
        </w:r>
        <w:r w:rsidRPr="00E1495E">
          <w:rPr>
            <w:rStyle w:val="Hyperlink"/>
          </w:rPr>
          <w:t>C:\Users\sansk\miniconda3\Lib\site-packages\torch_geometric\deprecation.py:26</w:t>
        </w:r>
        <w:r w:rsidRPr="00E1495E">
          <w:fldChar w:fldCharType="end"/>
        </w:r>
        <w:r w:rsidRPr="00E1495E">
          <w:t>: UserWarning: 'data.DataLoader' is deprecated, use 'loader.DataLoader' instead</w:t>
        </w:r>
      </w:ins>
    </w:p>
    <w:p w14:paraId="3166EFD4" w14:textId="77777777" w:rsidR="00E1495E" w:rsidRPr="00E1495E" w:rsidRDefault="00E1495E" w:rsidP="00E1495E">
      <w:pPr>
        <w:rPr>
          <w:ins w:id="466" w:author="Microsoft Word" w:date="2025-07-21T22:06:00Z" w16du:dateUtc="2025-07-21T16:36:00Z"/>
        </w:rPr>
      </w:pPr>
      <w:ins w:id="467" w:author="Microsoft Word" w:date="2025-07-21T22:06:00Z" w16du:dateUtc="2025-07-21T16:36:00Z">
        <w:r w:rsidRPr="00E1495E">
          <w:t xml:space="preserve">  warnings.warn(out)</w:t>
        </w:r>
      </w:ins>
    </w:p>
    <w:p w14:paraId="550B57EE" w14:textId="77777777" w:rsidR="00E1495E" w:rsidRPr="00E1495E" w:rsidRDefault="00E1495E" w:rsidP="00E1495E">
      <w:pPr>
        <w:rPr>
          <w:ins w:id="468" w:author="Microsoft Word" w:date="2025-07-21T22:06:00Z" w16du:dateUtc="2025-07-21T16:36:00Z"/>
        </w:rPr>
      </w:pPr>
      <w:ins w:id="469" w:author="Microsoft Word" w:date="2025-07-21T22:06:00Z" w16du:dateUtc="2025-07-21T16:36:00Z">
        <w:r w:rsidRPr="00E1495E">
          <w:t>Epoch 1/200 | Loss: 0.7103</w:t>
        </w:r>
      </w:ins>
    </w:p>
    <w:p w14:paraId="2F391CFB" w14:textId="77777777" w:rsidR="00E1495E" w:rsidRPr="00E1495E" w:rsidRDefault="00E1495E" w:rsidP="00E1495E">
      <w:pPr>
        <w:rPr>
          <w:ins w:id="470" w:author="Microsoft Word" w:date="2025-07-21T22:06:00Z" w16du:dateUtc="2025-07-21T16:36:00Z"/>
        </w:rPr>
      </w:pPr>
      <w:ins w:id="471" w:author="Microsoft Word" w:date="2025-07-21T22:06:00Z" w16du:dateUtc="2025-07-21T16:36:00Z">
        <w:r w:rsidRPr="00E1495E">
          <w:t>Epoch 2/200 | Loss: 0.7182</w:t>
        </w:r>
      </w:ins>
    </w:p>
    <w:p w14:paraId="3D1982A7" w14:textId="77777777" w:rsidR="00E1495E" w:rsidRPr="00E1495E" w:rsidRDefault="00E1495E" w:rsidP="00E1495E">
      <w:pPr>
        <w:rPr>
          <w:ins w:id="472" w:author="Microsoft Word" w:date="2025-07-21T22:06:00Z" w16du:dateUtc="2025-07-21T16:36:00Z"/>
        </w:rPr>
      </w:pPr>
      <w:ins w:id="473" w:author="Microsoft Word" w:date="2025-07-21T22:06:00Z" w16du:dateUtc="2025-07-21T16:36:00Z">
        <w:r w:rsidRPr="00E1495E">
          <w:t>Epoch 3/200 | Loss: 0.6994</w:t>
        </w:r>
      </w:ins>
    </w:p>
    <w:p w14:paraId="16B626B9" w14:textId="77777777" w:rsidR="00E1495E" w:rsidRPr="00E1495E" w:rsidRDefault="00E1495E" w:rsidP="00E1495E">
      <w:pPr>
        <w:rPr>
          <w:ins w:id="474" w:author="Microsoft Word" w:date="2025-07-21T22:06:00Z" w16du:dateUtc="2025-07-21T16:36:00Z"/>
        </w:rPr>
      </w:pPr>
      <w:ins w:id="475" w:author="Microsoft Word" w:date="2025-07-21T22:06:00Z" w16du:dateUtc="2025-07-21T16:36:00Z">
        <w:r w:rsidRPr="00E1495E">
          <w:t>Epoch 4/200 | Loss: 0.7784</w:t>
        </w:r>
      </w:ins>
    </w:p>
    <w:p w14:paraId="64F849D1" w14:textId="77777777" w:rsidR="00E1495E" w:rsidRPr="00E1495E" w:rsidRDefault="00E1495E" w:rsidP="00E1495E">
      <w:pPr>
        <w:rPr>
          <w:ins w:id="476" w:author="Microsoft Word" w:date="2025-07-21T22:06:00Z" w16du:dateUtc="2025-07-21T16:36:00Z"/>
        </w:rPr>
      </w:pPr>
      <w:ins w:id="477" w:author="Microsoft Word" w:date="2025-07-21T22:06:00Z" w16du:dateUtc="2025-07-21T16:36:00Z">
        <w:r w:rsidRPr="00E1495E">
          <w:t>Epoch 5/200 | Loss: 0.7532</w:t>
        </w:r>
      </w:ins>
    </w:p>
    <w:p w14:paraId="2434C320" w14:textId="77777777" w:rsidR="00E1495E" w:rsidRPr="00E1495E" w:rsidRDefault="00E1495E" w:rsidP="00E1495E">
      <w:pPr>
        <w:rPr>
          <w:ins w:id="478" w:author="Microsoft Word" w:date="2025-07-21T22:06:00Z" w16du:dateUtc="2025-07-21T16:36:00Z"/>
        </w:rPr>
      </w:pPr>
      <w:ins w:id="479" w:author="Microsoft Word" w:date="2025-07-21T22:06:00Z" w16du:dateUtc="2025-07-21T16:36:00Z">
        <w:r w:rsidRPr="00E1495E">
          <w:t>Epoch 6/200 | Loss: 0.7391</w:t>
        </w:r>
      </w:ins>
    </w:p>
    <w:p w14:paraId="172E6131" w14:textId="77777777" w:rsidR="00E1495E" w:rsidRPr="00E1495E" w:rsidRDefault="00E1495E" w:rsidP="00E1495E">
      <w:pPr>
        <w:rPr>
          <w:ins w:id="480" w:author="Microsoft Word" w:date="2025-07-21T22:06:00Z" w16du:dateUtc="2025-07-21T16:36:00Z"/>
        </w:rPr>
      </w:pPr>
      <w:ins w:id="481" w:author="Microsoft Word" w:date="2025-07-21T22:06:00Z" w16du:dateUtc="2025-07-21T16:36:00Z">
        <w:r w:rsidRPr="00E1495E">
          <w:t>Epoch 7/200 | Loss: 0.7313</w:t>
        </w:r>
      </w:ins>
    </w:p>
    <w:p w14:paraId="695361FA" w14:textId="77777777" w:rsidR="00E1495E" w:rsidRPr="00E1495E" w:rsidRDefault="00E1495E" w:rsidP="00E1495E">
      <w:pPr>
        <w:rPr>
          <w:ins w:id="482" w:author="Microsoft Word" w:date="2025-07-21T22:06:00Z" w16du:dateUtc="2025-07-21T16:36:00Z"/>
        </w:rPr>
      </w:pPr>
      <w:ins w:id="483" w:author="Microsoft Word" w:date="2025-07-21T22:06:00Z" w16du:dateUtc="2025-07-21T16:36:00Z">
        <w:r w:rsidRPr="00E1495E">
          <w:t>Epoch 8/200 | Loss: 0.7491</w:t>
        </w:r>
      </w:ins>
    </w:p>
    <w:p w14:paraId="3EE2911B" w14:textId="77777777" w:rsidR="00E1495E" w:rsidRPr="00E1495E" w:rsidRDefault="00E1495E" w:rsidP="00E1495E">
      <w:pPr>
        <w:rPr>
          <w:ins w:id="484" w:author="Microsoft Word" w:date="2025-07-21T22:06:00Z" w16du:dateUtc="2025-07-21T16:36:00Z"/>
        </w:rPr>
      </w:pPr>
      <w:ins w:id="485" w:author="Microsoft Word" w:date="2025-07-21T22:06:00Z" w16du:dateUtc="2025-07-21T16:36:00Z">
        <w:r w:rsidRPr="00E1495E">
          <w:t>Epoch 9/200 | Loss: 0.7339</w:t>
        </w:r>
      </w:ins>
    </w:p>
    <w:p w14:paraId="14E5981F" w14:textId="77777777" w:rsidR="00E1495E" w:rsidRPr="00E1495E" w:rsidRDefault="00E1495E" w:rsidP="00E1495E">
      <w:pPr>
        <w:rPr>
          <w:ins w:id="486" w:author="Microsoft Word" w:date="2025-07-21T22:06:00Z" w16du:dateUtc="2025-07-21T16:36:00Z"/>
        </w:rPr>
      </w:pPr>
      <w:ins w:id="487" w:author="Microsoft Word" w:date="2025-07-21T22:06:00Z" w16du:dateUtc="2025-07-21T16:36:00Z">
        <w:r w:rsidRPr="00E1495E">
          <w:t>Epoch 10/200 | Loss: 0.6851</w:t>
        </w:r>
      </w:ins>
    </w:p>
    <w:p w14:paraId="47099289" w14:textId="77777777" w:rsidR="00E1495E" w:rsidRPr="00E1495E" w:rsidRDefault="00E1495E" w:rsidP="00E1495E">
      <w:pPr>
        <w:rPr>
          <w:ins w:id="488" w:author="Microsoft Word" w:date="2025-07-21T22:06:00Z" w16du:dateUtc="2025-07-21T16:36:00Z"/>
        </w:rPr>
      </w:pPr>
      <w:ins w:id="489" w:author="Microsoft Word" w:date="2025-07-21T22:06:00Z" w16du:dateUtc="2025-07-21T16:36:00Z">
        <w:r w:rsidRPr="00E1495E">
          <w:t>Epoch 11/200 | Loss: 0.7091</w:t>
        </w:r>
      </w:ins>
    </w:p>
    <w:p w14:paraId="5547713A" w14:textId="77777777" w:rsidR="00E1495E" w:rsidRPr="00E1495E" w:rsidRDefault="00E1495E" w:rsidP="00E1495E">
      <w:pPr>
        <w:rPr>
          <w:ins w:id="490" w:author="Microsoft Word" w:date="2025-07-21T22:06:00Z" w16du:dateUtc="2025-07-21T16:36:00Z"/>
        </w:rPr>
      </w:pPr>
      <w:ins w:id="491" w:author="Microsoft Word" w:date="2025-07-21T22:06:00Z" w16du:dateUtc="2025-07-21T16:36:00Z">
        <w:r w:rsidRPr="00E1495E">
          <w:t>Epoch 12/200 | Loss: 0.7082</w:t>
        </w:r>
      </w:ins>
    </w:p>
    <w:p w14:paraId="30CFA7A5" w14:textId="77777777" w:rsidR="00E1495E" w:rsidRPr="00E1495E" w:rsidRDefault="00E1495E" w:rsidP="00E1495E">
      <w:pPr>
        <w:rPr>
          <w:ins w:id="492" w:author="Microsoft Word" w:date="2025-07-21T22:06:00Z" w16du:dateUtc="2025-07-21T16:36:00Z"/>
        </w:rPr>
      </w:pPr>
      <w:ins w:id="493" w:author="Microsoft Word" w:date="2025-07-21T22:06:00Z" w16du:dateUtc="2025-07-21T16:36:00Z">
        <w:r w:rsidRPr="00E1495E">
          <w:t>Epoch 13/200 | Loss: 0.6930</w:t>
        </w:r>
      </w:ins>
    </w:p>
    <w:p w14:paraId="295F3C29" w14:textId="77777777" w:rsidR="00E1495E" w:rsidRPr="00E1495E" w:rsidRDefault="00E1495E" w:rsidP="00E1495E">
      <w:pPr>
        <w:rPr>
          <w:ins w:id="494" w:author="Microsoft Word" w:date="2025-07-21T22:06:00Z" w16du:dateUtc="2025-07-21T16:36:00Z"/>
        </w:rPr>
      </w:pPr>
      <w:ins w:id="495" w:author="Microsoft Word" w:date="2025-07-21T22:06:00Z" w16du:dateUtc="2025-07-21T16:36:00Z">
        <w:r w:rsidRPr="00E1495E">
          <w:t>Epoch 14/200 | Loss: 0.7245</w:t>
        </w:r>
      </w:ins>
    </w:p>
    <w:p w14:paraId="4593B4DB" w14:textId="77777777" w:rsidR="00E1495E" w:rsidRPr="00E1495E" w:rsidRDefault="00E1495E" w:rsidP="00E1495E">
      <w:pPr>
        <w:rPr>
          <w:ins w:id="496" w:author="Microsoft Word" w:date="2025-07-21T22:06:00Z" w16du:dateUtc="2025-07-21T16:36:00Z"/>
        </w:rPr>
      </w:pPr>
      <w:ins w:id="497" w:author="Microsoft Word" w:date="2025-07-21T22:06:00Z" w16du:dateUtc="2025-07-21T16:36:00Z">
        <w:r w:rsidRPr="00E1495E">
          <w:t>Epoch 15/200 | Loss: 0.6818</w:t>
        </w:r>
      </w:ins>
    </w:p>
    <w:p w14:paraId="4E8E05BB" w14:textId="77777777" w:rsidR="00E1495E" w:rsidRPr="00E1495E" w:rsidRDefault="00E1495E" w:rsidP="00E1495E">
      <w:pPr>
        <w:rPr>
          <w:ins w:id="498" w:author="Microsoft Word" w:date="2025-07-21T22:06:00Z" w16du:dateUtc="2025-07-21T16:36:00Z"/>
        </w:rPr>
      </w:pPr>
      <w:ins w:id="499" w:author="Microsoft Word" w:date="2025-07-21T22:06:00Z" w16du:dateUtc="2025-07-21T16:36:00Z">
        <w:r w:rsidRPr="00E1495E">
          <w:t>Epoch 16/200 | Loss: 0.7261</w:t>
        </w:r>
      </w:ins>
    </w:p>
    <w:p w14:paraId="397EBE69" w14:textId="77777777" w:rsidR="00E1495E" w:rsidRPr="00E1495E" w:rsidRDefault="00E1495E" w:rsidP="00E1495E">
      <w:pPr>
        <w:rPr>
          <w:ins w:id="500" w:author="Microsoft Word" w:date="2025-07-21T22:06:00Z" w16du:dateUtc="2025-07-21T16:36:00Z"/>
        </w:rPr>
      </w:pPr>
      <w:ins w:id="501" w:author="Microsoft Word" w:date="2025-07-21T22:06:00Z" w16du:dateUtc="2025-07-21T16:36:00Z">
        <w:r w:rsidRPr="00E1495E">
          <w:t>Epoch 17/200 | Loss: 0.75</w:t>
        </w:r>
        <w:r w:rsidRPr="00E1495E">
          <w:lastRenderedPageBreak/>
          <w:t>01</w:t>
        </w:r>
      </w:ins>
    </w:p>
    <w:p w14:paraId="4E5B9610" w14:textId="77777777" w:rsidR="00E1495E" w:rsidRPr="00E1495E" w:rsidRDefault="00E1495E" w:rsidP="00E1495E">
      <w:pPr>
        <w:rPr>
          <w:ins w:id="502" w:author="Microsoft Word" w:date="2025-07-21T22:06:00Z" w16du:dateUtc="2025-07-21T16:36:00Z"/>
        </w:rPr>
      </w:pPr>
      <w:ins w:id="503" w:author="Microsoft Word" w:date="2025-07-21T22:06:00Z" w16du:dateUtc="2025-07-21T16:36:00Z">
        <w:r w:rsidRPr="00E1495E">
          <w:t>Epoch 18/200 | Loss: 0.8083</w:t>
        </w:r>
      </w:ins>
    </w:p>
    <w:p w14:paraId="2A98CE70" w14:textId="77777777" w:rsidR="00E1495E" w:rsidRPr="00E1495E" w:rsidRDefault="00E1495E" w:rsidP="00E1495E">
      <w:pPr>
        <w:rPr>
          <w:ins w:id="504" w:author="Microsoft Word" w:date="2025-07-21T22:06:00Z" w16du:dateUtc="2025-07-21T16:36:00Z"/>
        </w:rPr>
      </w:pPr>
      <w:ins w:id="505" w:author="Microsoft Word" w:date="2025-07-21T22:06:00Z" w16du:dateUtc="2025-07-21T16:36:00Z">
        <w:r w:rsidRPr="00E1495E">
          <w:t>Epoch 19/200 | Loss: 0.6654</w:t>
        </w:r>
      </w:ins>
    </w:p>
    <w:p w14:paraId="4334645F" w14:textId="77777777" w:rsidR="00E1495E" w:rsidRPr="00E1495E" w:rsidRDefault="00E1495E" w:rsidP="00E1495E">
      <w:pPr>
        <w:rPr>
          <w:ins w:id="506" w:author="Microsoft Word" w:date="2025-07-21T22:06:00Z" w16du:dateUtc="2025-07-21T16:36:00Z"/>
        </w:rPr>
      </w:pPr>
      <w:ins w:id="507" w:author="Microsoft Word" w:date="2025-07-21T22:06:00Z" w16du:dateUtc="2025-07-21T16:36:00Z">
        <w:r w:rsidRPr="00E1495E">
          <w:t>Epoch 20/200 | Loss: 0.7484</w:t>
        </w:r>
      </w:ins>
    </w:p>
    <w:p w14:paraId="4BFB6781" w14:textId="77777777" w:rsidR="00E1495E" w:rsidRPr="00E1495E" w:rsidRDefault="00E1495E" w:rsidP="00E1495E">
      <w:pPr>
        <w:rPr>
          <w:ins w:id="508" w:author="Microsoft Word" w:date="2025-07-21T22:06:00Z" w16du:dateUtc="2025-07-21T16:36:00Z"/>
        </w:rPr>
      </w:pPr>
      <w:ins w:id="509" w:author="Microsoft Word" w:date="2025-07-21T22:06:00Z" w16du:dateUtc="2025-07-21T16:36:00Z">
        <w:r w:rsidRPr="00E1495E">
          <w:t>Epoch 21/200 | Loss: 0.7077</w:t>
        </w:r>
      </w:ins>
    </w:p>
    <w:p w14:paraId="06BE9549" w14:textId="77777777" w:rsidR="00E1495E" w:rsidRPr="00E1495E" w:rsidRDefault="00E1495E" w:rsidP="00E1495E">
      <w:pPr>
        <w:rPr>
          <w:ins w:id="510" w:author="Microsoft Word" w:date="2025-07-21T22:06:00Z" w16du:dateUtc="2025-07-21T16:36:00Z"/>
        </w:rPr>
      </w:pPr>
      <w:ins w:id="511" w:author="Microsoft Word" w:date="2025-07-21T22:06:00Z" w16du:dateUtc="2025-07-21T16:36:00Z">
        <w:r w:rsidRPr="00E1495E">
          <w:t>Epoch 22/200 | Loss: 0.7246</w:t>
        </w:r>
      </w:ins>
    </w:p>
    <w:p w14:paraId="5871C7B1" w14:textId="77777777" w:rsidR="00E1495E" w:rsidRPr="00E1495E" w:rsidRDefault="00E1495E" w:rsidP="00E1495E">
      <w:pPr>
        <w:rPr>
          <w:ins w:id="512" w:author="Microsoft Word" w:date="2025-07-21T22:06:00Z" w16du:dateUtc="2025-07-21T16:36:00Z"/>
        </w:rPr>
      </w:pPr>
      <w:ins w:id="513" w:author="Microsoft Word" w:date="2025-07-21T22:06:00Z" w16du:dateUtc="2025-07-21T16:36:00Z">
        <w:r w:rsidRPr="00E1495E">
          <w:t>Epoch 23/200 | Loss: 0.7543</w:t>
        </w:r>
      </w:ins>
    </w:p>
    <w:p w14:paraId="2006B7A8" w14:textId="77777777" w:rsidR="00E1495E" w:rsidRPr="00E1495E" w:rsidRDefault="00E1495E" w:rsidP="00E1495E">
      <w:pPr>
        <w:rPr>
          <w:ins w:id="514" w:author="Microsoft Word" w:date="2025-07-21T22:06:00Z" w16du:dateUtc="2025-07-21T16:36:00Z"/>
        </w:rPr>
      </w:pPr>
      <w:ins w:id="515" w:author="Microsoft Word" w:date="2025-07-21T22:06:00Z" w16du:dateUtc="2025-07-21T16:36:00Z">
        <w:r w:rsidRPr="00E1495E">
          <w:t>Epoch 24/200 | Loss: 0.6959</w:t>
        </w:r>
      </w:ins>
    </w:p>
    <w:p w14:paraId="3CC06027" w14:textId="77777777" w:rsidR="00E1495E" w:rsidRPr="00E1495E" w:rsidRDefault="00E1495E" w:rsidP="00E1495E">
      <w:pPr>
        <w:rPr>
          <w:ins w:id="516" w:author="Microsoft Word" w:date="2025-07-21T22:06:00Z" w16du:dateUtc="2025-07-21T16:36:00Z"/>
        </w:rPr>
      </w:pPr>
      <w:ins w:id="517" w:author="Microsoft Word" w:date="2025-07-21T22:06:00Z" w16du:dateUtc="2025-07-21T16:36:00Z">
        <w:r w:rsidRPr="00E1495E">
          <w:t>Epoch 25/200 | Loss: 0.7412</w:t>
        </w:r>
      </w:ins>
    </w:p>
    <w:p w14:paraId="3B3593E1" w14:textId="77777777" w:rsidR="00E1495E" w:rsidRPr="00E1495E" w:rsidRDefault="00E1495E" w:rsidP="00E1495E">
      <w:pPr>
        <w:rPr>
          <w:ins w:id="518" w:author="Microsoft Word" w:date="2025-07-21T22:06:00Z" w16du:dateUtc="2025-07-21T16:36:00Z"/>
        </w:rPr>
      </w:pPr>
      <w:ins w:id="519" w:author="Microsoft Word" w:date="2025-07-21T22:06:00Z" w16du:dateUtc="2025-07-21T16:36:00Z">
        <w:r w:rsidRPr="00E1495E">
          <w:t>Epoch 26/200 | Loss: 0.7917</w:t>
        </w:r>
      </w:ins>
    </w:p>
    <w:p w14:paraId="1177052B" w14:textId="77777777" w:rsidR="00E1495E" w:rsidRPr="00E1495E" w:rsidRDefault="00E1495E" w:rsidP="00E1495E">
      <w:pPr>
        <w:rPr>
          <w:ins w:id="520" w:author="Microsoft Word" w:date="2025-07-21T22:06:00Z" w16du:dateUtc="2025-07-21T16:36:00Z"/>
        </w:rPr>
      </w:pPr>
      <w:ins w:id="521" w:author="Microsoft Word" w:date="2025-07-21T22:06:00Z" w16du:dateUtc="2025-07-21T16:36:00Z">
        <w:r w:rsidRPr="00E1495E">
          <w:lastRenderedPageBreak/>
          <w:t>Epoch 27/200 | Loss: 0.7546</w:t>
        </w:r>
      </w:ins>
    </w:p>
    <w:p w14:paraId="1E0E01B7" w14:textId="77777777" w:rsidR="00E1495E" w:rsidRPr="00E1495E" w:rsidRDefault="00E1495E" w:rsidP="00E1495E">
      <w:pPr>
        <w:rPr>
          <w:ins w:id="522" w:author="Microsoft Word" w:date="2025-07-21T22:06:00Z" w16du:dateUtc="2025-07-21T16:36:00Z"/>
        </w:rPr>
      </w:pPr>
      <w:ins w:id="523" w:author="Microsoft Word" w:date="2025-07-21T22:06:00Z" w16du:dateUtc="2025-07-21T16:36:00Z">
        <w:r w:rsidRPr="00E1495E">
          <w:t>Epoch 28/200 | Loss: 0.7842</w:t>
        </w:r>
      </w:ins>
    </w:p>
    <w:p w14:paraId="1A647AB6" w14:textId="77777777" w:rsidR="00E1495E" w:rsidRPr="00E1495E" w:rsidRDefault="00E1495E" w:rsidP="00E1495E">
      <w:pPr>
        <w:rPr>
          <w:ins w:id="524" w:author="Microsoft Word" w:date="2025-07-21T22:06:00Z" w16du:dateUtc="2025-07-21T16:36:00Z"/>
        </w:rPr>
      </w:pPr>
      <w:ins w:id="525" w:author="Microsoft Word" w:date="2025-07-21T22:06:00Z" w16du:dateUtc="2025-07-21T16:36:00Z">
        <w:r w:rsidRPr="00E1495E">
          <w:t>Epoch 29/200 | Loss: 0.7146</w:t>
        </w:r>
      </w:ins>
    </w:p>
    <w:p w14:paraId="1BC4588F" w14:textId="77777777" w:rsidR="00E1495E" w:rsidRPr="00E1495E" w:rsidRDefault="00E1495E" w:rsidP="00E1495E">
      <w:pPr>
        <w:rPr>
          <w:ins w:id="526" w:author="Microsoft Word" w:date="2025-07-21T22:06:00Z" w16du:dateUtc="2025-07-21T16:36:00Z"/>
        </w:rPr>
      </w:pPr>
      <w:ins w:id="527" w:author="Microsoft Word" w:date="2025-07-21T22:06:00Z" w16du:dateUtc="2025-07-21T16:36:00Z">
        <w:r w:rsidRPr="00E1495E">
          <w:t>Epoch 30/200 | Loss: 0.7533</w:t>
        </w:r>
      </w:ins>
    </w:p>
    <w:p w14:paraId="56862184" w14:textId="77777777" w:rsidR="00E1495E" w:rsidRPr="00E1495E" w:rsidRDefault="00E1495E" w:rsidP="00E1495E">
      <w:pPr>
        <w:rPr>
          <w:ins w:id="528" w:author="Microsoft Word" w:date="2025-07-21T22:06:00Z" w16du:dateUtc="2025-07-21T16:36:00Z"/>
        </w:rPr>
      </w:pPr>
      <w:ins w:id="529" w:author="Microsoft Word" w:date="2025-07-21T22:06:00Z" w16du:dateUtc="2025-07-21T16:36:00Z">
        <w:r w:rsidRPr="00E1495E">
          <w:t>Epoch 31/200 | Loss: 0.6943</w:t>
        </w:r>
      </w:ins>
    </w:p>
    <w:p w14:paraId="72C0AE4D" w14:textId="77777777" w:rsidR="00E1495E" w:rsidRPr="00E1495E" w:rsidRDefault="00E1495E" w:rsidP="00E1495E">
      <w:pPr>
        <w:rPr>
          <w:ins w:id="530" w:author="Microsoft Word" w:date="2025-07-21T22:06:00Z" w16du:dateUtc="2025-07-21T16:36:00Z"/>
        </w:rPr>
      </w:pPr>
      <w:ins w:id="531" w:author="Microsoft Word" w:date="2025-07-21T22:06:00Z" w16du:dateUtc="2025-07-21T16:36:00Z">
        <w:r w:rsidRPr="00E1495E">
          <w:t>Epoch 32/200 | Loss: 0.6911</w:t>
        </w:r>
      </w:ins>
    </w:p>
    <w:p w14:paraId="64EBA8A5" w14:textId="77777777" w:rsidR="00E1495E" w:rsidRPr="00E1495E" w:rsidRDefault="00E1495E" w:rsidP="00E1495E">
      <w:pPr>
        <w:rPr>
          <w:ins w:id="532" w:author="Microsoft Word" w:date="2025-07-21T22:06:00Z" w16du:dateUtc="2025-07-21T16:36:00Z"/>
        </w:rPr>
      </w:pPr>
      <w:ins w:id="533" w:author="Microsoft Word" w:date="2025-07-21T22:06:00Z" w16du:dateUtc="2025-07-21T16:36:00Z">
        <w:r w:rsidRPr="00E1495E">
          <w:t>Epoch 33/200 | Loss: 0.7562</w:t>
        </w:r>
      </w:ins>
    </w:p>
    <w:p w14:paraId="3FB1B8B4" w14:textId="77777777" w:rsidR="00E1495E" w:rsidRPr="00E1495E" w:rsidRDefault="00E1495E" w:rsidP="00E1495E">
      <w:pPr>
        <w:rPr>
          <w:ins w:id="534" w:author="Microsoft Word" w:date="2025-07-21T22:06:00Z" w16du:dateUtc="2025-07-21T16:36:00Z"/>
        </w:rPr>
      </w:pPr>
      <w:ins w:id="535" w:author="Microsoft Word" w:date="2025-07-21T22:06:00Z" w16du:dateUtc="2025-07-21T16:36:00Z">
        <w:r w:rsidRPr="00E1495E">
          <w:t>Epoch 34/200 | Loss: 0.7032</w:t>
        </w:r>
      </w:ins>
    </w:p>
    <w:p w14:paraId="2007A769" w14:textId="77777777" w:rsidR="00E1495E" w:rsidRPr="00E1495E" w:rsidRDefault="00E1495E" w:rsidP="00E1495E">
      <w:pPr>
        <w:rPr>
          <w:ins w:id="536" w:author="Microsoft Word" w:date="2025-07-21T22:06:00Z" w16du:dateUtc="2025-07-21T16:36:00Z"/>
        </w:rPr>
      </w:pPr>
      <w:ins w:id="537" w:author="Microsoft Word" w:date="2025-07-21T22:06:00Z" w16du:dateUtc="2025-07-21T16:36:00Z">
        <w:r w:rsidRPr="00E1495E">
          <w:t>Epoch 35/200 | Loss: 0.7340</w:t>
        </w:r>
      </w:ins>
    </w:p>
    <w:p w14:paraId="60AE2EB3" w14:textId="77777777" w:rsidR="00E1495E" w:rsidRPr="00E1495E" w:rsidRDefault="00E1495E" w:rsidP="00E1495E">
      <w:pPr>
        <w:rPr>
          <w:ins w:id="538" w:author="Microsoft Word" w:date="2025-07-21T22:06:00Z" w16du:dateUtc="2025-07-21T16:36:00Z"/>
        </w:rPr>
      </w:pPr>
      <w:ins w:id="539" w:author="Microsoft Word" w:date="2025-07-21T22:06:00Z" w16du:dateUtc="2025-07-21T16:36:00Z">
        <w:r w:rsidRPr="00E1495E">
          <w:t>Epoch 36/200 | Loss: 0.7025</w:t>
        </w:r>
      </w:ins>
    </w:p>
    <w:p w14:paraId="154274C7" w14:textId="77777777" w:rsidR="00E1495E" w:rsidRPr="00E1495E" w:rsidRDefault="00E1495E" w:rsidP="00E1495E">
      <w:pPr>
        <w:rPr>
          <w:ins w:id="540" w:author="Microsoft Word" w:date="2025-07-21T22:06:00Z" w16du:dateUtc="2025-07-21T16:36:00Z"/>
        </w:rPr>
      </w:pPr>
      <w:ins w:id="541" w:author="Microsoft Word" w:date="2025-07-21T22:06:00Z" w16du:dateUtc="2025-07-21T16:36:00Z">
        <w:r w:rsidRPr="00E1495E">
          <w:t>Epoch 37/200 | Loss: 0.7219</w:t>
        </w:r>
      </w:ins>
    </w:p>
    <w:p w14:paraId="3186B16A" w14:textId="77777777" w:rsidR="00E1495E" w:rsidRPr="00E1495E" w:rsidRDefault="00E1495E" w:rsidP="00E1495E">
      <w:pPr>
        <w:rPr>
          <w:ins w:id="542" w:author="Microsoft Word" w:date="2025-07-21T22:06:00Z" w16du:dateUtc="2025-07-21T16:36:00Z"/>
        </w:rPr>
      </w:pPr>
      <w:ins w:id="543" w:author="Microsoft Word" w:date="2025-07-21T22:06:00Z" w16du:dateUtc="2025-07-21T16:36:00Z">
        <w:r w:rsidRPr="00E1495E">
          <w:t>Epoch 38/200 | Loss: 0.6981</w:t>
        </w:r>
      </w:ins>
    </w:p>
    <w:p w14:paraId="1750EF0D" w14:textId="77777777" w:rsidR="00E1495E" w:rsidRPr="00E1495E" w:rsidRDefault="00E1495E" w:rsidP="00E1495E">
      <w:pPr>
        <w:rPr>
          <w:ins w:id="544" w:author="Microsoft Word" w:date="2025-07-21T22:06:00Z" w16du:dateUtc="2025-07-21T16:36:00Z"/>
        </w:rPr>
      </w:pPr>
      <w:ins w:id="545" w:author="Microsoft Word" w:date="2025-07-21T22:06:00Z" w16du:dateUtc="2025-07-21T16:36:00Z">
        <w:r w:rsidRPr="00E1495E">
          <w:t>Epoch 39/200 | Loss: 0.6935</w:t>
        </w:r>
      </w:ins>
    </w:p>
    <w:p w14:paraId="16EF7A66" w14:textId="77777777" w:rsidR="00E1495E" w:rsidRPr="00E1495E" w:rsidRDefault="00E1495E" w:rsidP="00E1495E">
      <w:pPr>
        <w:rPr>
          <w:ins w:id="546" w:author="Microsoft Word" w:date="2025-07-21T22:06:00Z" w16du:dateUtc="2025-07-21T16:36:00Z"/>
        </w:rPr>
      </w:pPr>
      <w:ins w:id="547" w:author="Microsoft Word" w:date="2025-07-21T22:06:00Z" w16du:dateUtc="2025-07-21T16:36:00Z">
        <w:r w:rsidRPr="00E1495E">
          <w:t>Epoch 40/200 | Loss: 0.6288</w:t>
        </w:r>
      </w:ins>
    </w:p>
    <w:p w14:paraId="7C376920" w14:textId="77777777" w:rsidR="00E1495E" w:rsidRPr="00E1495E" w:rsidRDefault="00E1495E" w:rsidP="00E1495E">
      <w:pPr>
        <w:rPr>
          <w:ins w:id="548" w:author="Microsoft Word" w:date="2025-07-21T22:06:00Z" w16du:dateUtc="2025-07-21T16:36:00Z"/>
        </w:rPr>
      </w:pPr>
      <w:ins w:id="549" w:author="Microsoft Word" w:date="2025-07-21T22:06:00Z" w16du:dateUtc="2025-07-21T16:36:00Z">
        <w:r w:rsidRPr="00E1495E">
          <w:t>Epoch 41/200 | Loss: 0.7617</w:t>
        </w:r>
      </w:ins>
    </w:p>
    <w:p w14:paraId="74C8FB2A" w14:textId="77777777" w:rsidR="00E1495E" w:rsidRPr="00E1495E" w:rsidRDefault="00E1495E" w:rsidP="00E1495E">
      <w:pPr>
        <w:rPr>
          <w:ins w:id="550" w:author="Microsoft Word" w:date="2025-07-21T22:06:00Z" w16du:dateUtc="2025-07-21T16:36:00Z"/>
        </w:rPr>
      </w:pPr>
      <w:ins w:id="551" w:author="Microsoft Word" w:date="2025-07-21T22:06:00Z" w16du:dateUtc="2025-07-21T16:36:00Z">
        <w:r w:rsidRPr="00E1495E">
          <w:t>Epoch 42/200 | Loss: 0.6940</w:t>
        </w:r>
      </w:ins>
    </w:p>
    <w:p w14:paraId="5D5874EA" w14:textId="77777777" w:rsidR="00E1495E" w:rsidRPr="00E1495E" w:rsidRDefault="00E1495E" w:rsidP="00E1495E">
      <w:pPr>
        <w:rPr>
          <w:ins w:id="552" w:author="Microsoft Word" w:date="2025-07-21T22:06:00Z" w16du:dateUtc="2025-07-21T16:36:00Z"/>
        </w:rPr>
      </w:pPr>
      <w:ins w:id="553" w:author="Microsoft Word" w:date="2025-07-21T22:06:00Z" w16du:dateUtc="2025-07-21T16:36:00Z">
        <w:r w:rsidRPr="00E1495E">
          <w:t>Epoch 43/200 | Loss: 0.6893</w:t>
        </w:r>
      </w:ins>
    </w:p>
    <w:p w14:paraId="258A1C30" w14:textId="77777777" w:rsidR="00E1495E" w:rsidRPr="00E1495E" w:rsidRDefault="00E1495E" w:rsidP="00E1495E">
      <w:pPr>
        <w:rPr>
          <w:ins w:id="554" w:author="Microsoft Word" w:date="2025-07-21T22:06:00Z" w16du:dateUtc="2025-07-21T16:36:00Z"/>
        </w:rPr>
      </w:pPr>
      <w:ins w:id="555" w:author="Microsoft Word" w:date="2025-07-21T22:06:00Z" w16du:dateUtc="2025-07-21T16:36:00Z">
        <w:r w:rsidRPr="00E1495E">
          <w:t>Epoch 44/200 | Loss: 0.7180</w:t>
        </w:r>
      </w:ins>
    </w:p>
    <w:p w14:paraId="3E68157C" w14:textId="77777777" w:rsidR="00E1495E" w:rsidRPr="00E1495E" w:rsidRDefault="00E1495E" w:rsidP="00E1495E">
      <w:pPr>
        <w:rPr>
          <w:ins w:id="556" w:author="Microsoft Word" w:date="2025-07-21T22:06:00Z" w16du:dateUtc="2025-07-21T16:36:00Z"/>
        </w:rPr>
      </w:pPr>
      <w:ins w:id="557" w:author="Microsoft Word" w:date="2025-07-21T22:06:00Z" w16du:dateUtc="2025-07-21T16:36:00Z">
        <w:r w:rsidRPr="00E1495E">
          <w:t>Epoch 45/200 | Loss: 0.6947</w:t>
        </w:r>
      </w:ins>
    </w:p>
    <w:p w14:paraId="3A0D0ACB" w14:textId="77777777" w:rsidR="00E1495E" w:rsidRPr="00E1495E" w:rsidRDefault="00E1495E" w:rsidP="00E1495E">
      <w:pPr>
        <w:rPr>
          <w:ins w:id="558" w:author="Microsoft Word" w:date="2025-07-21T22:06:00Z" w16du:dateUtc="2025-07-21T16:36:00Z"/>
        </w:rPr>
      </w:pPr>
      <w:ins w:id="559" w:author="Microsoft Word" w:date="2025-07-21T22:06:00Z" w16du:dateUtc="2025-07-21T16:36:00Z">
        <w:r w:rsidRPr="00E1495E">
          <w:t>Epoch 46/200 | Loss: 0.7076</w:t>
        </w:r>
      </w:ins>
    </w:p>
    <w:p w14:paraId="2163D1EF" w14:textId="77777777" w:rsidR="00E1495E" w:rsidRPr="00E1495E" w:rsidRDefault="00E1495E" w:rsidP="00E1495E">
      <w:pPr>
        <w:rPr>
          <w:ins w:id="560" w:author="Microsoft Word" w:date="2025-07-21T22:06:00Z" w16du:dateUtc="2025-07-21T16:36:00Z"/>
        </w:rPr>
      </w:pPr>
      <w:ins w:id="561" w:author="Microsoft Word" w:date="2025-07-21T22:06:00Z" w16du:dateUtc="2025-07-21T16:36:00Z">
        <w:r w:rsidRPr="00E1495E">
          <w:t>Epoch 47/200 | Loss: 0.7530</w:t>
        </w:r>
      </w:ins>
    </w:p>
    <w:p w14:paraId="0D797C8B" w14:textId="77777777" w:rsidR="00E1495E" w:rsidRPr="00E1495E" w:rsidRDefault="00E1495E" w:rsidP="00E1495E">
      <w:pPr>
        <w:rPr>
          <w:ins w:id="562" w:author="Microsoft Word" w:date="2025-07-21T22:06:00Z" w16du:dateUtc="2025-07-21T16:36:00Z"/>
        </w:rPr>
      </w:pPr>
      <w:ins w:id="563" w:author="Microsoft Word" w:date="2025-07-21T22:06:00Z" w16du:dateUtc="2025-07-21T16:36:00Z">
        <w:r w:rsidRPr="00E1495E">
          <w:t>Epoch 48/200 | Loss: 0.6482</w:t>
        </w:r>
      </w:ins>
    </w:p>
    <w:p w14:paraId="08AB9540" w14:textId="77777777" w:rsidR="00E1495E" w:rsidRPr="00E1495E" w:rsidRDefault="00E1495E" w:rsidP="00E1495E">
      <w:pPr>
        <w:rPr>
          <w:ins w:id="564" w:author="Microsoft Word" w:date="2025-07-21T22:06:00Z" w16du:dateUtc="2025-07-21T16:36:00Z"/>
        </w:rPr>
      </w:pPr>
      <w:ins w:id="565" w:author="Microsoft Word" w:date="2025-07-21T22:06:00Z" w16du:dateUtc="2025-07-21T16:36:00Z">
        <w:r w:rsidRPr="00E1495E">
          <w:t>Epoch 49/200 | Loss: 0.7868</w:t>
        </w:r>
      </w:ins>
    </w:p>
    <w:p w14:paraId="398966EE" w14:textId="77777777" w:rsidR="00E1495E" w:rsidRPr="00E1495E" w:rsidRDefault="00E1495E" w:rsidP="00E1495E">
      <w:pPr>
        <w:rPr>
          <w:ins w:id="566" w:author="Microsoft Word" w:date="2025-07-21T22:06:00Z" w16du:dateUtc="2025-07-21T16:36:00Z"/>
        </w:rPr>
      </w:pPr>
      <w:ins w:id="567" w:author="Microsoft Word" w:date="2025-07-21T22:06:00Z" w16du:dateUtc="2025-07-21T16:36:00Z">
        <w:r w:rsidRPr="00E1495E">
          <w:t>Epoch 50/200 | Loss: 0.7307</w:t>
        </w:r>
      </w:ins>
    </w:p>
    <w:p w14:paraId="673E9884" w14:textId="77777777" w:rsidR="00E1495E" w:rsidRPr="00E1495E" w:rsidRDefault="00E1495E" w:rsidP="00E1495E">
      <w:pPr>
        <w:rPr>
          <w:ins w:id="568" w:author="Microsoft Word" w:date="2025-07-21T22:06:00Z" w16du:dateUtc="2025-07-21T16:36:00Z"/>
        </w:rPr>
      </w:pPr>
      <w:ins w:id="569" w:author="Microsoft Word" w:date="2025-07-21T22:06:00Z" w16du:dateUtc="2025-07-21T16:36:00Z">
        <w:r w:rsidRPr="00E1495E">
          <w:t>Epoch 51/200 | Loss: 0.7183</w:t>
        </w:r>
      </w:ins>
    </w:p>
    <w:p w14:paraId="676DFAE9" w14:textId="77777777" w:rsidR="00E1495E" w:rsidRPr="00E1495E" w:rsidRDefault="00E1495E" w:rsidP="00E1495E">
      <w:pPr>
        <w:rPr>
          <w:ins w:id="570" w:author="Microsoft Word" w:date="2025-07-21T22:06:00Z" w16du:dateUtc="2025-07-21T16:36:00Z"/>
        </w:rPr>
      </w:pPr>
      <w:ins w:id="571" w:author="Microsoft Word" w:date="2025-07-21T22:06:00Z" w16du:dateUtc="2025-07-21T16:36:00Z">
        <w:r w:rsidRPr="00E1495E">
          <w:t>Epoch 52/200 | Loss: 0.7463</w:t>
        </w:r>
      </w:ins>
    </w:p>
    <w:p w14:paraId="013F9943" w14:textId="77777777" w:rsidR="00E1495E" w:rsidRPr="00E1495E" w:rsidRDefault="00E1495E" w:rsidP="00E1495E">
      <w:pPr>
        <w:rPr>
          <w:ins w:id="572" w:author="Microsoft Word" w:date="2025-07-21T22:06:00Z" w16du:dateUtc="2025-07-21T16:36:00Z"/>
        </w:rPr>
      </w:pPr>
      <w:ins w:id="573" w:author="Microsoft Word" w:date="2025-07-21T22:06:00Z" w16du:dateUtc="2025-07-21T16:36:00Z">
        <w:r w:rsidRPr="00E1495E">
          <w:t>Epoch 53/200 | Loss: 0.7261</w:t>
        </w:r>
      </w:ins>
    </w:p>
    <w:p w14:paraId="7FE73FEE" w14:textId="77777777" w:rsidR="00E1495E" w:rsidRPr="00E1495E" w:rsidRDefault="00E1495E" w:rsidP="00E1495E">
      <w:pPr>
        <w:rPr>
          <w:ins w:id="574" w:author="Microsoft Word" w:date="2025-07-21T22:06:00Z" w16du:dateUtc="2025-07-21T16:36:00Z"/>
        </w:rPr>
      </w:pPr>
      <w:ins w:id="575" w:author="Microsoft Word" w:date="2025-07-21T22:06:00Z" w16du:dateUtc="2025-07-21T16:36:00Z">
        <w:r w:rsidRPr="00E1495E">
          <w:t>Epoch 54/200 | Loss: 0.6904</w:t>
        </w:r>
      </w:ins>
    </w:p>
    <w:p w14:paraId="658C8E30" w14:textId="77777777" w:rsidR="00E1495E" w:rsidRPr="00E1495E" w:rsidRDefault="00E1495E" w:rsidP="00E1495E">
      <w:pPr>
        <w:rPr>
          <w:ins w:id="576" w:author="Microsoft Word" w:date="2025-07-21T22:06:00Z" w16du:dateUtc="2025-07-21T16:36:00Z"/>
        </w:rPr>
      </w:pPr>
      <w:ins w:id="577" w:author="Microsoft Word" w:date="2025-07-21T22:06:00Z" w16du:dateUtc="2025-07-21T16:36:00Z">
        <w:r w:rsidRPr="00E1495E">
          <w:t>Epoch 55/200 | Loss: 0.7521</w:t>
        </w:r>
      </w:ins>
    </w:p>
    <w:p w14:paraId="5C37AF10" w14:textId="77777777" w:rsidR="00E1495E" w:rsidRPr="00E1495E" w:rsidRDefault="00E1495E" w:rsidP="00E1495E">
      <w:pPr>
        <w:rPr>
          <w:ins w:id="578" w:author="Microsoft Word" w:date="2025-07-21T22:06:00Z" w16du:dateUtc="2025-07-21T16:36:00Z"/>
        </w:rPr>
      </w:pPr>
      <w:ins w:id="579" w:author="Microsoft Word" w:date="2025-07-21T22:06:00Z" w16du:dateUtc="2025-07-21T16:36:00Z">
        <w:r w:rsidRPr="00E1495E">
          <w:t>Epoch 56/200 | Loss: 0.7209</w:t>
        </w:r>
      </w:ins>
    </w:p>
    <w:p w14:paraId="5F43DAAB" w14:textId="77777777" w:rsidR="00E1495E" w:rsidRPr="00E1495E" w:rsidRDefault="00E1495E" w:rsidP="00E1495E">
      <w:pPr>
        <w:rPr>
          <w:ins w:id="580" w:author="Microsoft Word" w:date="2025-07-21T22:06:00Z" w16du:dateUtc="2025-07-21T16:36:00Z"/>
        </w:rPr>
      </w:pPr>
      <w:ins w:id="581" w:author="Microsoft Word" w:date="2025-07-21T22:06:00Z" w16du:dateUtc="2025-07-21T16:36:00Z">
        <w:r w:rsidRPr="00E1495E">
          <w:t>Epoch 57/200 | Loss: 0.7436</w:t>
        </w:r>
      </w:ins>
    </w:p>
    <w:p w14:paraId="4928B480" w14:textId="77777777" w:rsidR="00E1495E" w:rsidRPr="00E1495E" w:rsidRDefault="00E1495E" w:rsidP="00E1495E">
      <w:pPr>
        <w:rPr>
          <w:ins w:id="582" w:author="Microsoft Word" w:date="2025-07-21T22:06:00Z" w16du:dateUtc="2025-07-21T16:36:00Z"/>
        </w:rPr>
      </w:pPr>
      <w:ins w:id="583" w:author="Microsoft Word" w:date="2025-07-21T22:06:00Z" w16du:dateUtc="2025-07-21T16:36:00Z">
        <w:r w:rsidRPr="00E1495E">
          <w:lastRenderedPageBreak/>
          <w:t>Epoch 58/200 | Loss: 0.7505</w:t>
        </w:r>
      </w:ins>
    </w:p>
    <w:p w14:paraId="39A17F4C" w14:textId="77777777" w:rsidR="00E1495E" w:rsidRPr="00E1495E" w:rsidRDefault="00E1495E" w:rsidP="00E1495E">
      <w:pPr>
        <w:rPr>
          <w:ins w:id="584" w:author="Microsoft Word" w:date="2025-07-21T22:06:00Z" w16du:dateUtc="2025-07-21T16:36:00Z"/>
        </w:rPr>
      </w:pPr>
      <w:ins w:id="585" w:author="Microsoft Word" w:date="2025-07-21T22:06:00Z" w16du:dateUtc="2025-07-21T16:36:00Z">
        <w:r w:rsidRPr="00E1495E">
          <w:t>Epoch 59/200 | Loss: 0.6554</w:t>
        </w:r>
      </w:ins>
    </w:p>
    <w:p w14:paraId="039D5690" w14:textId="77777777" w:rsidR="00E1495E" w:rsidRPr="00E1495E" w:rsidRDefault="00E1495E" w:rsidP="00E1495E">
      <w:pPr>
        <w:rPr>
          <w:ins w:id="586" w:author="Microsoft Word" w:date="2025-07-21T22:06:00Z" w16du:dateUtc="2025-07-21T16:36:00Z"/>
        </w:rPr>
      </w:pPr>
      <w:ins w:id="587" w:author="Microsoft Word" w:date="2025-07-21T22:06:00Z" w16du:dateUtc="2025-07-21T16:36:00Z">
        <w:r w:rsidRPr="00E1495E">
          <w:t>Epoch 60/200 | Loss: 0.6948</w:t>
        </w:r>
      </w:ins>
    </w:p>
    <w:p w14:paraId="460E7E85" w14:textId="77777777" w:rsidR="00E1495E" w:rsidRPr="00E1495E" w:rsidRDefault="00E1495E" w:rsidP="00E1495E">
      <w:pPr>
        <w:rPr>
          <w:ins w:id="588" w:author="Microsoft Word" w:date="2025-07-21T22:06:00Z" w16du:dateUtc="2025-07-21T16:36:00Z"/>
        </w:rPr>
      </w:pPr>
      <w:ins w:id="589" w:author="Microsoft Word" w:date="2025-07-21T22:06:00Z" w16du:dateUtc="2025-07-21T16:36:00Z">
        <w:r w:rsidRPr="00E1495E">
          <w:t>Epoch 61/200 | Loss: 0.7236</w:t>
        </w:r>
      </w:ins>
    </w:p>
    <w:p w14:paraId="3518949A" w14:textId="77777777" w:rsidR="00E1495E" w:rsidRPr="00E1495E" w:rsidRDefault="00E1495E" w:rsidP="00E1495E">
      <w:pPr>
        <w:rPr>
          <w:ins w:id="590" w:author="Microsoft Word" w:date="2025-07-21T22:06:00Z" w16du:dateUtc="2025-07-21T16:36:00Z"/>
        </w:rPr>
      </w:pPr>
      <w:ins w:id="591" w:author="Microsoft Word" w:date="2025-07-21T22:06:00Z" w16du:dateUtc="2025-07-21T16:36:00Z">
        <w:r w:rsidRPr="00E1495E">
          <w:t>Epoch 62/200 | Loss: 0.7229</w:t>
        </w:r>
      </w:ins>
    </w:p>
    <w:p w14:paraId="0B099B16" w14:textId="77777777" w:rsidR="00E1495E" w:rsidRPr="00E1495E" w:rsidRDefault="00E1495E" w:rsidP="00E1495E">
      <w:pPr>
        <w:rPr>
          <w:ins w:id="592" w:author="Microsoft Word" w:date="2025-07-21T22:06:00Z" w16du:dateUtc="2025-07-21T16:36:00Z"/>
        </w:rPr>
      </w:pPr>
      <w:ins w:id="593" w:author="Microsoft Word" w:date="2025-07-21T22:06:00Z" w16du:dateUtc="2025-07-21T16:36:00Z">
        <w:r w:rsidRPr="00E1495E">
          <w:t>Epoch 63/200 | Loss: 0.7473</w:t>
        </w:r>
      </w:ins>
    </w:p>
    <w:p w14:paraId="0A8F44E1" w14:textId="77777777" w:rsidR="00E1495E" w:rsidRPr="00E1495E" w:rsidRDefault="00E1495E" w:rsidP="00E1495E">
      <w:pPr>
        <w:rPr>
          <w:ins w:id="594" w:author="Microsoft Word" w:date="2025-07-21T22:06:00Z" w16du:dateUtc="2025-07-21T16:36:00Z"/>
        </w:rPr>
      </w:pPr>
      <w:ins w:id="595" w:author="Microsoft Word" w:date="2025-07-21T22:06:00Z" w16du:dateUtc="2025-07-21T16:36:00Z">
        <w:r w:rsidRPr="00E1495E">
          <w:t>Epoch 64/200 | Loss: 0.7445</w:t>
        </w:r>
      </w:ins>
    </w:p>
    <w:p w14:paraId="355233D2" w14:textId="77777777" w:rsidR="00E1495E" w:rsidRPr="00E1495E" w:rsidRDefault="00E1495E" w:rsidP="00E1495E">
      <w:pPr>
        <w:rPr>
          <w:ins w:id="596" w:author="Microsoft Word" w:date="2025-07-21T22:06:00Z" w16du:dateUtc="2025-07-21T16:36:00Z"/>
        </w:rPr>
      </w:pPr>
      <w:ins w:id="597" w:author="Microsoft Word" w:date="2025-07-21T22:06:00Z" w16du:dateUtc="2025-07-21T16:36:00Z">
        <w:r w:rsidRPr="00E1495E">
          <w:t>Epoch 65/200 | Loss: 0.7203</w:t>
        </w:r>
      </w:ins>
    </w:p>
    <w:p w14:paraId="2D9ACF17" w14:textId="77777777" w:rsidR="00E1495E" w:rsidRPr="00E1495E" w:rsidRDefault="00E1495E" w:rsidP="00E1495E">
      <w:pPr>
        <w:rPr>
          <w:ins w:id="598" w:author="Microsoft Word" w:date="2025-07-21T22:06:00Z" w16du:dateUtc="2025-07-21T16:36:00Z"/>
        </w:rPr>
      </w:pPr>
      <w:ins w:id="599" w:author="Microsoft Word" w:date="2025-07-21T22:06:00Z" w16du:dateUtc="2025-07-21T16:36:00Z">
        <w:r w:rsidRPr="00E1495E">
          <w:t>Epoch 66/200 | Loss: 0.7001</w:t>
        </w:r>
      </w:ins>
    </w:p>
    <w:p w14:paraId="270769FE" w14:textId="77777777" w:rsidR="00E1495E" w:rsidRPr="00E1495E" w:rsidRDefault="00E1495E" w:rsidP="00E1495E">
      <w:pPr>
        <w:rPr>
          <w:ins w:id="600" w:author="Microsoft Word" w:date="2025-07-21T22:06:00Z" w16du:dateUtc="2025-07-21T16:36:00Z"/>
        </w:rPr>
      </w:pPr>
      <w:ins w:id="601" w:author="Microsoft Word" w:date="2025-07-21T22:06:00Z" w16du:dateUtc="2025-07-21T16:36:00Z">
        <w:r w:rsidRPr="00E1495E">
          <w:t>Epoch 67/200 | Loss: 0.6920</w:t>
        </w:r>
      </w:ins>
    </w:p>
    <w:p w14:paraId="6279F76F" w14:textId="77777777" w:rsidR="00E1495E" w:rsidRPr="00E1495E" w:rsidRDefault="00E1495E" w:rsidP="00E1495E">
      <w:pPr>
        <w:rPr>
          <w:ins w:id="602" w:author="Microsoft Word" w:date="2025-07-21T22:06:00Z" w16du:dateUtc="2025-07-21T16:36:00Z"/>
        </w:rPr>
      </w:pPr>
      <w:ins w:id="603" w:author="Microsoft Word" w:date="2025-07-21T22:06:00Z" w16du:dateUtc="2025-07-21T16:36:00Z">
        <w:r w:rsidRPr="00E1495E">
          <w:t>Epoch 68/200 | Loss: 0.7101</w:t>
        </w:r>
      </w:ins>
    </w:p>
    <w:p w14:paraId="7C164612" w14:textId="77777777" w:rsidR="00E1495E" w:rsidRPr="00E1495E" w:rsidRDefault="00E1495E" w:rsidP="00E1495E">
      <w:pPr>
        <w:rPr>
          <w:ins w:id="604" w:author="Microsoft Word" w:date="2025-07-21T22:06:00Z" w16du:dateUtc="2025-07-21T16:36:00Z"/>
        </w:rPr>
      </w:pPr>
      <w:ins w:id="605" w:author="Microsoft Word" w:date="2025-07-21T22:06:00Z" w16du:dateUtc="2025-07-21T16:36:00Z">
        <w:r w:rsidRPr="00E1495E">
          <w:t>Epoch 69/200 | Loss: 0.6934</w:t>
        </w:r>
      </w:ins>
    </w:p>
    <w:p w14:paraId="7D8B1E31" w14:textId="77777777" w:rsidR="00E1495E" w:rsidRPr="00E1495E" w:rsidRDefault="00E1495E" w:rsidP="00E1495E">
      <w:pPr>
        <w:rPr>
          <w:ins w:id="606" w:author="Microsoft Word" w:date="2025-07-21T22:06:00Z" w16du:dateUtc="2025-07-21T16:36:00Z"/>
        </w:rPr>
      </w:pPr>
      <w:ins w:id="607" w:author="Microsoft Word" w:date="2025-07-21T22:06:00Z" w16du:dateUtc="2025-07-21T16:36:00Z">
        <w:r w:rsidRPr="00E1495E">
          <w:t>Epoch 70/200 | Loss: 0.7231</w:t>
        </w:r>
      </w:ins>
    </w:p>
    <w:p w14:paraId="5D122F2A" w14:textId="77777777" w:rsidR="00E1495E" w:rsidRPr="00E1495E" w:rsidRDefault="00E1495E" w:rsidP="00E1495E">
      <w:pPr>
        <w:rPr>
          <w:ins w:id="608" w:author="Microsoft Word" w:date="2025-07-21T22:06:00Z" w16du:dateUtc="2025-07-21T16:36:00Z"/>
        </w:rPr>
      </w:pPr>
      <w:ins w:id="609" w:author="Microsoft Word" w:date="2025-07-21T22:06:00Z" w16du:dateUtc="2025-07-21T16:36:00Z">
        <w:r w:rsidRPr="00E1495E">
          <w:t>Epoch 71/200 | Loss: 0.6729</w:t>
        </w:r>
      </w:ins>
    </w:p>
    <w:p w14:paraId="1DA857B8" w14:textId="77777777" w:rsidR="00E1495E" w:rsidRPr="00E1495E" w:rsidRDefault="00E1495E" w:rsidP="00E1495E">
      <w:pPr>
        <w:rPr>
          <w:ins w:id="610" w:author="Microsoft Word" w:date="2025-07-21T22:06:00Z" w16du:dateUtc="2025-07-21T16:36:00Z"/>
        </w:rPr>
      </w:pPr>
      <w:ins w:id="611" w:author="Microsoft Word" w:date="2025-07-21T22:06:00Z" w16du:dateUtc="2025-07-21T16:36:00Z">
        <w:r w:rsidRPr="00E1495E">
          <w:t>Epoch 72/200 | Loss: 0.7210</w:t>
        </w:r>
      </w:ins>
    </w:p>
    <w:p w14:paraId="5E39F22D" w14:textId="77777777" w:rsidR="00E1495E" w:rsidRPr="00E1495E" w:rsidRDefault="00E1495E" w:rsidP="00E1495E">
      <w:pPr>
        <w:rPr>
          <w:ins w:id="612" w:author="Microsoft Word" w:date="2025-07-21T22:06:00Z" w16du:dateUtc="2025-07-21T16:36:00Z"/>
        </w:rPr>
      </w:pPr>
      <w:ins w:id="613" w:author="Microsoft Word" w:date="2025-07-21T22:06:00Z" w16du:dateUtc="2025-07-21T16:36:00Z">
        <w:r w:rsidRPr="00E1495E">
          <w:t>Epoch 73/200 | Loss: 0.7598</w:t>
        </w:r>
      </w:ins>
    </w:p>
    <w:p w14:paraId="700C9B5C" w14:textId="77777777" w:rsidR="00E1495E" w:rsidRPr="00E1495E" w:rsidRDefault="00E1495E" w:rsidP="00E1495E">
      <w:pPr>
        <w:rPr>
          <w:ins w:id="614" w:author="Microsoft Word" w:date="2025-07-21T22:06:00Z" w16du:dateUtc="2025-07-21T16:36:00Z"/>
        </w:rPr>
      </w:pPr>
      <w:ins w:id="615" w:author="Microsoft Word" w:date="2025-07-21T22:06:00Z" w16du:dateUtc="2025-07-21T16:36:00Z">
        <w:r w:rsidRPr="00E1495E">
          <w:t>Epoch 74/200 | Loss: 0.6664</w:t>
        </w:r>
      </w:ins>
    </w:p>
    <w:p w14:paraId="2EB111A8" w14:textId="77777777" w:rsidR="00E1495E" w:rsidRPr="00E1495E" w:rsidRDefault="00E1495E" w:rsidP="00E1495E">
      <w:pPr>
        <w:rPr>
          <w:ins w:id="616" w:author="Microsoft Word" w:date="2025-07-21T22:06:00Z" w16du:dateUtc="2025-07-21T16:36:00Z"/>
        </w:rPr>
      </w:pPr>
      <w:ins w:id="617" w:author="Microsoft Word" w:date="2025-07-21T22:06:00Z" w16du:dateUtc="2025-07-21T16:36:00Z">
        <w:r w:rsidRPr="00E1495E">
          <w:t>Epoch 75/200 | Loss: 0.6743</w:t>
        </w:r>
      </w:ins>
    </w:p>
    <w:p w14:paraId="59FF2FF9" w14:textId="77777777" w:rsidR="00E1495E" w:rsidRPr="00E1495E" w:rsidRDefault="00E1495E" w:rsidP="00E1495E">
      <w:pPr>
        <w:rPr>
          <w:ins w:id="618" w:author="Microsoft Word" w:date="2025-07-21T22:06:00Z" w16du:dateUtc="2025-07-21T16:36:00Z"/>
        </w:rPr>
      </w:pPr>
      <w:ins w:id="619" w:author="Microsoft Word" w:date="2025-07-21T22:06:00Z" w16du:dateUtc="2025-07-21T16:36:00Z">
        <w:r w:rsidRPr="00E1495E">
          <w:t>Epoch 76/200 | Loss: 0.7220</w:t>
        </w:r>
      </w:ins>
    </w:p>
    <w:p w14:paraId="2DE04A69" w14:textId="77777777" w:rsidR="00E1495E" w:rsidRPr="00E1495E" w:rsidRDefault="00E1495E" w:rsidP="00E1495E">
      <w:pPr>
        <w:rPr>
          <w:ins w:id="620" w:author="Microsoft Word" w:date="2025-07-21T22:06:00Z" w16du:dateUtc="2025-07-21T16:36:00Z"/>
        </w:rPr>
      </w:pPr>
      <w:ins w:id="621" w:author="Microsoft Word" w:date="2025-07-21T22:06:00Z" w16du:dateUtc="2025-07-21T16:36:00Z">
        <w:r w:rsidRPr="00E1495E">
          <w:t>Epoch 77/200 | Loss: 0.7255</w:t>
        </w:r>
      </w:ins>
    </w:p>
    <w:p w14:paraId="109367A7" w14:textId="77777777" w:rsidR="00E1495E" w:rsidRPr="00E1495E" w:rsidRDefault="00E1495E" w:rsidP="00E1495E">
      <w:pPr>
        <w:rPr>
          <w:ins w:id="622" w:author="Microsoft Word" w:date="2025-07-21T22:06:00Z" w16du:dateUtc="2025-07-21T16:36:00Z"/>
        </w:rPr>
      </w:pPr>
      <w:ins w:id="623" w:author="Microsoft Word" w:date="2025-07-21T22:06:00Z" w16du:dateUtc="2025-07-21T16:36:00Z">
        <w:r w:rsidRPr="00E1495E">
          <w:t>Epoch 78/200 | Loss: 0.6757</w:t>
        </w:r>
      </w:ins>
    </w:p>
    <w:p w14:paraId="01FC2C6A" w14:textId="77777777" w:rsidR="00E1495E" w:rsidRPr="00E1495E" w:rsidRDefault="00E1495E" w:rsidP="00E1495E">
      <w:pPr>
        <w:rPr>
          <w:ins w:id="624" w:author="Microsoft Word" w:date="2025-07-21T22:06:00Z" w16du:dateUtc="2025-07-21T16:36:00Z"/>
        </w:rPr>
      </w:pPr>
      <w:ins w:id="625" w:author="Microsoft Word" w:date="2025-07-21T22:06:00Z" w16du:dateUtc="2025-07-21T16:36:00Z">
        <w:r w:rsidRPr="00E1495E">
          <w:t>Epoch 79/200 | Loss: 0.6956</w:t>
        </w:r>
      </w:ins>
    </w:p>
    <w:p w14:paraId="4240A192" w14:textId="77777777" w:rsidR="00E1495E" w:rsidRPr="00E1495E" w:rsidRDefault="00E1495E" w:rsidP="00E1495E">
      <w:pPr>
        <w:rPr>
          <w:ins w:id="626" w:author="Microsoft Word" w:date="2025-07-21T22:06:00Z" w16du:dateUtc="2025-07-21T16:36:00Z"/>
        </w:rPr>
      </w:pPr>
      <w:ins w:id="627" w:author="Microsoft Word" w:date="2025-07-21T22:06:00Z" w16du:dateUtc="2025-07-21T16:36:00Z">
        <w:r w:rsidRPr="00E1495E">
          <w:t>Epoch 80/200 | Loss: 0.6903</w:t>
        </w:r>
      </w:ins>
    </w:p>
    <w:p w14:paraId="44832752" w14:textId="77777777" w:rsidR="00E1495E" w:rsidRPr="00E1495E" w:rsidRDefault="00E1495E" w:rsidP="00E1495E">
      <w:pPr>
        <w:rPr>
          <w:ins w:id="628" w:author="Microsoft Word" w:date="2025-07-21T22:06:00Z" w16du:dateUtc="2025-07-21T16:36:00Z"/>
        </w:rPr>
      </w:pPr>
      <w:ins w:id="629" w:author="Microsoft Word" w:date="2025-07-21T22:06:00Z" w16du:dateUtc="2025-07-21T16:36:00Z">
        <w:r w:rsidRPr="00E1495E">
          <w:t>Epoch 81/200 | Loss: 0.7073</w:t>
        </w:r>
      </w:ins>
    </w:p>
    <w:p w14:paraId="768857FE" w14:textId="77777777" w:rsidR="00E1495E" w:rsidRPr="00E1495E" w:rsidRDefault="00E1495E" w:rsidP="00E1495E">
      <w:pPr>
        <w:rPr>
          <w:ins w:id="630" w:author="Microsoft Word" w:date="2025-07-21T22:06:00Z" w16du:dateUtc="2025-07-21T16:36:00Z"/>
        </w:rPr>
      </w:pPr>
      <w:ins w:id="631" w:author="Microsoft Word" w:date="2025-07-21T22:06:00Z" w16du:dateUtc="2025-07-21T16:36:00Z">
        <w:r w:rsidRPr="00E1495E">
          <w:t>Epoch 82/200 | Loss: 0.6610</w:t>
        </w:r>
      </w:ins>
    </w:p>
    <w:p w14:paraId="67A497FE" w14:textId="77777777" w:rsidR="00E1495E" w:rsidRPr="00E1495E" w:rsidRDefault="00E1495E" w:rsidP="00E1495E">
      <w:pPr>
        <w:rPr>
          <w:ins w:id="632" w:author="Microsoft Word" w:date="2025-07-21T22:06:00Z" w16du:dateUtc="2025-07-21T16:36:00Z"/>
        </w:rPr>
      </w:pPr>
      <w:ins w:id="633" w:author="Microsoft Word" w:date="2025-07-21T22:06:00Z" w16du:dateUtc="2025-07-21T16:36:00Z">
        <w:r w:rsidRPr="00E1495E">
          <w:t>Epoch 83/200 | Loss: 0.6698</w:t>
        </w:r>
      </w:ins>
    </w:p>
    <w:p w14:paraId="3067DAB1" w14:textId="77777777" w:rsidR="00E1495E" w:rsidRPr="00E1495E" w:rsidRDefault="00E1495E" w:rsidP="00E1495E">
      <w:pPr>
        <w:rPr>
          <w:ins w:id="634" w:author="Microsoft Word" w:date="2025-07-21T22:06:00Z" w16du:dateUtc="2025-07-21T16:36:00Z"/>
        </w:rPr>
      </w:pPr>
      <w:ins w:id="635" w:author="Microsoft Word" w:date="2025-07-21T22:06:00Z" w16du:dateUtc="2025-07-21T16:36:00Z">
        <w:r w:rsidRPr="00E1495E">
          <w:t>Epoch 84/200 | Loss: 0.6452</w:t>
        </w:r>
      </w:ins>
    </w:p>
    <w:p w14:paraId="1B3D95F7" w14:textId="77777777" w:rsidR="00E1495E" w:rsidRPr="00E1495E" w:rsidRDefault="00E1495E" w:rsidP="00E1495E">
      <w:pPr>
        <w:rPr>
          <w:ins w:id="636" w:author="Microsoft Word" w:date="2025-07-21T22:06:00Z" w16du:dateUtc="2025-07-21T16:36:00Z"/>
        </w:rPr>
      </w:pPr>
      <w:ins w:id="637" w:author="Microsoft Word" w:date="2025-07-21T22:06:00Z" w16du:dateUtc="2025-07-21T16:36:00Z">
        <w:r w:rsidRPr="00E1495E">
          <w:t>Epoch 85/200 | Loss: 0.6966</w:t>
        </w:r>
      </w:ins>
    </w:p>
    <w:p w14:paraId="24AEDA28" w14:textId="77777777" w:rsidR="00E1495E" w:rsidRPr="00E1495E" w:rsidRDefault="00E1495E" w:rsidP="00E1495E">
      <w:pPr>
        <w:rPr>
          <w:ins w:id="638" w:author="Microsoft Word" w:date="2025-07-21T22:06:00Z" w16du:dateUtc="2025-07-21T16:36:00Z"/>
        </w:rPr>
      </w:pPr>
      <w:ins w:id="639" w:author="Microsoft Word" w:date="2025-07-21T22:06:00Z" w16du:dateUtc="2025-07-21T16:36:00Z">
        <w:r w:rsidRPr="00E1495E">
          <w:t>Epoch 86/200 | Loss: 0.6574</w:t>
        </w:r>
      </w:ins>
    </w:p>
    <w:p w14:paraId="62F3F790" w14:textId="77777777" w:rsidR="00E1495E" w:rsidRPr="00E1495E" w:rsidRDefault="00E1495E" w:rsidP="00E1495E">
      <w:pPr>
        <w:rPr>
          <w:ins w:id="640" w:author="Microsoft Word" w:date="2025-07-21T22:06:00Z" w16du:dateUtc="2025-07-21T16:36:00Z"/>
        </w:rPr>
      </w:pPr>
      <w:ins w:id="641" w:author="Microsoft Word" w:date="2025-07-21T22:06:00Z" w16du:dateUtc="2025-07-21T16:36:00Z">
        <w:r w:rsidRPr="00E1495E">
          <w:t>Epoch 87/200 | Loss: 0.6218</w:t>
        </w:r>
      </w:ins>
    </w:p>
    <w:p w14:paraId="446D30A5" w14:textId="77777777" w:rsidR="00E1495E" w:rsidRPr="00E1495E" w:rsidRDefault="00E1495E" w:rsidP="00E1495E">
      <w:pPr>
        <w:rPr>
          <w:ins w:id="642" w:author="Microsoft Word" w:date="2025-07-21T22:06:00Z" w16du:dateUtc="2025-07-21T16:36:00Z"/>
        </w:rPr>
      </w:pPr>
      <w:ins w:id="643" w:author="Microsoft Word" w:date="2025-07-21T22:06:00Z" w16du:dateUtc="2025-07-21T16:36:00Z">
        <w:r w:rsidRPr="00E1495E">
          <w:t>Epoch 88/200 | Loss: 0.6874</w:t>
        </w:r>
      </w:ins>
    </w:p>
    <w:p w14:paraId="2BF001E9" w14:textId="77777777" w:rsidR="00E1495E" w:rsidRPr="00E1495E" w:rsidRDefault="00E1495E" w:rsidP="00E1495E">
      <w:pPr>
        <w:rPr>
          <w:ins w:id="644" w:author="Microsoft Word" w:date="2025-07-21T22:06:00Z" w16du:dateUtc="2025-07-21T16:36:00Z"/>
        </w:rPr>
      </w:pPr>
      <w:ins w:id="645" w:author="Microsoft Word" w:date="2025-07-21T22:06:00Z" w16du:dateUtc="2025-07-21T16:36:00Z">
        <w:r w:rsidRPr="00E1495E">
          <w:lastRenderedPageBreak/>
          <w:t>Epoch 89/200 | Loss: 0.7038</w:t>
        </w:r>
      </w:ins>
    </w:p>
    <w:p w14:paraId="31860490" w14:textId="77777777" w:rsidR="00E1495E" w:rsidRPr="00E1495E" w:rsidRDefault="00E1495E" w:rsidP="00E1495E">
      <w:pPr>
        <w:rPr>
          <w:ins w:id="646" w:author="Microsoft Word" w:date="2025-07-21T22:06:00Z" w16du:dateUtc="2025-07-21T16:36:00Z"/>
        </w:rPr>
      </w:pPr>
      <w:ins w:id="647" w:author="Microsoft Word" w:date="2025-07-21T22:06:00Z" w16du:dateUtc="2025-07-21T16:36:00Z">
        <w:r w:rsidRPr="00E1495E">
          <w:t>Epoch 90/200 | Loss: 0.6955</w:t>
        </w:r>
      </w:ins>
    </w:p>
    <w:p w14:paraId="7D69D5A3" w14:textId="77777777" w:rsidR="00E1495E" w:rsidRPr="00E1495E" w:rsidRDefault="00E1495E" w:rsidP="00E1495E">
      <w:pPr>
        <w:rPr>
          <w:ins w:id="648" w:author="Microsoft Word" w:date="2025-07-21T22:06:00Z" w16du:dateUtc="2025-07-21T16:36:00Z"/>
        </w:rPr>
      </w:pPr>
      <w:ins w:id="649" w:author="Microsoft Word" w:date="2025-07-21T22:06:00Z" w16du:dateUtc="2025-07-21T16:36:00Z">
        <w:r w:rsidRPr="00E1495E">
          <w:t>Epoch 91/200 | Loss: 0.6665</w:t>
        </w:r>
      </w:ins>
    </w:p>
    <w:p w14:paraId="6035B970" w14:textId="77777777" w:rsidR="00E1495E" w:rsidRPr="00E1495E" w:rsidRDefault="00E1495E" w:rsidP="00E1495E">
      <w:pPr>
        <w:rPr>
          <w:ins w:id="650" w:author="Microsoft Word" w:date="2025-07-21T22:06:00Z" w16du:dateUtc="2025-07-21T16:36:00Z"/>
        </w:rPr>
      </w:pPr>
      <w:ins w:id="651" w:author="Microsoft Word" w:date="2025-07-21T22:06:00Z" w16du:dateUtc="2025-07-21T16:36:00Z">
        <w:r w:rsidRPr="00E1495E">
          <w:t>Epoch 92/200 | Loss: 0.7821</w:t>
        </w:r>
      </w:ins>
    </w:p>
    <w:p w14:paraId="0817D4D5" w14:textId="77777777" w:rsidR="00E1495E" w:rsidRPr="00E1495E" w:rsidRDefault="00E1495E" w:rsidP="00E1495E">
      <w:pPr>
        <w:rPr>
          <w:ins w:id="652" w:author="Microsoft Word" w:date="2025-07-21T22:06:00Z" w16du:dateUtc="2025-07-21T16:36:00Z"/>
        </w:rPr>
      </w:pPr>
      <w:ins w:id="653" w:author="Microsoft Word" w:date="2025-07-21T22:06:00Z" w16du:dateUtc="2025-07-21T16:36:00Z">
        <w:r w:rsidRPr="00E1495E">
          <w:t>Epoch 93/200 | Loss: 0.7116</w:t>
        </w:r>
      </w:ins>
    </w:p>
    <w:p w14:paraId="154CAC60" w14:textId="77777777" w:rsidR="00E1495E" w:rsidRPr="00E1495E" w:rsidRDefault="00E1495E" w:rsidP="00E1495E">
      <w:pPr>
        <w:rPr>
          <w:ins w:id="654" w:author="Microsoft Word" w:date="2025-07-21T22:06:00Z" w16du:dateUtc="2025-07-21T16:36:00Z"/>
        </w:rPr>
      </w:pPr>
      <w:ins w:id="655" w:author="Microsoft Word" w:date="2025-07-21T22:06:00Z" w16du:dateUtc="2025-07-21T16:36:00Z">
        <w:r w:rsidRPr="00E1495E">
          <w:t>Epoch 94/200 | Loss: 0.7488</w:t>
        </w:r>
      </w:ins>
    </w:p>
    <w:p w14:paraId="397D8CCF" w14:textId="77777777" w:rsidR="00E1495E" w:rsidRPr="00E1495E" w:rsidRDefault="00E1495E" w:rsidP="00E1495E">
      <w:pPr>
        <w:rPr>
          <w:ins w:id="656" w:author="Microsoft Word" w:date="2025-07-21T22:06:00Z" w16du:dateUtc="2025-07-21T16:36:00Z"/>
        </w:rPr>
      </w:pPr>
      <w:ins w:id="657" w:author="Microsoft Word" w:date="2025-07-21T22:06:00Z" w16du:dateUtc="2025-07-21T16:36:00Z">
        <w:r w:rsidRPr="00E1495E">
          <w:t>Epoch 95/200 | Loss: 0.6578</w:t>
        </w:r>
      </w:ins>
    </w:p>
    <w:p w14:paraId="208FA1F1" w14:textId="77777777" w:rsidR="00E1495E" w:rsidRPr="00E1495E" w:rsidRDefault="00E1495E" w:rsidP="00E1495E">
      <w:pPr>
        <w:rPr>
          <w:ins w:id="658" w:author="Microsoft Word" w:date="2025-07-21T22:06:00Z" w16du:dateUtc="2025-07-21T16:36:00Z"/>
        </w:rPr>
      </w:pPr>
      <w:ins w:id="659" w:author="Microsoft Word" w:date="2025-07-21T22:06:00Z" w16du:dateUtc="2025-07-21T16:36:00Z">
        <w:r w:rsidRPr="00E1495E">
          <w:t>Epoch 96/200 | Loss: 0.6971</w:t>
        </w:r>
      </w:ins>
    </w:p>
    <w:p w14:paraId="41444BA1" w14:textId="77777777" w:rsidR="00E1495E" w:rsidRPr="00E1495E" w:rsidRDefault="00E1495E" w:rsidP="00E1495E">
      <w:pPr>
        <w:rPr>
          <w:ins w:id="660" w:author="Microsoft Word" w:date="2025-07-21T22:06:00Z" w16du:dateUtc="2025-07-21T16:36:00Z"/>
        </w:rPr>
      </w:pPr>
      <w:ins w:id="661" w:author="Microsoft Word" w:date="2025-07-21T22:06:00Z" w16du:dateUtc="2025-07-21T16:36:00Z">
        <w:r w:rsidRPr="00E1495E">
          <w:t>Epoch 97/200 | Loss: 0.6662</w:t>
        </w:r>
      </w:ins>
    </w:p>
    <w:p w14:paraId="7416385A" w14:textId="77777777" w:rsidR="00E1495E" w:rsidRPr="00E1495E" w:rsidRDefault="00E1495E" w:rsidP="00E1495E">
      <w:pPr>
        <w:rPr>
          <w:ins w:id="662" w:author="Microsoft Word" w:date="2025-07-21T22:06:00Z" w16du:dateUtc="2025-07-21T16:36:00Z"/>
        </w:rPr>
      </w:pPr>
      <w:ins w:id="663" w:author="Microsoft Word" w:date="2025-07-21T22:06:00Z" w16du:dateUtc="2025-07-21T16:36:00Z">
        <w:r w:rsidRPr="00E1495E">
          <w:t>Epoch 98/200 | Loss: 0.7435</w:t>
        </w:r>
      </w:ins>
    </w:p>
    <w:p w14:paraId="137CBEDF" w14:textId="77777777" w:rsidR="00E1495E" w:rsidRPr="00E1495E" w:rsidRDefault="00E1495E" w:rsidP="00E1495E">
      <w:pPr>
        <w:rPr>
          <w:ins w:id="664" w:author="Microsoft Word" w:date="2025-07-21T22:06:00Z" w16du:dateUtc="2025-07-21T16:36:00Z"/>
        </w:rPr>
      </w:pPr>
      <w:ins w:id="665" w:author="Microsoft Word" w:date="2025-07-21T22:06:00Z" w16du:dateUtc="2025-07-21T16:36:00Z">
        <w:r w:rsidRPr="00E1495E">
          <w:t>Epoch 99/200 | Loss: 0.7757</w:t>
        </w:r>
      </w:ins>
    </w:p>
    <w:p w14:paraId="33B33353" w14:textId="77777777" w:rsidR="00E1495E" w:rsidRPr="00E1495E" w:rsidRDefault="00E1495E" w:rsidP="00E1495E">
      <w:pPr>
        <w:rPr>
          <w:ins w:id="666" w:author="Microsoft Word" w:date="2025-07-21T22:06:00Z" w16du:dateUtc="2025-07-21T16:36:00Z"/>
        </w:rPr>
      </w:pPr>
      <w:ins w:id="667" w:author="Microsoft Word" w:date="2025-07-21T22:06:00Z" w16du:dateUtc="2025-07-21T16:36:00Z">
        <w:r w:rsidRPr="00E1495E">
          <w:t>Epoch 100/200 | Loss: 0.6499</w:t>
        </w:r>
      </w:ins>
    </w:p>
    <w:p w14:paraId="7CC4C779" w14:textId="77777777" w:rsidR="00E1495E" w:rsidRPr="00E1495E" w:rsidRDefault="00E1495E" w:rsidP="00E1495E">
      <w:pPr>
        <w:rPr>
          <w:ins w:id="668" w:author="Microsoft Word" w:date="2025-07-21T22:06:00Z" w16du:dateUtc="2025-07-21T16:36:00Z"/>
        </w:rPr>
      </w:pPr>
      <w:ins w:id="669" w:author="Microsoft Word" w:date="2025-07-21T22:06:00Z" w16du:dateUtc="2025-07-21T16:36:00Z">
        <w:r w:rsidRPr="00E1495E">
          <w:t>Epoch 101/200 | Loss: 0.6628</w:t>
        </w:r>
      </w:ins>
    </w:p>
    <w:p w14:paraId="2425625F" w14:textId="77777777" w:rsidR="00E1495E" w:rsidRPr="00E1495E" w:rsidRDefault="00E1495E" w:rsidP="00E1495E">
      <w:pPr>
        <w:rPr>
          <w:ins w:id="670" w:author="Microsoft Word" w:date="2025-07-21T22:06:00Z" w16du:dateUtc="2025-07-21T16:36:00Z"/>
        </w:rPr>
      </w:pPr>
      <w:ins w:id="671" w:author="Microsoft Word" w:date="2025-07-21T22:06:00Z" w16du:dateUtc="2025-07-21T16:36:00Z">
        <w:r w:rsidRPr="00E1495E">
          <w:t>Epoch 102/200 | Loss: 0.7024</w:t>
        </w:r>
      </w:ins>
    </w:p>
    <w:p w14:paraId="493BA244" w14:textId="77777777" w:rsidR="00E1495E" w:rsidRPr="00E1495E" w:rsidRDefault="00E1495E" w:rsidP="00E1495E">
      <w:pPr>
        <w:rPr>
          <w:ins w:id="672" w:author="Microsoft Word" w:date="2025-07-21T22:06:00Z" w16du:dateUtc="2025-07-21T16:36:00Z"/>
        </w:rPr>
      </w:pPr>
      <w:ins w:id="673" w:author="Microsoft Word" w:date="2025-07-21T22:06:00Z" w16du:dateUtc="2025-07-21T16:36:00Z">
        <w:r w:rsidRPr="00E1495E">
          <w:t>Epoch 103/200 | Loss: 0.6842</w:t>
        </w:r>
      </w:ins>
    </w:p>
    <w:p w14:paraId="0FCCD6AF" w14:textId="77777777" w:rsidR="00E1495E" w:rsidRPr="00E1495E" w:rsidRDefault="00E1495E" w:rsidP="00E1495E">
      <w:pPr>
        <w:rPr>
          <w:ins w:id="674" w:author="Microsoft Word" w:date="2025-07-21T22:06:00Z" w16du:dateUtc="2025-07-21T16:36:00Z"/>
        </w:rPr>
      </w:pPr>
      <w:ins w:id="675" w:author="Microsoft Word" w:date="2025-07-21T22:06:00Z" w16du:dateUtc="2025-07-21T16:36:00Z">
        <w:r w:rsidRPr="00E1495E">
          <w:t>Epoch 104/200 | Loss: 0.6782</w:t>
        </w:r>
      </w:ins>
    </w:p>
    <w:p w14:paraId="4054B218" w14:textId="77777777" w:rsidR="00E1495E" w:rsidRPr="00E1495E" w:rsidRDefault="00E1495E" w:rsidP="00E1495E">
      <w:pPr>
        <w:rPr>
          <w:ins w:id="676" w:author="Microsoft Word" w:date="2025-07-21T22:06:00Z" w16du:dateUtc="2025-07-21T16:36:00Z"/>
        </w:rPr>
      </w:pPr>
      <w:ins w:id="677" w:author="Microsoft Word" w:date="2025-07-21T22:06:00Z" w16du:dateUtc="2025-07-21T16:36:00Z">
        <w:r w:rsidRPr="00E1495E">
          <w:t>Epoch 105/200 | Loss: 0.7326</w:t>
        </w:r>
      </w:ins>
    </w:p>
    <w:p w14:paraId="0C41173E" w14:textId="77777777" w:rsidR="00E1495E" w:rsidRPr="00E1495E" w:rsidRDefault="00E1495E" w:rsidP="00E1495E">
      <w:pPr>
        <w:rPr>
          <w:ins w:id="678" w:author="Microsoft Word" w:date="2025-07-21T22:06:00Z" w16du:dateUtc="2025-07-21T16:36:00Z"/>
        </w:rPr>
      </w:pPr>
      <w:ins w:id="679" w:author="Microsoft Word" w:date="2025-07-21T22:06:00Z" w16du:dateUtc="2025-07-21T16:36:00Z">
        <w:r w:rsidRPr="00E1495E">
          <w:t>Epoch 106/200 | Loss: 0.7416</w:t>
        </w:r>
      </w:ins>
    </w:p>
    <w:p w14:paraId="382554CE" w14:textId="77777777" w:rsidR="00E1495E" w:rsidRPr="00E1495E" w:rsidRDefault="00E1495E" w:rsidP="00E1495E">
      <w:pPr>
        <w:rPr>
          <w:ins w:id="680" w:author="Microsoft Word" w:date="2025-07-21T22:06:00Z" w16du:dateUtc="2025-07-21T16:36:00Z"/>
        </w:rPr>
      </w:pPr>
      <w:ins w:id="681" w:author="Microsoft Word" w:date="2025-07-21T22:06:00Z" w16du:dateUtc="2025-07-21T16:36:00Z">
        <w:r w:rsidRPr="00E1495E">
          <w:t>Epoch 107/200 | Loss: 0.6630</w:t>
        </w:r>
      </w:ins>
    </w:p>
    <w:p w14:paraId="0B332DEB" w14:textId="77777777" w:rsidR="00E1495E" w:rsidRPr="00E1495E" w:rsidRDefault="00E1495E" w:rsidP="00E1495E">
      <w:pPr>
        <w:rPr>
          <w:ins w:id="682" w:author="Microsoft Word" w:date="2025-07-21T22:06:00Z" w16du:dateUtc="2025-07-21T16:36:00Z"/>
        </w:rPr>
      </w:pPr>
      <w:ins w:id="683" w:author="Microsoft Word" w:date="2025-07-21T22:06:00Z" w16du:dateUtc="2025-07-21T16:36:00Z">
        <w:r w:rsidRPr="00E1495E">
          <w:t>Epoch 108/200 | Loss: 0.7533</w:t>
        </w:r>
      </w:ins>
    </w:p>
    <w:p w14:paraId="457543FF" w14:textId="77777777" w:rsidR="00E1495E" w:rsidRPr="00E1495E" w:rsidRDefault="00E1495E" w:rsidP="00E1495E">
      <w:pPr>
        <w:rPr>
          <w:ins w:id="684" w:author="Microsoft Word" w:date="2025-07-21T22:06:00Z" w16du:dateUtc="2025-07-21T16:36:00Z"/>
        </w:rPr>
      </w:pPr>
      <w:ins w:id="685" w:author="Microsoft Word" w:date="2025-07-21T22:06:00Z" w16du:dateUtc="2025-07-21T16:36:00Z">
        <w:r w:rsidRPr="00E1495E">
          <w:t>Epoch 109/200 | Loss: 0.6885</w:t>
        </w:r>
      </w:ins>
    </w:p>
    <w:p w14:paraId="3EBE6D3F" w14:textId="77777777" w:rsidR="00E1495E" w:rsidRPr="00E1495E" w:rsidRDefault="00E1495E" w:rsidP="00E1495E">
      <w:pPr>
        <w:rPr>
          <w:ins w:id="686" w:author="Microsoft Word" w:date="2025-07-21T22:06:00Z" w16du:dateUtc="2025-07-21T16:36:00Z"/>
        </w:rPr>
      </w:pPr>
      <w:ins w:id="687" w:author="Microsoft Word" w:date="2025-07-21T22:06:00Z" w16du:dateUtc="2025-07-21T16:36:00Z">
        <w:r w:rsidRPr="00E1495E">
          <w:t>Epoch 110/200 | Loss: 0.6509</w:t>
        </w:r>
      </w:ins>
    </w:p>
    <w:p w14:paraId="2A71DB09" w14:textId="77777777" w:rsidR="00E1495E" w:rsidRPr="00E1495E" w:rsidRDefault="00E1495E" w:rsidP="00E1495E">
      <w:pPr>
        <w:rPr>
          <w:ins w:id="688" w:author="Microsoft Word" w:date="2025-07-21T22:06:00Z" w16du:dateUtc="2025-07-21T16:36:00Z"/>
        </w:rPr>
      </w:pPr>
      <w:ins w:id="689" w:author="Microsoft Word" w:date="2025-07-21T22:06:00Z" w16du:dateUtc="2025-07-21T16:36:00Z">
        <w:r w:rsidRPr="00E1495E">
          <w:t>Epoch 111/200 | Loss: 0.6608</w:t>
        </w:r>
      </w:ins>
    </w:p>
    <w:p w14:paraId="6CECB73E" w14:textId="77777777" w:rsidR="00E1495E" w:rsidRPr="00E1495E" w:rsidRDefault="00E1495E" w:rsidP="00E1495E">
      <w:pPr>
        <w:rPr>
          <w:ins w:id="690" w:author="Microsoft Word" w:date="2025-07-21T22:06:00Z" w16du:dateUtc="2025-07-21T16:36:00Z"/>
        </w:rPr>
      </w:pPr>
      <w:ins w:id="691" w:author="Microsoft Word" w:date="2025-07-21T22:06:00Z" w16du:dateUtc="2025-07-21T16:36:00Z">
        <w:r w:rsidRPr="00E1495E">
          <w:t>Epoch 112/200 | Loss: 0.7367</w:t>
        </w:r>
      </w:ins>
    </w:p>
    <w:p w14:paraId="503EB098" w14:textId="77777777" w:rsidR="00E1495E" w:rsidRPr="00E1495E" w:rsidRDefault="00E1495E" w:rsidP="00E1495E">
      <w:pPr>
        <w:rPr>
          <w:ins w:id="692" w:author="Microsoft Word" w:date="2025-07-21T22:06:00Z" w16du:dateUtc="2025-07-21T16:36:00Z"/>
        </w:rPr>
      </w:pPr>
      <w:ins w:id="693" w:author="Microsoft Word" w:date="2025-07-21T22:06:00Z" w16du:dateUtc="2025-07-21T16:36:00Z">
        <w:r w:rsidRPr="00E1495E">
          <w:t>Epoch 113/200 | Loss: 0.7112</w:t>
        </w:r>
      </w:ins>
    </w:p>
    <w:p w14:paraId="1009A6CA" w14:textId="77777777" w:rsidR="00E1495E" w:rsidRPr="00E1495E" w:rsidRDefault="00E1495E" w:rsidP="00E1495E">
      <w:pPr>
        <w:rPr>
          <w:ins w:id="694" w:author="Microsoft Word" w:date="2025-07-21T22:06:00Z" w16du:dateUtc="2025-07-21T16:36:00Z"/>
        </w:rPr>
      </w:pPr>
      <w:ins w:id="695" w:author="Microsoft Word" w:date="2025-07-21T22:06:00Z" w16du:dateUtc="2025-07-21T16:36:00Z">
        <w:r w:rsidRPr="00E1495E">
          <w:t>Epoch 114/200 | Loss: 0.6554</w:t>
        </w:r>
      </w:ins>
    </w:p>
    <w:p w14:paraId="5D50589D" w14:textId="77777777" w:rsidR="00E1495E" w:rsidRPr="00E1495E" w:rsidRDefault="00E1495E" w:rsidP="00E1495E">
      <w:pPr>
        <w:rPr>
          <w:ins w:id="696" w:author="Microsoft Word" w:date="2025-07-21T22:06:00Z" w16du:dateUtc="2025-07-21T16:36:00Z"/>
        </w:rPr>
      </w:pPr>
      <w:ins w:id="697" w:author="Microsoft Word" w:date="2025-07-21T22:06:00Z" w16du:dateUtc="2025-07-21T16:36:00Z">
        <w:r w:rsidRPr="00E1495E">
          <w:t>Epoch 115/200 | Loss: 0.6902</w:t>
        </w:r>
      </w:ins>
    </w:p>
    <w:p w14:paraId="6E6478F1" w14:textId="77777777" w:rsidR="00E1495E" w:rsidRPr="00E1495E" w:rsidRDefault="00E1495E" w:rsidP="00E1495E">
      <w:pPr>
        <w:rPr>
          <w:ins w:id="698" w:author="Microsoft Word" w:date="2025-07-21T22:06:00Z" w16du:dateUtc="2025-07-21T16:36:00Z"/>
        </w:rPr>
      </w:pPr>
      <w:ins w:id="699" w:author="Microsoft Word" w:date="2025-07-21T22:06:00Z" w16du:dateUtc="2025-07-21T16:36:00Z">
        <w:r w:rsidRPr="00E1495E">
          <w:t>Epoch 116/200 | Loss: 0.6898</w:t>
        </w:r>
      </w:ins>
    </w:p>
    <w:p w14:paraId="1F80A3B3" w14:textId="77777777" w:rsidR="00E1495E" w:rsidRPr="00E1495E" w:rsidRDefault="00E1495E" w:rsidP="00E1495E">
      <w:pPr>
        <w:rPr>
          <w:ins w:id="700" w:author="Microsoft Word" w:date="2025-07-21T22:06:00Z" w16du:dateUtc="2025-07-21T16:36:00Z"/>
        </w:rPr>
      </w:pPr>
      <w:ins w:id="701" w:author="Microsoft Word" w:date="2025-07-21T22:06:00Z" w16du:dateUtc="2025-07-21T16:36:00Z">
        <w:r w:rsidRPr="00E1495E">
          <w:t>Epoch 117/200 | Loss: 0.6837</w:t>
        </w:r>
      </w:ins>
    </w:p>
    <w:p w14:paraId="2514BE1B" w14:textId="77777777" w:rsidR="00E1495E" w:rsidRPr="00E1495E" w:rsidRDefault="00E1495E" w:rsidP="00E1495E">
      <w:pPr>
        <w:rPr>
          <w:ins w:id="702" w:author="Microsoft Word" w:date="2025-07-21T22:06:00Z" w16du:dateUtc="2025-07-21T16:36:00Z"/>
        </w:rPr>
      </w:pPr>
      <w:ins w:id="703" w:author="Microsoft Word" w:date="2025-07-21T22:06:00Z" w16du:dateUtc="2025-07-21T16:36:00Z">
        <w:r w:rsidRPr="00E1495E">
          <w:t>Epoch 118/200 | Loss: 0.6487</w:t>
        </w:r>
      </w:ins>
    </w:p>
    <w:p w14:paraId="27CDCE81" w14:textId="77777777" w:rsidR="00E1495E" w:rsidRPr="00E1495E" w:rsidRDefault="00E1495E" w:rsidP="00E1495E">
      <w:pPr>
        <w:rPr>
          <w:ins w:id="704" w:author="Microsoft Word" w:date="2025-07-21T22:06:00Z" w16du:dateUtc="2025-07-21T16:36:00Z"/>
        </w:rPr>
      </w:pPr>
      <w:ins w:id="705" w:author="Microsoft Word" w:date="2025-07-21T22:06:00Z" w16du:dateUtc="2025-07-21T16:36:00Z">
        <w:r w:rsidRPr="00E1495E">
          <w:t>Epoch 119/200 | Loss: 0.6833</w:t>
        </w:r>
      </w:ins>
    </w:p>
    <w:p w14:paraId="1D77E349" w14:textId="77777777" w:rsidR="00E1495E" w:rsidRPr="00E1495E" w:rsidRDefault="00E1495E" w:rsidP="00E1495E">
      <w:pPr>
        <w:rPr>
          <w:ins w:id="706" w:author="Microsoft Word" w:date="2025-07-21T22:06:00Z" w16du:dateUtc="2025-07-21T16:36:00Z"/>
        </w:rPr>
      </w:pPr>
      <w:ins w:id="707" w:author="Microsoft Word" w:date="2025-07-21T22:06:00Z" w16du:dateUtc="2025-07-21T16:36:00Z">
        <w:r w:rsidRPr="00E1495E">
          <w:lastRenderedPageBreak/>
          <w:t>Epoch 120/200 | Loss: 0.6824</w:t>
        </w:r>
      </w:ins>
    </w:p>
    <w:p w14:paraId="1B5738BF" w14:textId="77777777" w:rsidR="00E1495E" w:rsidRPr="00E1495E" w:rsidRDefault="00E1495E" w:rsidP="00E1495E">
      <w:pPr>
        <w:rPr>
          <w:ins w:id="708" w:author="Microsoft Word" w:date="2025-07-21T22:06:00Z" w16du:dateUtc="2025-07-21T16:36:00Z"/>
        </w:rPr>
      </w:pPr>
      <w:ins w:id="709" w:author="Microsoft Word" w:date="2025-07-21T22:06:00Z" w16du:dateUtc="2025-07-21T16:36:00Z">
        <w:r w:rsidRPr="00E1495E">
          <w:t>Epoch 121/200 | Loss: 0.7081</w:t>
        </w:r>
      </w:ins>
    </w:p>
    <w:p w14:paraId="7C28A6F6" w14:textId="77777777" w:rsidR="00E1495E" w:rsidRPr="00E1495E" w:rsidRDefault="00E1495E" w:rsidP="00E1495E">
      <w:pPr>
        <w:rPr>
          <w:ins w:id="710" w:author="Microsoft Word" w:date="2025-07-21T22:06:00Z" w16du:dateUtc="2025-07-21T16:36:00Z"/>
        </w:rPr>
      </w:pPr>
      <w:ins w:id="711" w:author="Microsoft Word" w:date="2025-07-21T22:06:00Z" w16du:dateUtc="2025-07-21T16:36:00Z">
        <w:r w:rsidRPr="00E1495E">
          <w:t>Epoch 122/200 | Loss: 0.6832</w:t>
        </w:r>
      </w:ins>
    </w:p>
    <w:p w14:paraId="3E9A38AF" w14:textId="77777777" w:rsidR="00E1495E" w:rsidRPr="00E1495E" w:rsidRDefault="00E1495E" w:rsidP="00E1495E">
      <w:pPr>
        <w:rPr>
          <w:ins w:id="712" w:author="Microsoft Word" w:date="2025-07-21T22:06:00Z" w16du:dateUtc="2025-07-21T16:36:00Z"/>
        </w:rPr>
      </w:pPr>
      <w:ins w:id="713" w:author="Microsoft Word" w:date="2025-07-21T22:06:00Z" w16du:dateUtc="2025-07-21T16:36:00Z">
        <w:r w:rsidRPr="00E1495E">
          <w:t>Epoch 123/200 | Loss: 0.7183</w:t>
        </w:r>
      </w:ins>
    </w:p>
    <w:p w14:paraId="3D7D5B3B" w14:textId="77777777" w:rsidR="00E1495E" w:rsidRPr="00E1495E" w:rsidRDefault="00E1495E" w:rsidP="00E1495E">
      <w:pPr>
        <w:rPr>
          <w:ins w:id="714" w:author="Microsoft Word" w:date="2025-07-21T22:06:00Z" w16du:dateUtc="2025-07-21T16:36:00Z"/>
        </w:rPr>
      </w:pPr>
      <w:ins w:id="715" w:author="Microsoft Word" w:date="2025-07-21T22:06:00Z" w16du:dateUtc="2025-07-21T16:36:00Z">
        <w:r w:rsidRPr="00E1495E">
          <w:t>Epoch 124/200 | Loss: 0.6770</w:t>
        </w:r>
      </w:ins>
    </w:p>
    <w:p w14:paraId="0D21AF1E" w14:textId="77777777" w:rsidR="00E1495E" w:rsidRPr="00E1495E" w:rsidRDefault="00E1495E" w:rsidP="00E1495E">
      <w:pPr>
        <w:rPr>
          <w:ins w:id="716" w:author="Microsoft Word" w:date="2025-07-21T22:06:00Z" w16du:dateUtc="2025-07-21T16:36:00Z"/>
        </w:rPr>
      </w:pPr>
      <w:ins w:id="717" w:author="Microsoft Word" w:date="2025-07-21T22:06:00Z" w16du:dateUtc="2025-07-21T16:36:00Z">
        <w:r w:rsidRPr="00E1495E">
          <w:t>Epoch 125/200 | Loss: 0.7294</w:t>
        </w:r>
      </w:ins>
    </w:p>
    <w:p w14:paraId="6047CCB7" w14:textId="77777777" w:rsidR="00E1495E" w:rsidRPr="00E1495E" w:rsidRDefault="00E1495E" w:rsidP="00E1495E">
      <w:pPr>
        <w:rPr>
          <w:ins w:id="718" w:author="Microsoft Word" w:date="2025-07-21T22:06:00Z" w16du:dateUtc="2025-07-21T16:36:00Z"/>
        </w:rPr>
      </w:pPr>
      <w:ins w:id="719" w:author="Microsoft Word" w:date="2025-07-21T22:06:00Z" w16du:dateUtc="2025-07-21T16:36:00Z">
        <w:r w:rsidRPr="00E1495E">
          <w:t>Epoch 126/200 | Loss: 0.7178</w:t>
        </w:r>
      </w:ins>
    </w:p>
    <w:p w14:paraId="3D8578E0" w14:textId="77777777" w:rsidR="00E1495E" w:rsidRPr="00E1495E" w:rsidRDefault="00E1495E" w:rsidP="00E1495E">
      <w:pPr>
        <w:rPr>
          <w:ins w:id="720" w:author="Microsoft Word" w:date="2025-07-21T22:06:00Z" w16du:dateUtc="2025-07-21T16:36:00Z"/>
        </w:rPr>
      </w:pPr>
      <w:ins w:id="721" w:author="Microsoft Word" w:date="2025-07-21T22:06:00Z" w16du:dateUtc="2025-07-21T16:36:00Z">
        <w:r w:rsidRPr="00E1495E">
          <w:t>Epoch 127/200 | Loss: 0.6756</w:t>
        </w:r>
      </w:ins>
    </w:p>
    <w:p w14:paraId="447AEE89" w14:textId="77777777" w:rsidR="00E1495E" w:rsidRPr="00E1495E" w:rsidRDefault="00E1495E" w:rsidP="00E1495E">
      <w:pPr>
        <w:rPr>
          <w:ins w:id="722" w:author="Microsoft Word" w:date="2025-07-21T22:06:00Z" w16du:dateUtc="2025-07-21T16:36:00Z"/>
        </w:rPr>
      </w:pPr>
      <w:ins w:id="723" w:author="Microsoft Word" w:date="2025-07-21T22:06:00Z" w16du:dateUtc="2025-07-21T16:36:00Z">
        <w:r w:rsidRPr="00E1495E">
          <w:t>Epoch 128/200 | Loss: 0.6157</w:t>
        </w:r>
      </w:ins>
    </w:p>
    <w:p w14:paraId="3B1DCA59" w14:textId="77777777" w:rsidR="00E1495E" w:rsidRPr="00E1495E" w:rsidRDefault="00E1495E" w:rsidP="00E1495E">
      <w:pPr>
        <w:rPr>
          <w:ins w:id="724" w:author="Microsoft Word" w:date="2025-07-21T22:06:00Z" w16du:dateUtc="2025-07-21T16:36:00Z"/>
        </w:rPr>
      </w:pPr>
      <w:ins w:id="725" w:author="Microsoft Word" w:date="2025-07-21T22:06:00Z" w16du:dateUtc="2025-07-21T16:36:00Z">
        <w:r w:rsidRPr="00E1495E">
          <w:t>Epoch 129/200 | Loss: 0.7034</w:t>
        </w:r>
      </w:ins>
    </w:p>
    <w:p w14:paraId="00E8843D" w14:textId="77777777" w:rsidR="00E1495E" w:rsidRPr="00E1495E" w:rsidRDefault="00E1495E" w:rsidP="00E1495E">
      <w:pPr>
        <w:rPr>
          <w:ins w:id="726" w:author="Microsoft Word" w:date="2025-07-21T22:06:00Z" w16du:dateUtc="2025-07-21T16:36:00Z"/>
        </w:rPr>
      </w:pPr>
      <w:ins w:id="727" w:author="Microsoft Word" w:date="2025-07-21T22:06:00Z" w16du:dateUtc="2025-07-21T16:36:00Z">
        <w:r w:rsidRPr="00E1495E">
          <w:t>Epoch 130/200 | Loss: 0.7405</w:t>
        </w:r>
      </w:ins>
    </w:p>
    <w:p w14:paraId="7325CBB5" w14:textId="77777777" w:rsidR="00E1495E" w:rsidRPr="00E1495E" w:rsidRDefault="00E1495E" w:rsidP="00E1495E">
      <w:pPr>
        <w:rPr>
          <w:ins w:id="728" w:author="Microsoft Word" w:date="2025-07-21T22:06:00Z" w16du:dateUtc="2025-07-21T16:36:00Z"/>
        </w:rPr>
      </w:pPr>
      <w:ins w:id="729" w:author="Microsoft Word" w:date="2025-07-21T22:06:00Z" w16du:dateUtc="2025-07-21T16:36:00Z">
        <w:r w:rsidRPr="00E1495E">
          <w:t>Epoch 131/200 | Loss: 0.6759</w:t>
        </w:r>
      </w:ins>
    </w:p>
    <w:p w14:paraId="0C04DDC3" w14:textId="77777777" w:rsidR="00E1495E" w:rsidRPr="00E1495E" w:rsidRDefault="00E1495E" w:rsidP="00E1495E">
      <w:pPr>
        <w:rPr>
          <w:ins w:id="730" w:author="Microsoft Word" w:date="2025-07-21T22:06:00Z" w16du:dateUtc="2025-07-21T16:36:00Z"/>
        </w:rPr>
      </w:pPr>
      <w:ins w:id="731" w:author="Microsoft Word" w:date="2025-07-21T22:06:00Z" w16du:dateUtc="2025-07-21T16:36:00Z">
        <w:r w:rsidRPr="00E1495E">
          <w:t>Epoch 132/200 | Loss: 0.6486</w:t>
        </w:r>
      </w:ins>
    </w:p>
    <w:p w14:paraId="31BC3C5C" w14:textId="77777777" w:rsidR="00E1495E" w:rsidRPr="00E1495E" w:rsidRDefault="00E1495E" w:rsidP="00E1495E">
      <w:pPr>
        <w:rPr>
          <w:ins w:id="732" w:author="Microsoft Word" w:date="2025-07-21T22:06:00Z" w16du:dateUtc="2025-07-21T16:36:00Z"/>
        </w:rPr>
      </w:pPr>
      <w:ins w:id="733" w:author="Microsoft Word" w:date="2025-07-21T22:06:00Z" w16du:dateUtc="2025-07-21T16:36:00Z">
        <w:r w:rsidRPr="00E1495E">
          <w:t>Epoch 133/200 | Loss: 0.6537</w:t>
        </w:r>
      </w:ins>
    </w:p>
    <w:p w14:paraId="1D6469F2" w14:textId="77777777" w:rsidR="00E1495E" w:rsidRPr="00E1495E" w:rsidRDefault="00E1495E" w:rsidP="00E1495E">
      <w:pPr>
        <w:rPr>
          <w:ins w:id="734" w:author="Microsoft Word" w:date="2025-07-21T22:06:00Z" w16du:dateUtc="2025-07-21T16:36:00Z"/>
        </w:rPr>
      </w:pPr>
      <w:ins w:id="735" w:author="Microsoft Word" w:date="2025-07-21T22:06:00Z" w16du:dateUtc="2025-07-21T16:36:00Z">
        <w:r w:rsidRPr="00E1495E">
          <w:t>Epoch 134/200 | Loss: 0.6190</w:t>
        </w:r>
      </w:ins>
    </w:p>
    <w:p w14:paraId="30411832" w14:textId="77777777" w:rsidR="00E1495E" w:rsidRPr="00E1495E" w:rsidRDefault="00E1495E" w:rsidP="00E1495E">
      <w:pPr>
        <w:rPr>
          <w:ins w:id="736" w:author="Microsoft Word" w:date="2025-07-21T22:06:00Z" w16du:dateUtc="2025-07-21T16:36:00Z"/>
        </w:rPr>
      </w:pPr>
      <w:ins w:id="737" w:author="Microsoft Word" w:date="2025-07-21T22:06:00Z" w16du:dateUtc="2025-07-21T16:36:00Z">
        <w:r w:rsidRPr="00E1495E">
          <w:t>Epoch 135/200 | Loss: 0.6654</w:t>
        </w:r>
      </w:ins>
    </w:p>
    <w:p w14:paraId="4C4A013E" w14:textId="77777777" w:rsidR="00E1495E" w:rsidRPr="00E1495E" w:rsidRDefault="00E1495E" w:rsidP="00E1495E">
      <w:pPr>
        <w:rPr>
          <w:ins w:id="738" w:author="Microsoft Word" w:date="2025-07-21T22:06:00Z" w16du:dateUtc="2025-07-21T16:36:00Z"/>
        </w:rPr>
      </w:pPr>
      <w:ins w:id="739" w:author="Microsoft Word" w:date="2025-07-21T22:06:00Z" w16du:dateUtc="2025-07-21T16:36:00Z">
        <w:r w:rsidRPr="00E1495E">
          <w:t>Epoch 136/200 | Loss: 0.6853</w:t>
        </w:r>
      </w:ins>
    </w:p>
    <w:p w14:paraId="4E1E8183" w14:textId="77777777" w:rsidR="00E1495E" w:rsidRPr="00E1495E" w:rsidRDefault="00E1495E" w:rsidP="00E1495E">
      <w:pPr>
        <w:rPr>
          <w:ins w:id="740" w:author="Microsoft Word" w:date="2025-07-21T22:06:00Z" w16du:dateUtc="2025-07-21T16:36:00Z"/>
        </w:rPr>
      </w:pPr>
      <w:ins w:id="741" w:author="Microsoft Word" w:date="2025-07-21T22:06:00Z" w16du:dateUtc="2025-07-21T16:36:00Z">
        <w:r w:rsidRPr="00E1495E">
          <w:t>Epoch 137/200 | Loss: 0.6249</w:t>
        </w:r>
      </w:ins>
    </w:p>
    <w:p w14:paraId="035B5E34" w14:textId="77777777" w:rsidR="00E1495E" w:rsidRPr="00E1495E" w:rsidRDefault="00E1495E" w:rsidP="00E1495E">
      <w:pPr>
        <w:rPr>
          <w:ins w:id="742" w:author="Microsoft Word" w:date="2025-07-21T22:06:00Z" w16du:dateUtc="2025-07-21T16:36:00Z"/>
        </w:rPr>
      </w:pPr>
      <w:ins w:id="743" w:author="Microsoft Word" w:date="2025-07-21T22:06:00Z" w16du:dateUtc="2025-07-21T16:36:00Z">
        <w:r w:rsidRPr="00E1495E">
          <w:t>Epoch 138/200 | Loss: 0.6899</w:t>
        </w:r>
      </w:ins>
    </w:p>
    <w:p w14:paraId="63399BAC" w14:textId="77777777" w:rsidR="00E1495E" w:rsidRPr="00E1495E" w:rsidRDefault="00E1495E" w:rsidP="00E1495E">
      <w:pPr>
        <w:rPr>
          <w:ins w:id="744" w:author="Microsoft Word" w:date="2025-07-21T22:06:00Z" w16du:dateUtc="2025-07-21T16:36:00Z"/>
        </w:rPr>
      </w:pPr>
      <w:ins w:id="745" w:author="Microsoft Word" w:date="2025-07-21T22:06:00Z" w16du:dateUtc="2025-07-21T16:36:00Z">
        <w:r w:rsidRPr="00E1495E">
          <w:t>Epoch 139/200 | Loss: 0.7119</w:t>
        </w:r>
      </w:ins>
    </w:p>
    <w:p w14:paraId="34160AD3" w14:textId="77777777" w:rsidR="00E1495E" w:rsidRPr="00E1495E" w:rsidRDefault="00E1495E" w:rsidP="00E1495E">
      <w:pPr>
        <w:rPr>
          <w:ins w:id="746" w:author="Microsoft Word" w:date="2025-07-21T22:06:00Z" w16du:dateUtc="2025-07-21T16:36:00Z"/>
        </w:rPr>
      </w:pPr>
      <w:ins w:id="747" w:author="Microsoft Word" w:date="2025-07-21T22:06:00Z" w16du:dateUtc="2025-07-21T16:36:00Z">
        <w:r w:rsidRPr="00E1495E">
          <w:t>Epoch 140/200 | Loss: 0.6642</w:t>
        </w:r>
      </w:ins>
    </w:p>
    <w:p w14:paraId="4CAA055C" w14:textId="77777777" w:rsidR="00E1495E" w:rsidRPr="00E1495E" w:rsidRDefault="00E1495E" w:rsidP="00E1495E">
      <w:pPr>
        <w:rPr>
          <w:ins w:id="748" w:author="Microsoft Word" w:date="2025-07-21T22:06:00Z" w16du:dateUtc="2025-07-21T16:36:00Z"/>
        </w:rPr>
      </w:pPr>
      <w:ins w:id="749" w:author="Microsoft Word" w:date="2025-07-21T22:06:00Z" w16du:dateUtc="2025-07-21T16:36:00Z">
        <w:r w:rsidRPr="00E1495E">
          <w:t>Epoch 141/200 | Loss: 0.7550</w:t>
        </w:r>
      </w:ins>
    </w:p>
    <w:p w14:paraId="319C89EB" w14:textId="77777777" w:rsidR="00E1495E" w:rsidRPr="00E1495E" w:rsidRDefault="00E1495E" w:rsidP="00E1495E">
      <w:pPr>
        <w:rPr>
          <w:ins w:id="750" w:author="Microsoft Word" w:date="2025-07-21T22:06:00Z" w16du:dateUtc="2025-07-21T16:36:00Z"/>
        </w:rPr>
      </w:pPr>
      <w:ins w:id="751" w:author="Microsoft Word" w:date="2025-07-21T22:06:00Z" w16du:dateUtc="2025-07-21T16:36:00Z">
        <w:r w:rsidRPr="00E1495E">
          <w:t>Epoch 142/200 | Loss: 0.6600</w:t>
        </w:r>
      </w:ins>
    </w:p>
    <w:p w14:paraId="5D63BAA3" w14:textId="77777777" w:rsidR="00E1495E" w:rsidRPr="00E1495E" w:rsidRDefault="00E1495E" w:rsidP="00E1495E">
      <w:pPr>
        <w:rPr>
          <w:ins w:id="752" w:author="Microsoft Word" w:date="2025-07-21T22:06:00Z" w16du:dateUtc="2025-07-21T16:36:00Z"/>
        </w:rPr>
      </w:pPr>
      <w:ins w:id="753" w:author="Microsoft Word" w:date="2025-07-21T22:06:00Z" w16du:dateUtc="2025-07-21T16:36:00Z">
        <w:r w:rsidRPr="00E1495E">
          <w:t>Epoch 143/200 | Loss: 0.6693</w:t>
        </w:r>
      </w:ins>
    </w:p>
    <w:p w14:paraId="55FBD6E1" w14:textId="77777777" w:rsidR="00E1495E" w:rsidRPr="00E1495E" w:rsidRDefault="00E1495E" w:rsidP="00E1495E">
      <w:pPr>
        <w:rPr>
          <w:ins w:id="754" w:author="Microsoft Word" w:date="2025-07-21T22:06:00Z" w16du:dateUtc="2025-07-21T16:36:00Z"/>
        </w:rPr>
      </w:pPr>
      <w:ins w:id="755" w:author="Microsoft Word" w:date="2025-07-21T22:06:00Z" w16du:dateUtc="2025-07-21T16:36:00Z">
        <w:r w:rsidRPr="00E1495E">
          <w:t>Epoch 144/200 | Loss: 0.6481</w:t>
        </w:r>
      </w:ins>
    </w:p>
    <w:p w14:paraId="396F6382" w14:textId="77777777" w:rsidR="00E1495E" w:rsidRPr="00E1495E" w:rsidRDefault="00E1495E" w:rsidP="00E1495E">
      <w:pPr>
        <w:rPr>
          <w:ins w:id="756" w:author="Microsoft Word" w:date="2025-07-21T22:06:00Z" w16du:dateUtc="2025-07-21T16:36:00Z"/>
        </w:rPr>
      </w:pPr>
      <w:ins w:id="757" w:author="Microsoft Word" w:date="2025-07-21T22:06:00Z" w16du:dateUtc="2025-07-21T16:36:00Z">
        <w:r w:rsidRPr="00E1495E">
          <w:t>Epoch 145/200 | Loss: 0.7057</w:t>
        </w:r>
      </w:ins>
    </w:p>
    <w:p w14:paraId="0149500A" w14:textId="77777777" w:rsidR="00E1495E" w:rsidRPr="00E1495E" w:rsidRDefault="00E1495E" w:rsidP="00E1495E">
      <w:pPr>
        <w:rPr>
          <w:ins w:id="758" w:author="Microsoft Word" w:date="2025-07-21T22:06:00Z" w16du:dateUtc="2025-07-21T16:36:00Z"/>
        </w:rPr>
      </w:pPr>
      <w:ins w:id="759" w:author="Microsoft Word" w:date="2025-07-21T22:06:00Z" w16du:dateUtc="2025-07-21T16:36:00Z">
        <w:r w:rsidRPr="00E1495E">
          <w:t>Epoch 146/200 | Loss: 0.6588</w:t>
        </w:r>
      </w:ins>
    </w:p>
    <w:p w14:paraId="749052FE" w14:textId="77777777" w:rsidR="00E1495E" w:rsidRPr="00E1495E" w:rsidRDefault="00E1495E" w:rsidP="00E1495E">
      <w:pPr>
        <w:rPr>
          <w:ins w:id="760" w:author="Microsoft Word" w:date="2025-07-21T22:06:00Z" w16du:dateUtc="2025-07-21T16:36:00Z"/>
        </w:rPr>
      </w:pPr>
      <w:ins w:id="761" w:author="Microsoft Word" w:date="2025-07-21T22:06:00Z" w16du:dateUtc="2025-07-21T16:36:00Z">
        <w:r w:rsidRPr="00E1495E">
          <w:t>Epoch 147/200 | Loss: 0.6686</w:t>
        </w:r>
      </w:ins>
    </w:p>
    <w:p w14:paraId="5FCCBF6D" w14:textId="77777777" w:rsidR="00E1495E" w:rsidRPr="00E1495E" w:rsidRDefault="00E1495E" w:rsidP="00E1495E">
      <w:pPr>
        <w:rPr>
          <w:ins w:id="762" w:author="Microsoft Word" w:date="2025-07-21T22:06:00Z" w16du:dateUtc="2025-07-21T16:36:00Z"/>
        </w:rPr>
      </w:pPr>
      <w:ins w:id="763" w:author="Microsoft Word" w:date="2025-07-21T22:06:00Z" w16du:dateUtc="2025-07-21T16:36:00Z">
        <w:r w:rsidRPr="00E1495E">
          <w:t>Epoch 148/200 | Loss: 0.5998</w:t>
        </w:r>
      </w:ins>
    </w:p>
    <w:p w14:paraId="4CD8A638" w14:textId="77777777" w:rsidR="00E1495E" w:rsidRPr="00E1495E" w:rsidRDefault="00E1495E" w:rsidP="00E1495E">
      <w:pPr>
        <w:rPr>
          <w:ins w:id="764" w:author="Microsoft Word" w:date="2025-07-21T22:06:00Z" w16du:dateUtc="2025-07-21T16:36:00Z"/>
        </w:rPr>
      </w:pPr>
      <w:ins w:id="765" w:author="Microsoft Word" w:date="2025-07-21T22:06:00Z" w16du:dateUtc="2025-07-21T16:36:00Z">
        <w:r w:rsidRPr="00E1495E">
          <w:t>Epoch 149/200 | Loss: 0.6815</w:t>
        </w:r>
      </w:ins>
    </w:p>
    <w:p w14:paraId="2E6D8238" w14:textId="77777777" w:rsidR="00E1495E" w:rsidRPr="00E1495E" w:rsidRDefault="00E1495E" w:rsidP="00E1495E">
      <w:pPr>
        <w:rPr>
          <w:ins w:id="766" w:author="Microsoft Word" w:date="2025-07-21T22:06:00Z" w16du:dateUtc="2025-07-21T16:36:00Z"/>
        </w:rPr>
      </w:pPr>
      <w:ins w:id="767" w:author="Microsoft Word" w:date="2025-07-21T22:06:00Z" w16du:dateUtc="2025-07-21T16:36:00Z">
        <w:r w:rsidRPr="00E1495E">
          <w:t>Epoch 150/200 | Loss: 0.7119</w:t>
        </w:r>
      </w:ins>
    </w:p>
    <w:p w14:paraId="3A2969F2" w14:textId="77777777" w:rsidR="00E1495E" w:rsidRPr="00E1495E" w:rsidRDefault="00E1495E" w:rsidP="00E1495E">
      <w:pPr>
        <w:rPr>
          <w:ins w:id="768" w:author="Microsoft Word" w:date="2025-07-21T22:06:00Z" w16du:dateUtc="2025-07-21T16:36:00Z"/>
        </w:rPr>
      </w:pPr>
      <w:ins w:id="769" w:author="Microsoft Word" w:date="2025-07-21T22:06:00Z" w16du:dateUtc="2025-07-21T16:36:00Z">
        <w:r w:rsidRPr="00E1495E">
          <w:lastRenderedPageBreak/>
          <w:t>Epoch 151/200 | Loss: 0.6788</w:t>
        </w:r>
      </w:ins>
    </w:p>
    <w:p w14:paraId="61D24D51" w14:textId="77777777" w:rsidR="00E1495E" w:rsidRPr="00E1495E" w:rsidRDefault="00E1495E" w:rsidP="00E1495E">
      <w:pPr>
        <w:rPr>
          <w:ins w:id="770" w:author="Microsoft Word" w:date="2025-07-21T22:06:00Z" w16du:dateUtc="2025-07-21T16:36:00Z"/>
        </w:rPr>
      </w:pPr>
      <w:ins w:id="771" w:author="Microsoft Word" w:date="2025-07-21T22:06:00Z" w16du:dateUtc="2025-07-21T16:36:00Z">
        <w:r w:rsidRPr="00E1495E">
          <w:t>Epoch 152/200 | Loss: 0.6758</w:t>
        </w:r>
      </w:ins>
    </w:p>
    <w:p w14:paraId="5BED058C" w14:textId="77777777" w:rsidR="00E1495E" w:rsidRPr="00E1495E" w:rsidRDefault="00E1495E" w:rsidP="00E1495E">
      <w:pPr>
        <w:rPr>
          <w:ins w:id="772" w:author="Microsoft Word" w:date="2025-07-21T22:06:00Z" w16du:dateUtc="2025-07-21T16:36:00Z"/>
        </w:rPr>
      </w:pPr>
      <w:ins w:id="773" w:author="Microsoft Word" w:date="2025-07-21T22:06:00Z" w16du:dateUtc="2025-07-21T16:36:00Z">
        <w:r w:rsidRPr="00E1495E">
          <w:t>Epoch 153/200 | Loss: 0.6895</w:t>
        </w:r>
      </w:ins>
    </w:p>
    <w:p w14:paraId="2EFAC5FE" w14:textId="77777777" w:rsidR="00E1495E" w:rsidRPr="00E1495E" w:rsidRDefault="00E1495E" w:rsidP="00E1495E">
      <w:pPr>
        <w:rPr>
          <w:ins w:id="774" w:author="Microsoft Word" w:date="2025-07-21T22:06:00Z" w16du:dateUtc="2025-07-21T16:36:00Z"/>
        </w:rPr>
      </w:pPr>
      <w:ins w:id="775" w:author="Microsoft Word" w:date="2025-07-21T22:06:00Z" w16du:dateUtc="2025-07-21T16:36:00Z">
        <w:r w:rsidRPr="00E1495E">
          <w:t>Epoch 154/200 | Loss: 0.7119</w:t>
        </w:r>
      </w:ins>
    </w:p>
    <w:p w14:paraId="658A7DF5" w14:textId="77777777" w:rsidR="00E1495E" w:rsidRPr="00E1495E" w:rsidRDefault="00E1495E" w:rsidP="00E1495E">
      <w:pPr>
        <w:rPr>
          <w:ins w:id="776" w:author="Microsoft Word" w:date="2025-07-21T22:06:00Z" w16du:dateUtc="2025-07-21T16:36:00Z"/>
        </w:rPr>
      </w:pPr>
      <w:ins w:id="777" w:author="Microsoft Word" w:date="2025-07-21T22:06:00Z" w16du:dateUtc="2025-07-21T16:36:00Z">
        <w:r w:rsidRPr="00E1495E">
          <w:t>Epoch 155/200 | Loss: 0.6701</w:t>
        </w:r>
      </w:ins>
    </w:p>
    <w:p w14:paraId="0D0F144C" w14:textId="77777777" w:rsidR="00E1495E" w:rsidRPr="00E1495E" w:rsidRDefault="00E1495E" w:rsidP="00E1495E">
      <w:pPr>
        <w:rPr>
          <w:ins w:id="778" w:author="Microsoft Word" w:date="2025-07-21T22:06:00Z" w16du:dateUtc="2025-07-21T16:36:00Z"/>
        </w:rPr>
      </w:pPr>
      <w:ins w:id="779" w:author="Microsoft Word" w:date="2025-07-21T22:06:00Z" w16du:dateUtc="2025-07-21T16:36:00Z">
        <w:r w:rsidRPr="00E1495E">
          <w:t>Epoch 156/200 | Loss: 0.7052</w:t>
        </w:r>
      </w:ins>
    </w:p>
    <w:p w14:paraId="168A577E" w14:textId="77777777" w:rsidR="00E1495E" w:rsidRPr="00E1495E" w:rsidRDefault="00E1495E" w:rsidP="00E1495E">
      <w:pPr>
        <w:rPr>
          <w:ins w:id="780" w:author="Microsoft Word" w:date="2025-07-21T22:06:00Z" w16du:dateUtc="2025-07-21T16:36:00Z"/>
        </w:rPr>
      </w:pPr>
      <w:ins w:id="781" w:author="Microsoft Word" w:date="2025-07-21T22:06:00Z" w16du:dateUtc="2025-07-21T16:36:00Z">
        <w:r w:rsidRPr="00E1495E">
          <w:t>Epoch 157/200 | Loss: 0.6846</w:t>
        </w:r>
      </w:ins>
    </w:p>
    <w:p w14:paraId="544B32DF" w14:textId="77777777" w:rsidR="00E1495E" w:rsidRPr="00E1495E" w:rsidRDefault="00E1495E" w:rsidP="00E1495E">
      <w:pPr>
        <w:rPr>
          <w:ins w:id="782" w:author="Microsoft Word" w:date="2025-07-21T22:06:00Z" w16du:dateUtc="2025-07-21T16:36:00Z"/>
        </w:rPr>
      </w:pPr>
      <w:ins w:id="783" w:author="Microsoft Word" w:date="2025-07-21T22:06:00Z" w16du:dateUtc="2025-07-21T16:36:00Z">
        <w:r w:rsidRPr="00E1495E">
          <w:t>Epoch 158/200 | Loss: 0.6374</w:t>
        </w:r>
      </w:ins>
    </w:p>
    <w:p w14:paraId="63EB7465" w14:textId="77777777" w:rsidR="00E1495E" w:rsidRPr="00E1495E" w:rsidRDefault="00E1495E" w:rsidP="00E1495E">
      <w:pPr>
        <w:rPr>
          <w:ins w:id="784" w:author="Microsoft Word" w:date="2025-07-21T22:06:00Z" w16du:dateUtc="2025-07-21T16:36:00Z"/>
        </w:rPr>
      </w:pPr>
      <w:ins w:id="785" w:author="Microsoft Word" w:date="2025-07-21T22:06:00Z" w16du:dateUtc="2025-07-21T16:36:00Z">
        <w:r w:rsidRPr="00E1495E">
          <w:t>Epoch 159/200 | Loss: 0.6150</w:t>
        </w:r>
      </w:ins>
    </w:p>
    <w:p w14:paraId="5ADD294C" w14:textId="77777777" w:rsidR="00E1495E" w:rsidRPr="00E1495E" w:rsidRDefault="00E1495E" w:rsidP="00E1495E">
      <w:pPr>
        <w:rPr>
          <w:ins w:id="786" w:author="Microsoft Word" w:date="2025-07-21T22:06:00Z" w16du:dateUtc="2025-07-21T16:36:00Z"/>
        </w:rPr>
      </w:pPr>
      <w:ins w:id="787" w:author="Microsoft Word" w:date="2025-07-21T22:06:00Z" w16du:dateUtc="2025-07-21T16:36:00Z">
        <w:r w:rsidRPr="00E1495E">
          <w:t>Epoch 160/200 | Loss: 0.6570</w:t>
        </w:r>
      </w:ins>
    </w:p>
    <w:p w14:paraId="718623F2" w14:textId="77777777" w:rsidR="00E1495E" w:rsidRPr="00E1495E" w:rsidRDefault="00E1495E" w:rsidP="00E1495E">
      <w:pPr>
        <w:rPr>
          <w:ins w:id="788" w:author="Microsoft Word" w:date="2025-07-21T22:06:00Z" w16du:dateUtc="2025-07-21T16:36:00Z"/>
        </w:rPr>
      </w:pPr>
      <w:ins w:id="789" w:author="Microsoft Word" w:date="2025-07-21T22:06:00Z" w16du:dateUtc="2025-07-21T16:36:00Z">
        <w:r w:rsidRPr="00E1495E">
          <w:t>Epoch 161/200 | Loss: 0.6827</w:t>
        </w:r>
      </w:ins>
    </w:p>
    <w:p w14:paraId="421DE4DD" w14:textId="77777777" w:rsidR="00E1495E" w:rsidRPr="00E1495E" w:rsidRDefault="00E1495E" w:rsidP="00E1495E">
      <w:pPr>
        <w:rPr>
          <w:ins w:id="790" w:author="Microsoft Word" w:date="2025-07-21T22:06:00Z" w16du:dateUtc="2025-07-21T16:36:00Z"/>
        </w:rPr>
      </w:pPr>
      <w:ins w:id="791" w:author="Microsoft Word" w:date="2025-07-21T22:06:00Z" w16du:dateUtc="2025-07-21T16:36:00Z">
        <w:r w:rsidRPr="00E1495E">
          <w:t>Epoch 162/200 | Loss: 0.6098</w:t>
        </w:r>
      </w:ins>
    </w:p>
    <w:p w14:paraId="0FE1C622" w14:textId="77777777" w:rsidR="00E1495E" w:rsidRPr="00E1495E" w:rsidRDefault="00E1495E" w:rsidP="00E1495E">
      <w:pPr>
        <w:rPr>
          <w:ins w:id="792" w:author="Microsoft Word" w:date="2025-07-21T22:06:00Z" w16du:dateUtc="2025-07-21T16:36:00Z"/>
        </w:rPr>
      </w:pPr>
      <w:ins w:id="793" w:author="Microsoft Word" w:date="2025-07-21T22:06:00Z" w16du:dateUtc="2025-07-21T16:36:00Z">
        <w:r w:rsidRPr="00E1495E">
          <w:t>Epoch 163/200 | Loss: 0.6520</w:t>
        </w:r>
      </w:ins>
    </w:p>
    <w:p w14:paraId="637AC3A4" w14:textId="77777777" w:rsidR="00E1495E" w:rsidRPr="00E1495E" w:rsidRDefault="00E1495E" w:rsidP="00E1495E">
      <w:pPr>
        <w:rPr>
          <w:ins w:id="794" w:author="Microsoft Word" w:date="2025-07-21T22:06:00Z" w16du:dateUtc="2025-07-21T16:36:00Z"/>
        </w:rPr>
      </w:pPr>
      <w:ins w:id="795" w:author="Microsoft Word" w:date="2025-07-21T22:06:00Z" w16du:dateUtc="2025-07-21T16:36:00Z">
        <w:r w:rsidRPr="00E1495E">
          <w:t>Epoch 164/200 | Loss: 0.6429</w:t>
        </w:r>
      </w:ins>
    </w:p>
    <w:p w14:paraId="77B05ABE" w14:textId="77777777" w:rsidR="00E1495E" w:rsidRPr="00E1495E" w:rsidRDefault="00E1495E" w:rsidP="00E1495E">
      <w:pPr>
        <w:rPr>
          <w:ins w:id="796" w:author="Microsoft Word" w:date="2025-07-21T22:06:00Z" w16du:dateUtc="2025-07-21T16:36:00Z"/>
        </w:rPr>
      </w:pPr>
      <w:ins w:id="797" w:author="Microsoft Word" w:date="2025-07-21T22:06:00Z" w16du:dateUtc="2025-07-21T16:36:00Z">
        <w:r w:rsidRPr="00E1495E">
          <w:t>Epoch 165/200 | Loss: 0.6486</w:t>
        </w:r>
      </w:ins>
    </w:p>
    <w:p w14:paraId="43962801" w14:textId="77777777" w:rsidR="00E1495E" w:rsidRPr="00E1495E" w:rsidRDefault="00E1495E" w:rsidP="00E1495E">
      <w:pPr>
        <w:rPr>
          <w:ins w:id="798" w:author="Microsoft Word" w:date="2025-07-21T22:06:00Z" w16du:dateUtc="2025-07-21T16:36:00Z"/>
        </w:rPr>
      </w:pPr>
      <w:ins w:id="799" w:author="Microsoft Word" w:date="2025-07-21T22:06:00Z" w16du:dateUtc="2025-07-21T16:36:00Z">
        <w:r w:rsidRPr="00E1495E">
          <w:t>Epoch 166/200 | Loss: 0.6581</w:t>
        </w:r>
      </w:ins>
    </w:p>
    <w:p w14:paraId="7289874D" w14:textId="77777777" w:rsidR="00E1495E" w:rsidRPr="00E1495E" w:rsidRDefault="00E1495E" w:rsidP="00E1495E">
      <w:pPr>
        <w:rPr>
          <w:ins w:id="800" w:author="Microsoft Word" w:date="2025-07-21T22:06:00Z" w16du:dateUtc="2025-07-21T16:36:00Z"/>
        </w:rPr>
      </w:pPr>
      <w:ins w:id="801" w:author="Microsoft Word" w:date="2025-07-21T22:06:00Z" w16du:dateUtc="2025-07-21T16:36:00Z">
        <w:r w:rsidRPr="00E1495E">
          <w:t>Epoch 167/200 | Loss: 0.6294</w:t>
        </w:r>
      </w:ins>
    </w:p>
    <w:p w14:paraId="2118861E" w14:textId="77777777" w:rsidR="00E1495E" w:rsidRPr="00E1495E" w:rsidRDefault="00E1495E" w:rsidP="00E1495E">
      <w:pPr>
        <w:rPr>
          <w:ins w:id="802" w:author="Microsoft Word" w:date="2025-07-21T22:06:00Z" w16du:dateUtc="2025-07-21T16:36:00Z"/>
        </w:rPr>
      </w:pPr>
      <w:ins w:id="803" w:author="Microsoft Word" w:date="2025-07-21T22:06:00Z" w16du:dateUtc="2025-07-21T16:36:00Z">
        <w:r w:rsidRPr="00E1495E">
          <w:t>Epoch 168/200 | Loss: 0.6690</w:t>
        </w:r>
      </w:ins>
    </w:p>
    <w:p w14:paraId="44DDEB2A" w14:textId="77777777" w:rsidR="00E1495E" w:rsidRPr="00E1495E" w:rsidRDefault="00E1495E" w:rsidP="00E1495E">
      <w:pPr>
        <w:rPr>
          <w:ins w:id="804" w:author="Microsoft Word" w:date="2025-07-21T22:06:00Z" w16du:dateUtc="2025-07-21T16:36:00Z"/>
        </w:rPr>
      </w:pPr>
      <w:ins w:id="805" w:author="Microsoft Word" w:date="2025-07-21T22:06:00Z" w16du:dateUtc="2025-07-21T16:36:00Z">
        <w:r w:rsidRPr="00E1495E">
          <w:t>Epoch 169/200 | Loss: 0.5982</w:t>
        </w:r>
      </w:ins>
    </w:p>
    <w:p w14:paraId="109381ED" w14:textId="77777777" w:rsidR="00E1495E" w:rsidRPr="00E1495E" w:rsidRDefault="00E1495E" w:rsidP="00E1495E">
      <w:pPr>
        <w:rPr>
          <w:ins w:id="806" w:author="Microsoft Word" w:date="2025-07-21T22:06:00Z" w16du:dateUtc="2025-07-21T16:36:00Z"/>
        </w:rPr>
      </w:pPr>
      <w:ins w:id="807" w:author="Microsoft Word" w:date="2025-07-21T22:06:00Z" w16du:dateUtc="2025-07-21T16:36:00Z">
        <w:r w:rsidRPr="00E1495E">
          <w:t>Epoch 170/200 | Loss: 0.6530</w:t>
        </w:r>
      </w:ins>
    </w:p>
    <w:p w14:paraId="05EC2882" w14:textId="77777777" w:rsidR="00E1495E" w:rsidRPr="00E1495E" w:rsidRDefault="00E1495E" w:rsidP="00E1495E">
      <w:pPr>
        <w:rPr>
          <w:ins w:id="808" w:author="Microsoft Word" w:date="2025-07-21T22:06:00Z" w16du:dateUtc="2025-07-21T16:36:00Z"/>
        </w:rPr>
      </w:pPr>
      <w:ins w:id="809" w:author="Microsoft Word" w:date="2025-07-21T22:06:00Z" w16du:dateUtc="2025-07-21T16:36:00Z">
        <w:r w:rsidRPr="00E1495E">
          <w:t>Epoch 171/200 | Loss: 0.6566</w:t>
        </w:r>
      </w:ins>
    </w:p>
    <w:p w14:paraId="4FDABAAC" w14:textId="77777777" w:rsidR="00E1495E" w:rsidRPr="00E1495E" w:rsidRDefault="00E1495E" w:rsidP="00E1495E">
      <w:pPr>
        <w:rPr>
          <w:ins w:id="810" w:author="Microsoft Word" w:date="2025-07-21T22:06:00Z" w16du:dateUtc="2025-07-21T16:36:00Z"/>
        </w:rPr>
      </w:pPr>
      <w:ins w:id="811" w:author="Microsoft Word" w:date="2025-07-21T22:06:00Z" w16du:dateUtc="2025-07-21T16:36:00Z">
        <w:r w:rsidRPr="00E1495E">
          <w:t>Epoch 172/200 | Loss: 0.6024</w:t>
        </w:r>
      </w:ins>
    </w:p>
    <w:p w14:paraId="15384236" w14:textId="77777777" w:rsidR="00E1495E" w:rsidRPr="00E1495E" w:rsidRDefault="00E1495E" w:rsidP="00E1495E">
      <w:pPr>
        <w:rPr>
          <w:ins w:id="812" w:author="Microsoft Word" w:date="2025-07-21T22:06:00Z" w16du:dateUtc="2025-07-21T16:36:00Z"/>
        </w:rPr>
      </w:pPr>
      <w:ins w:id="813" w:author="Microsoft Word" w:date="2025-07-21T22:06:00Z" w16du:dateUtc="2025-07-21T16:36:00Z">
        <w:r w:rsidRPr="00E1495E">
          <w:t>Epoch 173/200 | Loss: 0.6415</w:t>
        </w:r>
      </w:ins>
    </w:p>
    <w:p w14:paraId="2A50D069" w14:textId="77777777" w:rsidR="00E1495E" w:rsidRPr="00E1495E" w:rsidRDefault="00E1495E" w:rsidP="00E1495E">
      <w:pPr>
        <w:rPr>
          <w:ins w:id="814" w:author="Microsoft Word" w:date="2025-07-21T22:06:00Z" w16du:dateUtc="2025-07-21T16:36:00Z"/>
        </w:rPr>
      </w:pPr>
      <w:ins w:id="815" w:author="Microsoft Word" w:date="2025-07-21T22:06:00Z" w16du:dateUtc="2025-07-21T16:36:00Z">
        <w:r w:rsidRPr="00E1495E">
          <w:t>Epoch 174/200 | Loss: 0.7155</w:t>
        </w:r>
      </w:ins>
    </w:p>
    <w:p w14:paraId="795807DC" w14:textId="77777777" w:rsidR="00E1495E" w:rsidRPr="00E1495E" w:rsidRDefault="00E1495E" w:rsidP="00E1495E">
      <w:pPr>
        <w:rPr>
          <w:ins w:id="816" w:author="Microsoft Word" w:date="2025-07-21T22:06:00Z" w16du:dateUtc="2025-07-21T16:36:00Z"/>
        </w:rPr>
      </w:pPr>
      <w:ins w:id="817" w:author="Microsoft Word" w:date="2025-07-21T22:06:00Z" w16du:dateUtc="2025-07-21T16:36:00Z">
        <w:r w:rsidRPr="00E1495E">
          <w:t>Epoch 175/200 | Loss: 0.6902</w:t>
        </w:r>
      </w:ins>
    </w:p>
    <w:p w14:paraId="41327A35" w14:textId="77777777" w:rsidR="00E1495E" w:rsidRPr="00E1495E" w:rsidRDefault="00E1495E" w:rsidP="00E1495E">
      <w:pPr>
        <w:rPr>
          <w:ins w:id="818" w:author="Microsoft Word" w:date="2025-07-21T22:06:00Z" w16du:dateUtc="2025-07-21T16:36:00Z"/>
        </w:rPr>
      </w:pPr>
      <w:ins w:id="819" w:author="Microsoft Word" w:date="2025-07-21T22:06:00Z" w16du:dateUtc="2025-07-21T16:36:00Z">
        <w:r w:rsidRPr="00E1495E">
          <w:t>Epoch 176/200 | Loss: 0.6985</w:t>
        </w:r>
      </w:ins>
    </w:p>
    <w:p w14:paraId="488723B0" w14:textId="77777777" w:rsidR="00E1495E" w:rsidRPr="00E1495E" w:rsidRDefault="00E1495E" w:rsidP="00E1495E">
      <w:pPr>
        <w:rPr>
          <w:ins w:id="820" w:author="Microsoft Word" w:date="2025-07-21T22:06:00Z" w16du:dateUtc="2025-07-21T16:36:00Z"/>
        </w:rPr>
      </w:pPr>
      <w:ins w:id="821" w:author="Microsoft Word" w:date="2025-07-21T22:06:00Z" w16du:dateUtc="2025-07-21T16:36:00Z">
        <w:r w:rsidRPr="00E1495E">
          <w:t>Epoch 177/200 | Loss: 0.6976</w:t>
        </w:r>
      </w:ins>
    </w:p>
    <w:p w14:paraId="0370E804" w14:textId="77777777" w:rsidR="00E1495E" w:rsidRPr="00E1495E" w:rsidRDefault="00E1495E" w:rsidP="00E1495E">
      <w:pPr>
        <w:rPr>
          <w:ins w:id="822" w:author="Microsoft Word" w:date="2025-07-21T22:06:00Z" w16du:dateUtc="2025-07-21T16:36:00Z"/>
        </w:rPr>
      </w:pPr>
      <w:ins w:id="823" w:author="Microsoft Word" w:date="2025-07-21T22:06:00Z" w16du:dateUtc="2025-07-21T16:36:00Z">
        <w:r w:rsidRPr="00E1495E">
          <w:t>Epoch 178/200 | Loss: 0.6535</w:t>
        </w:r>
      </w:ins>
    </w:p>
    <w:p w14:paraId="1D818319" w14:textId="77777777" w:rsidR="00E1495E" w:rsidRPr="00E1495E" w:rsidRDefault="00E1495E" w:rsidP="00E1495E">
      <w:pPr>
        <w:rPr>
          <w:ins w:id="824" w:author="Microsoft Word" w:date="2025-07-21T22:06:00Z" w16du:dateUtc="2025-07-21T16:36:00Z"/>
        </w:rPr>
      </w:pPr>
      <w:ins w:id="825" w:author="Microsoft Word" w:date="2025-07-21T22:06:00Z" w16du:dateUtc="2025-07-21T16:36:00Z">
        <w:r w:rsidRPr="00E1495E">
          <w:t>Epoch 179/200 | Loss: 0.6866</w:t>
        </w:r>
      </w:ins>
    </w:p>
    <w:p w14:paraId="0C8F1EEA" w14:textId="77777777" w:rsidR="00E1495E" w:rsidRPr="00E1495E" w:rsidRDefault="00E1495E" w:rsidP="00E1495E">
      <w:pPr>
        <w:rPr>
          <w:ins w:id="826" w:author="Microsoft Word" w:date="2025-07-21T22:06:00Z" w16du:dateUtc="2025-07-21T16:36:00Z"/>
        </w:rPr>
      </w:pPr>
      <w:ins w:id="827" w:author="Microsoft Word" w:date="2025-07-21T22:06:00Z" w16du:dateUtc="2025-07-21T16:36:00Z">
        <w:r w:rsidRPr="00E1495E">
          <w:t>Epoch 180/200 | Loss: 0.7434</w:t>
        </w:r>
      </w:ins>
    </w:p>
    <w:p w14:paraId="69A1BFC3" w14:textId="77777777" w:rsidR="00E1495E" w:rsidRPr="00E1495E" w:rsidRDefault="00E1495E" w:rsidP="00E1495E">
      <w:pPr>
        <w:rPr>
          <w:ins w:id="828" w:author="Microsoft Word" w:date="2025-07-21T22:06:00Z" w16du:dateUtc="2025-07-21T16:36:00Z"/>
        </w:rPr>
      </w:pPr>
      <w:ins w:id="829" w:author="Microsoft Word" w:date="2025-07-21T22:06:00Z" w16du:dateUtc="2025-07-21T16:36:00Z">
        <w:r w:rsidRPr="00E1495E">
          <w:t>Epoch 181/200 | Loss: 0.7124</w:t>
        </w:r>
      </w:ins>
    </w:p>
    <w:p w14:paraId="7D4683FD" w14:textId="77777777" w:rsidR="00E1495E" w:rsidRPr="00E1495E" w:rsidRDefault="00E1495E" w:rsidP="00E1495E">
      <w:pPr>
        <w:rPr>
          <w:ins w:id="830" w:author="Microsoft Word" w:date="2025-07-21T22:06:00Z" w16du:dateUtc="2025-07-21T16:36:00Z"/>
        </w:rPr>
      </w:pPr>
      <w:ins w:id="831" w:author="Microsoft Word" w:date="2025-07-21T22:06:00Z" w16du:dateUtc="2025-07-21T16:36:00Z">
        <w:r w:rsidRPr="00E1495E">
          <w:lastRenderedPageBreak/>
          <w:t>Epoch 182/200 | Loss: 0.6981</w:t>
        </w:r>
      </w:ins>
    </w:p>
    <w:p w14:paraId="15426D2F" w14:textId="77777777" w:rsidR="00E1495E" w:rsidRPr="00E1495E" w:rsidRDefault="00E1495E" w:rsidP="00E1495E">
      <w:pPr>
        <w:rPr>
          <w:ins w:id="832" w:author="Microsoft Word" w:date="2025-07-21T22:06:00Z" w16du:dateUtc="2025-07-21T16:36:00Z"/>
        </w:rPr>
      </w:pPr>
      <w:ins w:id="833" w:author="Microsoft Word" w:date="2025-07-21T22:06:00Z" w16du:dateUtc="2025-07-21T16:36:00Z">
        <w:r w:rsidRPr="00E1495E">
          <w:t>Epoch 183/200 | Loss: 0.6596</w:t>
        </w:r>
      </w:ins>
    </w:p>
    <w:p w14:paraId="306369AF" w14:textId="77777777" w:rsidR="00E1495E" w:rsidRPr="00E1495E" w:rsidRDefault="00E1495E" w:rsidP="00E1495E">
      <w:pPr>
        <w:rPr>
          <w:ins w:id="834" w:author="Microsoft Word" w:date="2025-07-21T22:06:00Z" w16du:dateUtc="2025-07-21T16:36:00Z"/>
        </w:rPr>
      </w:pPr>
      <w:ins w:id="835" w:author="Microsoft Word" w:date="2025-07-21T22:06:00Z" w16du:dateUtc="2025-07-21T16:36:00Z">
        <w:r w:rsidRPr="00E1495E">
          <w:t>Epoch 184/200 | Loss: 0.6914</w:t>
        </w:r>
      </w:ins>
    </w:p>
    <w:p w14:paraId="70DA2E98" w14:textId="77777777" w:rsidR="00E1495E" w:rsidRPr="00E1495E" w:rsidRDefault="00E1495E" w:rsidP="00E1495E">
      <w:pPr>
        <w:rPr>
          <w:ins w:id="836" w:author="Microsoft Word" w:date="2025-07-21T22:06:00Z" w16du:dateUtc="2025-07-21T16:36:00Z"/>
        </w:rPr>
      </w:pPr>
      <w:ins w:id="837" w:author="Microsoft Word" w:date="2025-07-21T22:06:00Z" w16du:dateUtc="2025-07-21T16:36:00Z">
        <w:r w:rsidRPr="00E1495E">
          <w:t>Epoch 185/200 | Loss: 0.7371</w:t>
        </w:r>
      </w:ins>
    </w:p>
    <w:p w14:paraId="7D3A7D1E" w14:textId="77777777" w:rsidR="00E1495E" w:rsidRPr="00E1495E" w:rsidRDefault="00E1495E" w:rsidP="00E1495E">
      <w:pPr>
        <w:rPr>
          <w:ins w:id="838" w:author="Microsoft Word" w:date="2025-07-21T22:06:00Z" w16du:dateUtc="2025-07-21T16:36:00Z"/>
        </w:rPr>
      </w:pPr>
      <w:ins w:id="839" w:author="Microsoft Word" w:date="2025-07-21T22:06:00Z" w16du:dateUtc="2025-07-21T16:36:00Z">
        <w:r w:rsidRPr="00E1495E">
          <w:t>Epoch 186/200 | Loss: 0.7045</w:t>
        </w:r>
      </w:ins>
    </w:p>
    <w:p w14:paraId="47DEEA80" w14:textId="77777777" w:rsidR="00E1495E" w:rsidRPr="00E1495E" w:rsidRDefault="00E1495E" w:rsidP="00E1495E">
      <w:pPr>
        <w:rPr>
          <w:ins w:id="840" w:author="Microsoft Word" w:date="2025-07-21T22:06:00Z" w16du:dateUtc="2025-07-21T16:36:00Z"/>
        </w:rPr>
      </w:pPr>
      <w:ins w:id="841" w:author="Microsoft Word" w:date="2025-07-21T22:06:00Z" w16du:dateUtc="2025-07-21T16:36:00Z">
        <w:r w:rsidRPr="00E1495E">
          <w:t>Epoch 187/200 | Loss: 0.6645</w:t>
        </w:r>
      </w:ins>
    </w:p>
    <w:p w14:paraId="4DD6FB0E" w14:textId="77777777" w:rsidR="00E1495E" w:rsidRPr="00E1495E" w:rsidRDefault="00E1495E" w:rsidP="00E1495E">
      <w:pPr>
        <w:rPr>
          <w:ins w:id="842" w:author="Microsoft Word" w:date="2025-07-21T22:06:00Z" w16du:dateUtc="2025-07-21T16:36:00Z"/>
        </w:rPr>
      </w:pPr>
      <w:ins w:id="843" w:author="Microsoft Word" w:date="2025-07-21T22:06:00Z" w16du:dateUtc="2025-07-21T16:36:00Z">
        <w:r w:rsidRPr="00E1495E">
          <w:t>Epoch 188/200 | Loss: 0.7172</w:t>
        </w:r>
      </w:ins>
    </w:p>
    <w:p w14:paraId="4B6A17A9" w14:textId="77777777" w:rsidR="00E1495E" w:rsidRPr="00E1495E" w:rsidRDefault="00E1495E" w:rsidP="00E1495E">
      <w:pPr>
        <w:rPr>
          <w:ins w:id="844" w:author="Microsoft Word" w:date="2025-07-21T22:06:00Z" w16du:dateUtc="2025-07-21T16:36:00Z"/>
        </w:rPr>
      </w:pPr>
      <w:ins w:id="845" w:author="Microsoft Word" w:date="2025-07-21T22:06:00Z" w16du:dateUtc="2025-07-21T16:36:00Z">
        <w:r w:rsidRPr="00E1495E">
          <w:t>Epoch 189/200 | Loss: 0.6920</w:t>
        </w:r>
      </w:ins>
    </w:p>
    <w:p w14:paraId="401A847D" w14:textId="77777777" w:rsidR="00E1495E" w:rsidRPr="00E1495E" w:rsidRDefault="00E1495E" w:rsidP="00E1495E">
      <w:pPr>
        <w:rPr>
          <w:ins w:id="846" w:author="Microsoft Word" w:date="2025-07-21T22:06:00Z" w16du:dateUtc="2025-07-21T16:36:00Z"/>
        </w:rPr>
      </w:pPr>
      <w:ins w:id="847" w:author="Microsoft Word" w:date="2025-07-21T22:06:00Z" w16du:dateUtc="2025-07-21T16:36:00Z">
        <w:r w:rsidRPr="00E1495E">
          <w:t>Epoch 190/200 | Loss: 0.6246</w:t>
        </w:r>
      </w:ins>
    </w:p>
    <w:p w14:paraId="54597DEF" w14:textId="77777777" w:rsidR="00E1495E" w:rsidRPr="00E1495E" w:rsidRDefault="00E1495E" w:rsidP="00E1495E">
      <w:pPr>
        <w:rPr>
          <w:ins w:id="848" w:author="Microsoft Word" w:date="2025-07-21T22:06:00Z" w16du:dateUtc="2025-07-21T16:36:00Z"/>
        </w:rPr>
      </w:pPr>
      <w:ins w:id="849" w:author="Microsoft Word" w:date="2025-07-21T22:06:00Z" w16du:dateUtc="2025-07-21T16:36:00Z">
        <w:r w:rsidRPr="00E1495E">
          <w:t>Epoch 191/200 | Loss: 0.6866</w:t>
        </w:r>
      </w:ins>
    </w:p>
    <w:p w14:paraId="08412174" w14:textId="77777777" w:rsidR="00E1495E" w:rsidRPr="00E1495E" w:rsidRDefault="00E1495E" w:rsidP="00E1495E">
      <w:pPr>
        <w:rPr>
          <w:ins w:id="850" w:author="Microsoft Word" w:date="2025-07-21T22:06:00Z" w16du:dateUtc="2025-07-21T16:36:00Z"/>
        </w:rPr>
      </w:pPr>
      <w:ins w:id="851" w:author="Microsoft Word" w:date="2025-07-21T22:06:00Z" w16du:dateUtc="2025-07-21T16:36:00Z">
        <w:r w:rsidRPr="00E1495E">
          <w:t>Epoch 192/200 | Loss: 0.6917</w:t>
        </w:r>
      </w:ins>
    </w:p>
    <w:p w14:paraId="45AD1AA2" w14:textId="77777777" w:rsidR="00E1495E" w:rsidRPr="00E1495E" w:rsidRDefault="00E1495E" w:rsidP="00E1495E">
      <w:pPr>
        <w:rPr>
          <w:ins w:id="852" w:author="Microsoft Word" w:date="2025-07-21T22:06:00Z" w16du:dateUtc="2025-07-21T16:36:00Z"/>
        </w:rPr>
      </w:pPr>
      <w:ins w:id="853" w:author="Microsoft Word" w:date="2025-07-21T22:06:00Z" w16du:dateUtc="2025-07-21T16:36:00Z">
        <w:r w:rsidRPr="00E1495E">
          <w:t>Epoch 193/200 | Loss: 0.6836</w:t>
        </w:r>
      </w:ins>
    </w:p>
    <w:p w14:paraId="1CE39B3C" w14:textId="77777777" w:rsidR="00E1495E" w:rsidRPr="00E1495E" w:rsidRDefault="00E1495E" w:rsidP="00E1495E">
      <w:pPr>
        <w:rPr>
          <w:ins w:id="854" w:author="Microsoft Word" w:date="2025-07-21T22:06:00Z" w16du:dateUtc="2025-07-21T16:36:00Z"/>
        </w:rPr>
      </w:pPr>
      <w:ins w:id="855" w:author="Microsoft Word" w:date="2025-07-21T22:06:00Z" w16du:dateUtc="2025-07-21T16:36:00Z">
        <w:r w:rsidRPr="00E1495E">
          <w:t>Epoch 194/200 | Loss: 0.6727</w:t>
        </w:r>
      </w:ins>
    </w:p>
    <w:p w14:paraId="62C7133A" w14:textId="77777777" w:rsidR="00E1495E" w:rsidRPr="00E1495E" w:rsidRDefault="00E1495E" w:rsidP="00E1495E">
      <w:pPr>
        <w:rPr>
          <w:ins w:id="856" w:author="Microsoft Word" w:date="2025-07-21T22:06:00Z" w16du:dateUtc="2025-07-21T16:36:00Z"/>
        </w:rPr>
      </w:pPr>
      <w:ins w:id="857" w:author="Microsoft Word" w:date="2025-07-21T22:06:00Z" w16du:dateUtc="2025-07-21T16:36:00Z">
        <w:r w:rsidRPr="00E1495E">
          <w:t>Epoch 195/200 | Loss: 0.6960</w:t>
        </w:r>
      </w:ins>
    </w:p>
    <w:p w14:paraId="0A398E63" w14:textId="77777777" w:rsidR="00E1495E" w:rsidRPr="00E1495E" w:rsidRDefault="00E1495E" w:rsidP="00E1495E">
      <w:pPr>
        <w:rPr>
          <w:ins w:id="858" w:author="Microsoft Word" w:date="2025-07-21T22:06:00Z" w16du:dateUtc="2025-07-21T16:36:00Z"/>
        </w:rPr>
      </w:pPr>
      <w:ins w:id="859" w:author="Microsoft Word" w:date="2025-07-21T22:06:00Z" w16du:dateUtc="2025-07-21T16:36:00Z">
        <w:r w:rsidRPr="00E1495E">
          <w:t>Epoch 196/200 | Loss: 0.6411</w:t>
        </w:r>
      </w:ins>
    </w:p>
    <w:p w14:paraId="5D18182C" w14:textId="77777777" w:rsidR="00E1495E" w:rsidRPr="00E1495E" w:rsidRDefault="00E1495E" w:rsidP="00E1495E">
      <w:pPr>
        <w:rPr>
          <w:ins w:id="860" w:author="Microsoft Word" w:date="2025-07-21T22:06:00Z" w16du:dateUtc="2025-07-21T16:36:00Z"/>
        </w:rPr>
      </w:pPr>
      <w:ins w:id="861" w:author="Microsoft Word" w:date="2025-07-21T22:06:00Z" w16du:dateUtc="2025-07-21T16:36:00Z">
        <w:r w:rsidRPr="00E1495E">
          <w:t>Epoch 197/200 | Loss: 0.6617</w:t>
        </w:r>
      </w:ins>
    </w:p>
    <w:p w14:paraId="00643045" w14:textId="77777777" w:rsidR="00E1495E" w:rsidRPr="00E1495E" w:rsidRDefault="00E1495E" w:rsidP="00E1495E">
      <w:pPr>
        <w:rPr>
          <w:ins w:id="862" w:author="Microsoft Word" w:date="2025-07-21T22:06:00Z" w16du:dateUtc="2025-07-21T16:36:00Z"/>
        </w:rPr>
      </w:pPr>
      <w:ins w:id="863" w:author="Microsoft Word" w:date="2025-07-21T22:06:00Z" w16du:dateUtc="2025-07-21T16:36:00Z">
        <w:r w:rsidRPr="00E1495E">
          <w:t>Epoch 198/200 | Loss: 0.6804</w:t>
        </w:r>
      </w:ins>
    </w:p>
    <w:p w14:paraId="1E9C8A34" w14:textId="77777777" w:rsidR="00E1495E" w:rsidRPr="00E1495E" w:rsidRDefault="00E1495E" w:rsidP="00E1495E">
      <w:pPr>
        <w:rPr>
          <w:ins w:id="864" w:author="Microsoft Word" w:date="2025-07-21T22:06:00Z" w16du:dateUtc="2025-07-21T16:36:00Z"/>
        </w:rPr>
      </w:pPr>
      <w:ins w:id="865" w:author="Microsoft Word" w:date="2025-07-21T22:06:00Z" w16du:dateUtc="2025-07-21T16:36:00Z">
        <w:r w:rsidRPr="00E1495E">
          <w:t>Epoch 199/200 | Loss: 0.6514</w:t>
        </w:r>
      </w:ins>
    </w:p>
    <w:p w14:paraId="766EBD23" w14:textId="77777777" w:rsidR="00E1495E" w:rsidRPr="00E1495E" w:rsidRDefault="00E1495E" w:rsidP="00E1495E">
      <w:pPr>
        <w:rPr>
          <w:ins w:id="866" w:author="Microsoft Word" w:date="2025-07-21T22:06:00Z" w16du:dateUtc="2025-07-21T16:36:00Z"/>
        </w:rPr>
      </w:pPr>
      <w:ins w:id="867" w:author="Microsoft Word" w:date="2025-07-21T22:06:00Z" w16du:dateUtc="2025-07-21T16:36:00Z">
        <w:r w:rsidRPr="00E1495E">
          <w:t>Epoch 200/200 | Loss: 0.6373</w:t>
        </w:r>
      </w:ins>
    </w:p>
    <w:p w14:paraId="115AE48C" w14:textId="77777777" w:rsidR="00E1495E" w:rsidRPr="00E1495E" w:rsidRDefault="00E1495E" w:rsidP="00E1495E">
      <w:pPr>
        <w:rPr>
          <w:ins w:id="868" w:author="Microsoft Word" w:date="2025-07-21T22:06:00Z" w16du:dateUtc="2025-07-21T16:36:00Z"/>
        </w:rPr>
      </w:pPr>
      <w:r w:rsidRPr="00E1495E">
        <w:drawing>
          <wp:inline distT="0" distB="0" distL="0" distR="0" wp14:anchorId="62B6B8A7" wp14:editId="5E69CC83">
            <wp:extent cx="5731510" cy="2382520"/>
            <wp:effectExtent l="0" t="0" r="2540" b="0"/>
            <wp:docPr id="37376192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9A03" w14:textId="77777777" w:rsidR="00E1495E" w:rsidRPr="00E1495E" w:rsidRDefault="00E1495E" w:rsidP="00E1495E">
      <w:pPr>
        <w:rPr>
          <w:ins w:id="869" w:author="Microsoft Word" w:date="2025-07-21T22:06:00Z" w16du:dateUtc="2025-07-21T16:36:00Z"/>
        </w:rPr>
      </w:pPr>
      <w:r w:rsidRPr="00E1495E">
        <w:lastRenderedPageBreak/>
        <w:drawing>
          <wp:inline distT="0" distB="0" distL="0" distR="0" wp14:anchorId="16D6B763" wp14:editId="26C7DB15">
            <wp:extent cx="5731510" cy="2446020"/>
            <wp:effectExtent l="0" t="0" r="2540" b="0"/>
            <wp:docPr id="1473170732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7460C" w14:textId="77777777" w:rsidR="00E1495E" w:rsidRPr="00E1495E" w:rsidRDefault="00E1495E" w:rsidP="00E1495E">
      <w:pPr>
        <w:rPr>
          <w:ins w:id="870" w:author="Microsoft Word" w:date="2025-07-21T22:06:00Z" w16du:dateUtc="2025-07-21T16:36:00Z"/>
        </w:rPr>
      </w:pPr>
      <w:r w:rsidRPr="00E1495E">
        <w:drawing>
          <wp:inline distT="0" distB="0" distL="0" distR="0" wp14:anchorId="464606D7" wp14:editId="32EFFF6F">
            <wp:extent cx="5731510" cy="2171700"/>
            <wp:effectExtent l="0" t="0" r="2540" b="0"/>
            <wp:docPr id="1235277328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715D9" w14:textId="77777777" w:rsidR="00E1495E" w:rsidRPr="00E1495E" w:rsidRDefault="00E1495E" w:rsidP="00E1495E">
      <w:pPr>
        <w:rPr>
          <w:ins w:id="871" w:author="Microsoft Word" w:date="2025-07-21T22:06:00Z" w16du:dateUtc="2025-07-21T16:36:00Z"/>
        </w:rPr>
      </w:pPr>
      <w:ins w:id="872" w:author="Microsoft Word" w:date="2025-07-21T22:06:00Z" w16du:dateUtc="2025-07-21T16:36:00Z">
        <w:r w:rsidRPr="00E1495E">
          <w:t>Split 4 Accuracy: 0.5238</w:t>
        </w:r>
      </w:ins>
    </w:p>
    <w:p w14:paraId="6F62DC29" w14:textId="77777777" w:rsidR="00E1495E" w:rsidRPr="00E1495E" w:rsidRDefault="00E1495E" w:rsidP="00E1495E">
      <w:pPr>
        <w:rPr>
          <w:ins w:id="873" w:author="Microsoft Word" w:date="2025-07-21T22:06:00Z" w16du:dateUtc="2025-07-21T16:36:00Z"/>
        </w:rPr>
      </w:pPr>
      <w:ins w:id="874" w:author="Microsoft Word" w:date="2025-07-21T22:06:00Z" w16du:dateUtc="2025-07-21T16:36:00Z">
        <w:r w:rsidRPr="00E1495E">
          <w:lastRenderedPageBreak/>
          <w:t>After oversampling, class counts: Counter({1: 44, 0: 44})</w:t>
        </w:r>
      </w:ins>
    </w:p>
    <w:p w14:paraId="6577210C" w14:textId="71331FEB" w:rsidR="00E1495E" w:rsidRPr="00E1495E" w:rsidRDefault="00E1495E" w:rsidP="00E1495E">
      <w:pPr>
        <w:rPr>
          <w:ins w:id="875" w:author="Microsoft Word" w:date="2025-07-21T22:06:00Z" w16du:dateUtc="2025-07-21T16:36:00Z"/>
        </w:rPr>
      </w:pPr>
      <w:ins w:id="876" w:author="Microsoft Word" w:date="2025-07-21T22:06:00Z" w16du:dateUtc="2025-07-21T16:36:00Z">
        <w:r w:rsidRPr="00E1495E">
          <w:t>Epoch 1/200 | Loss: 0.7701</w:t>
        </w:r>
      </w:ins>
    </w:p>
    <w:p w14:paraId="263BB33C" w14:textId="515C75ED" w:rsidR="00E1495E" w:rsidRPr="00E1495E" w:rsidRDefault="00E1495E" w:rsidP="00E1495E">
      <w:pPr>
        <w:rPr>
          <w:ins w:id="877" w:author="Microsoft Word" w:date="2025-07-21T22:06:00Z" w16du:dateUtc="2025-07-21T16:36:00Z"/>
        </w:rPr>
      </w:pPr>
      <w:ins w:id="878" w:author="Microsoft Word" w:date="2025-07-21T22:06:00Z" w16du:dateUtc="2025-07-21T16:36:00Z">
        <w:r w:rsidRPr="00E1495E">
          <w:t>Epoch 2/200 | Loss: 0.7470</w:t>
        </w:r>
      </w:ins>
    </w:p>
    <w:p w14:paraId="5B57D186" w14:textId="6324F32A" w:rsidR="00E1495E" w:rsidRPr="00E1495E" w:rsidRDefault="00E1495E" w:rsidP="00E1495E">
      <w:pPr>
        <w:rPr>
          <w:ins w:id="879" w:author="Microsoft Word" w:date="2025-07-21T22:06:00Z" w16du:dateUtc="2025-07-21T16:36:00Z"/>
        </w:rPr>
      </w:pPr>
      <w:ins w:id="880" w:author="Microsoft Word" w:date="2025-07-21T22:06:00Z" w16du:dateUtc="2025-07-21T16:36:00Z">
        <w:r w:rsidRPr="00E1495E">
          <w:t>Epoch 3/200 | Loss: 0.6983</w:t>
        </w:r>
      </w:ins>
    </w:p>
    <w:p w14:paraId="530DDB85" w14:textId="1B918BF2" w:rsidR="00E1495E" w:rsidRPr="00E1495E" w:rsidRDefault="00E1495E" w:rsidP="00E1495E">
      <w:pPr>
        <w:rPr>
          <w:ins w:id="881" w:author="Microsoft Word" w:date="2025-07-21T22:06:00Z" w16du:dateUtc="2025-07-21T16:36:00Z"/>
        </w:rPr>
      </w:pPr>
      <w:ins w:id="882" w:author="Microsoft Word" w:date="2025-07-21T22:06:00Z" w16du:dateUtc="2025-07-21T16:36:00Z">
        <w:r w:rsidRPr="00E1495E">
          <w:t>Epoch 4/200 | Loss: 0.7277</w:t>
        </w:r>
      </w:ins>
    </w:p>
    <w:p w14:paraId="55AB4EFD" w14:textId="39B275CB" w:rsidR="00E1495E" w:rsidRPr="00E1495E" w:rsidRDefault="00E1495E" w:rsidP="00E1495E">
      <w:pPr>
        <w:rPr>
          <w:ins w:id="883" w:author="Microsoft Word" w:date="2025-07-21T22:06:00Z" w16du:dateUtc="2025-07-21T16:36:00Z"/>
        </w:rPr>
      </w:pPr>
      <w:ins w:id="884" w:author="Microsoft Word" w:date="2025-07-21T22:06:00Z" w16du:dateUtc="2025-07-21T16:36:00Z">
        <w:r w:rsidRPr="00E1495E">
          <w:t>Epoch 5/200 | Loss: 0.7571</w:t>
        </w:r>
      </w:ins>
    </w:p>
    <w:p w14:paraId="2802194D" w14:textId="0E5DAD0A" w:rsidR="00E1495E" w:rsidRPr="00E1495E" w:rsidRDefault="00E1495E" w:rsidP="00E1495E">
      <w:pPr>
        <w:rPr>
          <w:ins w:id="885" w:author="Microsoft Word" w:date="2025-07-21T22:06:00Z" w16du:dateUtc="2025-07-21T16:36:00Z"/>
        </w:rPr>
      </w:pPr>
      <w:ins w:id="886" w:author="Microsoft Word" w:date="2025-07-21T22:06:00Z" w16du:dateUtc="2025-07-21T16:36:00Z">
        <w:r w:rsidRPr="00E1495E">
          <w:t>Epoch 6/200 | Loss: 0.8269</w:t>
        </w:r>
      </w:ins>
    </w:p>
    <w:p w14:paraId="73916D32" w14:textId="3AC40644" w:rsidR="00E1495E" w:rsidRPr="00E1495E" w:rsidRDefault="00E1495E" w:rsidP="00E1495E">
      <w:pPr>
        <w:rPr>
          <w:ins w:id="887" w:author="Microsoft Word" w:date="2025-07-21T22:06:00Z" w16du:dateUtc="2025-07-21T16:36:00Z"/>
        </w:rPr>
      </w:pPr>
      <w:ins w:id="888" w:author="Microsoft Word" w:date="2025-07-21T22:06:00Z" w16du:dateUtc="2025-07-21T16:36:00Z">
        <w:r w:rsidRPr="00E1495E">
          <w:t>Epoch 7/200 | Loss: 0.7536</w:t>
        </w:r>
      </w:ins>
    </w:p>
    <w:p w14:paraId="2D170948" w14:textId="0D3129EF" w:rsidR="00E1495E" w:rsidRPr="00E1495E" w:rsidRDefault="00E1495E" w:rsidP="00E1495E">
      <w:pPr>
        <w:rPr>
          <w:ins w:id="889" w:author="Microsoft Word" w:date="2025-07-21T22:06:00Z" w16du:dateUtc="2025-07-21T16:36:00Z"/>
        </w:rPr>
      </w:pPr>
      <w:ins w:id="890" w:author="Microsoft Word" w:date="2025-07-21T22:06:00Z" w16du:dateUtc="2025-07-21T16:36:00Z">
        <w:r w:rsidRPr="00E1495E">
          <w:t>Epoch 8/200 | Loss: 0.6833</w:t>
        </w:r>
      </w:ins>
    </w:p>
    <w:p w14:paraId="67CBDB35" w14:textId="32227763" w:rsidR="00E1495E" w:rsidRPr="00E1495E" w:rsidRDefault="00E1495E" w:rsidP="00E1495E">
      <w:pPr>
        <w:rPr>
          <w:ins w:id="891" w:author="Microsoft Word" w:date="2025-07-21T22:06:00Z" w16du:dateUtc="2025-07-21T16:36:00Z"/>
        </w:rPr>
      </w:pPr>
      <w:ins w:id="892" w:author="Microsoft Word" w:date="2025-07-21T22:06:00Z" w16du:dateUtc="2025-07-21T16:36:00Z">
        <w:r w:rsidRPr="00E1495E">
          <w:t>Epoch 9/200 | Loss: 0.7805</w:t>
        </w:r>
      </w:ins>
    </w:p>
    <w:p w14:paraId="12A5681C" w14:textId="6F4AE854" w:rsidR="00E1495E" w:rsidRPr="00E1495E" w:rsidRDefault="00E1495E" w:rsidP="00E1495E">
      <w:pPr>
        <w:rPr>
          <w:ins w:id="893" w:author="Microsoft Word" w:date="2025-07-21T22:06:00Z" w16du:dateUtc="2025-07-21T16:36:00Z"/>
        </w:rPr>
      </w:pPr>
      <w:ins w:id="894" w:author="Microsoft Word" w:date="2025-07-21T22:06:00Z" w16du:dateUtc="2025-07-21T16:36:00Z">
        <w:r w:rsidRPr="00E1495E">
          <w:t>Epoch 10/200 | Loss: 0.7398</w:t>
        </w:r>
      </w:ins>
    </w:p>
    <w:p w14:paraId="6E97A434" w14:textId="27BFD6C7" w:rsidR="00E1495E" w:rsidRPr="00E1495E" w:rsidRDefault="00E1495E" w:rsidP="00E1495E">
      <w:pPr>
        <w:rPr>
          <w:ins w:id="895" w:author="Microsoft Word" w:date="2025-07-21T22:06:00Z" w16du:dateUtc="2025-07-21T16:36:00Z"/>
        </w:rPr>
      </w:pPr>
      <w:ins w:id="896" w:author="Microsoft Word" w:date="2025-07-21T22:06:00Z" w16du:dateUtc="2025-07-21T16:36:00Z">
        <w:r w:rsidRPr="00E1495E">
          <w:t>Epoch 11/200 | Loss: 0.7007</w:t>
        </w:r>
      </w:ins>
    </w:p>
    <w:p w14:paraId="4A835B45" w14:textId="059F584E" w:rsidR="00E1495E" w:rsidRPr="00E1495E" w:rsidRDefault="00E1495E" w:rsidP="00E1495E">
      <w:pPr>
        <w:rPr>
          <w:ins w:id="897" w:author="Microsoft Word" w:date="2025-07-21T22:06:00Z" w16du:dateUtc="2025-07-21T16:36:00Z"/>
        </w:rPr>
      </w:pPr>
      <w:ins w:id="898" w:author="Microsoft Word" w:date="2025-07-21T22:06:00Z" w16du:dateUtc="2025-07-21T16:36:00Z">
        <w:r w:rsidRPr="00E1495E">
          <w:t>Epoch 12/200 | Loss: 0.7109</w:t>
        </w:r>
      </w:ins>
    </w:p>
    <w:p w14:paraId="2C5153FD" w14:textId="4D0B4ACD" w:rsidR="00E1495E" w:rsidRPr="00E1495E" w:rsidRDefault="00E1495E" w:rsidP="00E1495E">
      <w:pPr>
        <w:rPr>
          <w:ins w:id="899" w:author="Microsoft Word" w:date="2025-07-21T22:06:00Z" w16du:dateUtc="2025-07-21T16:36:00Z"/>
        </w:rPr>
      </w:pPr>
      <w:ins w:id="900" w:author="Microsoft Word" w:date="2025-07-21T22:06:00Z" w16du:dateUtc="2025-07-21T16:36:00Z">
        <w:r w:rsidRPr="00E1495E">
          <w:t>Epoch 13/200 | Loss: 0.7605</w:t>
        </w:r>
      </w:ins>
    </w:p>
    <w:p w14:paraId="459CDCBA" w14:textId="45418997" w:rsidR="00E1495E" w:rsidRPr="00E1495E" w:rsidRDefault="00E1495E" w:rsidP="00E1495E">
      <w:pPr>
        <w:rPr>
          <w:ins w:id="901" w:author="Microsoft Word" w:date="2025-07-21T22:06:00Z" w16du:dateUtc="2025-07-21T16:36:00Z"/>
        </w:rPr>
      </w:pPr>
      <w:ins w:id="902" w:author="Microsoft Word" w:date="2025-07-21T22:06:00Z" w16du:dateUtc="2025-07-21T16:36:00Z">
        <w:r w:rsidRPr="00E1495E">
          <w:t>Epoch 14/200 | Loss: 0.7164</w:t>
        </w:r>
      </w:ins>
    </w:p>
    <w:p w14:paraId="2DCCB179" w14:textId="7E484E01" w:rsidR="00E1495E" w:rsidRPr="00E1495E" w:rsidRDefault="00E1495E" w:rsidP="00E1495E">
      <w:pPr>
        <w:rPr>
          <w:ins w:id="903" w:author="Microsoft Word" w:date="2025-07-21T22:06:00Z" w16du:dateUtc="2025-07-21T16:36:00Z"/>
        </w:rPr>
      </w:pPr>
      <w:ins w:id="904" w:author="Microsoft Word" w:date="2025-07-21T22:06:00Z" w16du:dateUtc="2025-07-21T16:36:00Z">
        <w:r w:rsidRPr="00E1495E">
          <w:t>Epoch 15/200 | Loss: 0.7767</w:t>
        </w:r>
      </w:ins>
    </w:p>
    <w:p w14:paraId="36E568A3" w14:textId="77777777" w:rsidR="00E1495E" w:rsidRPr="00E1495E" w:rsidRDefault="00E1495E" w:rsidP="00E1495E">
      <w:pPr>
        <w:rPr>
          <w:ins w:id="905" w:author="Microsoft Word" w:date="2025-07-21T22:06:00Z" w16du:dateUtc="2025-07-21T16:36:00Z"/>
        </w:rPr>
      </w:pPr>
      <w:ins w:id="906" w:author="Microsoft Word" w:date="2025-07-21T22:06:00Z" w16du:dateUtc="2025-07-21T16:36:00Z">
        <w:r w:rsidRPr="00E1495E">
          <w:t>Epoch 16/200 | Loss: 0.7398</w:t>
        </w:r>
      </w:ins>
    </w:p>
    <w:p w14:paraId="20C149FF" w14:textId="19EBFAD3" w:rsidR="00E1495E" w:rsidRPr="00E1495E" w:rsidRDefault="00E1495E" w:rsidP="00E1495E">
      <w:pPr>
        <w:rPr>
          <w:ins w:id="907" w:author="Microsoft Word" w:date="2025-07-21T22:06:00Z" w16du:dateUtc="2025-07-21T16:36:00Z"/>
        </w:rPr>
      </w:pPr>
      <w:ins w:id="908" w:author="Microsoft Word" w:date="2025-07-21T22:06:00Z" w16du:dateUtc="2025-07-21T16:36:00Z">
        <w:r w:rsidRPr="00E1495E">
          <w:t>Epoch 17/200 | Loss: 0.7488</w:t>
        </w:r>
      </w:ins>
    </w:p>
    <w:p w14:paraId="324089B7" w14:textId="0D0240AE" w:rsidR="00E1495E" w:rsidRPr="00E1495E" w:rsidRDefault="00E1495E" w:rsidP="00E1495E">
      <w:pPr>
        <w:rPr>
          <w:ins w:id="909" w:author="Microsoft Word" w:date="2025-07-21T22:06:00Z" w16du:dateUtc="2025-07-21T16:36:00Z"/>
        </w:rPr>
      </w:pPr>
      <w:ins w:id="910" w:author="Microsoft Word" w:date="2025-07-21T22:06:00Z" w16du:dateUtc="2025-07-21T16:36:00Z">
        <w:r w:rsidRPr="00E1495E">
          <w:t>Epoch 18/200 | Loss: 0.6857</w:t>
        </w:r>
      </w:ins>
    </w:p>
    <w:p w14:paraId="70EFEF4B" w14:textId="2A780663" w:rsidR="00E1495E" w:rsidRPr="00E1495E" w:rsidRDefault="00E1495E" w:rsidP="00E1495E">
      <w:pPr>
        <w:rPr>
          <w:ins w:id="911" w:author="Microsoft Word" w:date="2025-07-21T22:06:00Z" w16du:dateUtc="2025-07-21T16:36:00Z"/>
        </w:rPr>
      </w:pPr>
      <w:ins w:id="912" w:author="Microsoft Word" w:date="2025-07-21T22:06:00Z" w16du:dateUtc="2025-07-21T16:36:00Z">
        <w:r w:rsidRPr="00E1495E">
          <w:t>Epoch 19/200 | Loss: 0.7091</w:t>
        </w:r>
      </w:ins>
    </w:p>
    <w:p w14:paraId="5999E020" w14:textId="77777777" w:rsidR="00E1495E" w:rsidRPr="00E1495E" w:rsidRDefault="00E1495E" w:rsidP="00E1495E">
      <w:pPr>
        <w:rPr>
          <w:ins w:id="913" w:author="Microsoft Word" w:date="2025-07-21T22:06:00Z" w16du:dateUtc="2025-07-21T16:36:00Z"/>
        </w:rPr>
      </w:pPr>
      <w:ins w:id="914" w:author="Microsoft Word" w:date="2025-07-21T22:06:00Z" w16du:dateUtc="2025-07-21T16:36:00Z">
        <w:r w:rsidRPr="00E1495E">
          <w:t>Epoch 20/200 | Loss: 0.7366</w:t>
        </w:r>
      </w:ins>
    </w:p>
    <w:p w14:paraId="7F38157F" w14:textId="77777777" w:rsidR="00E1495E" w:rsidRPr="00E1495E" w:rsidRDefault="00E1495E" w:rsidP="00E1495E">
      <w:pPr>
        <w:rPr>
          <w:ins w:id="915" w:author="Microsoft Word" w:date="2025-07-21T22:06:00Z" w16du:dateUtc="2025-07-21T16:36:00Z"/>
        </w:rPr>
      </w:pPr>
      <w:ins w:id="916" w:author="Microsoft Word" w:date="2025-07-21T22:06:00Z" w16du:dateUtc="2025-07-21T16:36:00Z">
        <w:r w:rsidRPr="00E1495E">
          <w:t>Epoch 21/200 | Loss: 0.6919</w:t>
        </w:r>
      </w:ins>
    </w:p>
    <w:p w14:paraId="259D9C3A" w14:textId="77777777" w:rsidR="00E1495E" w:rsidRPr="00E1495E" w:rsidRDefault="00E1495E" w:rsidP="00E1495E">
      <w:pPr>
        <w:rPr>
          <w:ins w:id="917" w:author="Microsoft Word" w:date="2025-07-21T22:06:00Z" w16du:dateUtc="2025-07-21T16:36:00Z"/>
        </w:rPr>
      </w:pPr>
      <w:ins w:id="918" w:author="Microsoft Word" w:date="2025-07-21T22:06:00Z" w16du:dateUtc="2025-07-21T16:36:00Z">
        <w:r w:rsidRPr="00E1495E">
          <w:t>Epoch 22/200 | Loss: 0.8240</w:t>
        </w:r>
      </w:ins>
    </w:p>
    <w:p w14:paraId="2A7F36E9" w14:textId="77777777" w:rsidR="00E1495E" w:rsidRPr="00E1495E" w:rsidRDefault="00E1495E" w:rsidP="00E1495E">
      <w:pPr>
        <w:rPr>
          <w:ins w:id="919" w:author="Microsoft Word" w:date="2025-07-21T22:06:00Z" w16du:dateUtc="2025-07-21T16:36:00Z"/>
        </w:rPr>
      </w:pPr>
      <w:ins w:id="920" w:author="Microsoft Word" w:date="2025-07-21T22:06:00Z" w16du:dateUtc="2025-07-21T16:36:00Z">
        <w:r w:rsidRPr="00E1495E">
          <w:t>Epoch 23/200 | Loss: 0.6985</w:t>
        </w:r>
      </w:ins>
    </w:p>
    <w:p w14:paraId="6D6A5A50" w14:textId="77777777" w:rsidR="00E1495E" w:rsidRPr="00E1495E" w:rsidRDefault="00E1495E" w:rsidP="00E1495E">
      <w:pPr>
        <w:rPr>
          <w:ins w:id="921" w:author="Microsoft Word" w:date="2025-07-21T22:06:00Z" w16du:dateUtc="2025-07-21T16:36:00Z"/>
        </w:rPr>
      </w:pPr>
      <w:ins w:id="922" w:author="Microsoft Word" w:date="2025-07-21T22:06:00Z" w16du:dateUtc="2025-07-21T16:36:00Z">
        <w:r w:rsidRPr="00E1495E">
          <w:t>Epoch 24/200 | Loss: 0.7197</w:t>
        </w:r>
      </w:ins>
    </w:p>
    <w:p w14:paraId="2417AED1" w14:textId="77777777" w:rsidR="00E1495E" w:rsidRPr="00E1495E" w:rsidRDefault="00E1495E" w:rsidP="00E1495E">
      <w:pPr>
        <w:rPr>
          <w:ins w:id="923" w:author="Microsoft Word" w:date="2025-07-21T22:06:00Z" w16du:dateUtc="2025-07-21T16:36:00Z"/>
        </w:rPr>
      </w:pPr>
      <w:ins w:id="924" w:author="Microsoft Word" w:date="2025-07-21T22:06:00Z" w16du:dateUtc="2025-07-21T16:36:00Z">
        <w:r w:rsidRPr="00E1495E">
          <w:t>Epoch 25/200 | Loss: 0.8036</w:t>
        </w:r>
      </w:ins>
    </w:p>
    <w:p w14:paraId="3B9A563A" w14:textId="77777777" w:rsidR="00E1495E" w:rsidRPr="00E1495E" w:rsidRDefault="00E1495E" w:rsidP="00E1495E">
      <w:pPr>
        <w:rPr>
          <w:ins w:id="925" w:author="Microsoft Word" w:date="2025-07-21T22:06:00Z" w16du:dateUtc="2025-07-21T16:36:00Z"/>
        </w:rPr>
      </w:pPr>
      <w:ins w:id="926" w:author="Microsoft Word" w:date="2025-07-21T22:06:00Z" w16du:dateUtc="2025-07-21T16:36:00Z">
        <w:r w:rsidRPr="00E1495E">
          <w:t>Epoch 26/200 | Loss: 0.7019</w:t>
        </w:r>
      </w:ins>
    </w:p>
    <w:p w14:paraId="2AEAC1CB" w14:textId="77777777" w:rsidR="00E1495E" w:rsidRPr="00E1495E" w:rsidRDefault="00E1495E" w:rsidP="00E1495E">
      <w:pPr>
        <w:rPr>
          <w:ins w:id="927" w:author="Microsoft Word" w:date="2025-07-21T22:06:00Z" w16du:dateUtc="2025-07-21T16:36:00Z"/>
        </w:rPr>
      </w:pPr>
      <w:ins w:id="928" w:author="Microsoft Word" w:date="2025-07-21T22:06:00Z" w16du:dateUtc="2025-07-21T16:36:00Z">
        <w:r w:rsidRPr="00E1495E">
          <w:lastRenderedPageBreak/>
          <w:t>Epoch 27/200 | Loss: 0.7138</w:t>
        </w:r>
      </w:ins>
    </w:p>
    <w:p w14:paraId="0B19509B" w14:textId="77777777" w:rsidR="00E1495E" w:rsidRPr="00E1495E" w:rsidRDefault="00E1495E" w:rsidP="00E1495E">
      <w:pPr>
        <w:rPr>
          <w:ins w:id="929" w:author="Microsoft Word" w:date="2025-07-21T22:06:00Z" w16du:dateUtc="2025-07-21T16:36:00Z"/>
        </w:rPr>
      </w:pPr>
      <w:ins w:id="930" w:author="Microsoft Word" w:date="2025-07-21T22:06:00Z" w16du:dateUtc="2025-07-21T16:36:00Z">
        <w:r w:rsidRPr="00E1495E">
          <w:t>Epoch 28/200 | Loss: 0.7216</w:t>
        </w:r>
      </w:ins>
    </w:p>
    <w:p w14:paraId="65360533" w14:textId="77777777" w:rsidR="00E1495E" w:rsidRPr="00E1495E" w:rsidRDefault="00E1495E" w:rsidP="00E1495E">
      <w:pPr>
        <w:rPr>
          <w:ins w:id="931" w:author="Microsoft Word" w:date="2025-07-21T22:06:00Z" w16du:dateUtc="2025-07-21T16:36:00Z"/>
        </w:rPr>
      </w:pPr>
      <w:ins w:id="932" w:author="Microsoft Word" w:date="2025-07-21T22:06:00Z" w16du:dateUtc="2025-07-21T16:36:00Z">
        <w:r w:rsidRPr="00E1495E">
          <w:t xml:space="preserve">Epoch 29/200 </w:t>
        </w:r>
        <w:r w:rsidRPr="00E1495E">
          <w:lastRenderedPageBreak/>
          <w:t>| Loss: 0.7580</w:t>
        </w:r>
      </w:ins>
    </w:p>
    <w:p w14:paraId="64726CE3" w14:textId="77777777" w:rsidR="00E1495E" w:rsidRPr="00E1495E" w:rsidRDefault="00E1495E" w:rsidP="00E1495E">
      <w:pPr>
        <w:rPr>
          <w:ins w:id="933" w:author="Microsoft Word" w:date="2025-07-21T22:06:00Z" w16du:dateUtc="2025-07-21T16:36:00Z"/>
        </w:rPr>
      </w:pPr>
      <w:ins w:id="934" w:author="Microsoft Word" w:date="2025-07-21T22:06:00Z" w16du:dateUtc="2025-07-21T16:36:00Z">
        <w:r w:rsidRPr="00E1495E">
          <w:t>Epoch 30/200 | Loss: 0.6607</w:t>
        </w:r>
      </w:ins>
    </w:p>
    <w:p w14:paraId="14C827DE" w14:textId="77777777" w:rsidR="00E1495E" w:rsidRPr="00E1495E" w:rsidRDefault="00E1495E" w:rsidP="00E1495E">
      <w:pPr>
        <w:rPr>
          <w:ins w:id="935" w:author="Microsoft Word" w:date="2025-07-21T22:06:00Z" w16du:dateUtc="2025-07-21T16:36:00Z"/>
        </w:rPr>
      </w:pPr>
      <w:ins w:id="936" w:author="Microsoft Word" w:date="2025-07-21T22:06:00Z" w16du:dateUtc="2025-07-21T16:36:00Z">
        <w:r w:rsidRPr="00E1495E">
          <w:t>Epoch</w:t>
        </w:r>
        <w:r w:rsidRPr="00E1495E">
          <w:lastRenderedPageBreak/>
          <w:t xml:space="preserve"> 31/200 | Loss: 0.6858</w:t>
        </w:r>
      </w:ins>
    </w:p>
    <w:p w14:paraId="5DAE3C99" w14:textId="77777777" w:rsidR="00E1495E" w:rsidRPr="00E1495E" w:rsidRDefault="00E1495E" w:rsidP="00E1495E">
      <w:pPr>
        <w:rPr>
          <w:ins w:id="937" w:author="Microsoft Word" w:date="2025-07-21T22:06:00Z" w16du:dateUtc="2025-07-21T16:36:00Z"/>
        </w:rPr>
      </w:pPr>
      <w:ins w:id="938" w:author="Microsoft Word" w:date="2025-07-21T22:06:00Z" w16du:dateUtc="2025-07-21T16:36:00Z">
        <w:r w:rsidRPr="00E1495E">
          <w:t>Epoch 32/200 | Loss: 0.7231</w:t>
        </w:r>
      </w:ins>
    </w:p>
    <w:p w14:paraId="0057A855" w14:textId="77777777" w:rsidR="00E1495E" w:rsidRPr="00E1495E" w:rsidRDefault="00E1495E" w:rsidP="00E1495E">
      <w:pPr>
        <w:rPr>
          <w:ins w:id="939" w:author="Microsoft Word" w:date="2025-07-21T22:06:00Z" w16du:dateUtc="2025-07-21T16:36:00Z"/>
        </w:rPr>
      </w:pPr>
      <w:ins w:id="940" w:author="Microsoft Word" w:date="2025-07-21T22:06:00Z" w16du:dateUtc="2025-07-21T16:36:00Z">
        <w:r w:rsidRPr="00E1495E">
          <w:t>Epoch 33/200 | Loss: 0.8705</w:t>
        </w:r>
      </w:ins>
    </w:p>
    <w:p w14:paraId="3DE163D3" w14:textId="77777777" w:rsidR="00E1495E" w:rsidRPr="00E1495E" w:rsidRDefault="00E1495E" w:rsidP="00E1495E">
      <w:pPr>
        <w:rPr>
          <w:ins w:id="941" w:author="Microsoft Word" w:date="2025-07-21T22:06:00Z" w16du:dateUtc="2025-07-21T16:36:00Z"/>
        </w:rPr>
      </w:pPr>
      <w:ins w:id="942" w:author="Microsoft Word" w:date="2025-07-21T22:06:00Z" w16du:dateUtc="2025-07-21T16:36:00Z">
        <w:r w:rsidRPr="00E1495E">
          <w:t>Epoch 34/200 | Loss: 0.6810</w:t>
        </w:r>
      </w:ins>
    </w:p>
    <w:p w14:paraId="0ABF702C" w14:textId="77777777" w:rsidR="00E1495E" w:rsidRPr="00E1495E" w:rsidRDefault="00E1495E" w:rsidP="00E1495E">
      <w:pPr>
        <w:rPr>
          <w:ins w:id="943" w:author="Microsoft Word" w:date="2025-07-21T22:06:00Z" w16du:dateUtc="2025-07-21T16:36:00Z"/>
        </w:rPr>
      </w:pPr>
      <w:ins w:id="944" w:author="Microsoft Word" w:date="2025-07-21T22:06:00Z" w16du:dateUtc="2025-07-21T16:36:00Z">
        <w:r w:rsidRPr="00E1495E">
          <w:t>Epoch 35/200 | Loss: 0.7006</w:t>
        </w:r>
      </w:ins>
    </w:p>
    <w:p w14:paraId="6D3EF3AA" w14:textId="77777777" w:rsidR="00E1495E" w:rsidRPr="00E1495E" w:rsidRDefault="00E1495E" w:rsidP="00E1495E">
      <w:pPr>
        <w:rPr>
          <w:ins w:id="945" w:author="Microsoft Word" w:date="2025-07-21T22:06:00Z" w16du:dateUtc="2025-07-21T16:36:00Z"/>
        </w:rPr>
      </w:pPr>
      <w:ins w:id="946" w:author="Microsoft Word" w:date="2025-07-21T22:06:00Z" w16du:dateUtc="2025-07-21T16:36:00Z">
        <w:r w:rsidRPr="00E1495E">
          <w:t>Epoch 36/200 | Loss: 0.7370</w:t>
        </w:r>
      </w:ins>
    </w:p>
    <w:p w14:paraId="2316BCFE" w14:textId="77777777" w:rsidR="00E1495E" w:rsidRPr="00E1495E" w:rsidRDefault="00E1495E" w:rsidP="00E1495E">
      <w:pPr>
        <w:rPr>
          <w:ins w:id="947" w:author="Microsoft Word" w:date="2025-07-21T22:06:00Z" w16du:dateUtc="2025-07-21T16:36:00Z"/>
        </w:rPr>
      </w:pPr>
      <w:ins w:id="948" w:author="Microsoft Word" w:date="2025-07-21T22:06:00Z" w16du:dateUtc="2025-07-21T16:36:00Z">
        <w:r w:rsidRPr="00E1495E">
          <w:t>Epoch 37/200 | Loss: 0.6594</w:t>
        </w:r>
      </w:ins>
    </w:p>
    <w:p w14:paraId="3A5D160B" w14:textId="77777777" w:rsidR="00E1495E" w:rsidRPr="00E1495E" w:rsidRDefault="00E1495E" w:rsidP="00E1495E">
      <w:pPr>
        <w:rPr>
          <w:ins w:id="949" w:author="Microsoft Word" w:date="2025-07-21T22:06:00Z" w16du:dateUtc="2025-07-21T16:36:00Z"/>
        </w:rPr>
      </w:pPr>
      <w:ins w:id="950" w:author="Microsoft Word" w:date="2025-07-21T22:06:00Z" w16du:dateUtc="2025-07-21T16:36:00Z">
        <w:r w:rsidRPr="00E1495E">
          <w:t>Epoch 38/200 | Loss: 0.6843</w:t>
        </w:r>
      </w:ins>
    </w:p>
    <w:p w14:paraId="20237F90" w14:textId="77777777" w:rsidR="00E1495E" w:rsidRPr="00E1495E" w:rsidRDefault="00E1495E" w:rsidP="00E1495E">
      <w:pPr>
        <w:rPr>
          <w:ins w:id="951" w:author="Microsoft Word" w:date="2025-07-21T22:06:00Z" w16du:dateUtc="2025-07-21T16:36:00Z"/>
        </w:rPr>
      </w:pPr>
      <w:ins w:id="952" w:author="Microsoft Word" w:date="2025-07-21T22:06:00Z" w16du:dateUtc="2025-07-21T16:36:00Z">
        <w:r w:rsidRPr="00E1495E">
          <w:t>Epoch 39/200 | Loss: 0.6480</w:t>
        </w:r>
      </w:ins>
    </w:p>
    <w:p w14:paraId="0CE16971" w14:textId="77777777" w:rsidR="00E1495E" w:rsidRPr="00E1495E" w:rsidRDefault="00E1495E" w:rsidP="00E1495E">
      <w:pPr>
        <w:rPr>
          <w:ins w:id="953" w:author="Microsoft Word" w:date="2025-07-21T22:06:00Z" w16du:dateUtc="2025-07-21T16:36:00Z"/>
        </w:rPr>
      </w:pPr>
      <w:ins w:id="954" w:author="Microsoft Word" w:date="2025-07-21T22:06:00Z" w16du:dateUtc="2025-07-21T16:36:00Z">
        <w:r w:rsidRPr="00E1495E">
          <w:t>Epoch 40/200 | Loss: 0.6667</w:t>
        </w:r>
      </w:ins>
    </w:p>
    <w:p w14:paraId="3E96DB62" w14:textId="77777777" w:rsidR="00E1495E" w:rsidRPr="00E1495E" w:rsidRDefault="00E1495E" w:rsidP="00E1495E">
      <w:pPr>
        <w:rPr>
          <w:ins w:id="955" w:author="Microsoft Word" w:date="2025-07-21T22:06:00Z" w16du:dateUtc="2025-07-21T16:36:00Z"/>
        </w:rPr>
      </w:pPr>
      <w:ins w:id="956" w:author="Microsoft Word" w:date="2025-07-21T22:06:00Z" w16du:dateUtc="2025-07-21T16:36:00Z">
        <w:r w:rsidRPr="00E1495E">
          <w:t>Epoch 41/200 | Loss: 0.7643</w:t>
        </w:r>
      </w:ins>
    </w:p>
    <w:p w14:paraId="3C6B1572" w14:textId="77777777" w:rsidR="00E1495E" w:rsidRPr="00E1495E" w:rsidRDefault="00E1495E" w:rsidP="00E1495E">
      <w:pPr>
        <w:rPr>
          <w:ins w:id="957" w:author="Microsoft Word" w:date="2025-07-21T22:06:00Z" w16du:dateUtc="2025-07-21T16:36:00Z"/>
        </w:rPr>
      </w:pPr>
      <w:ins w:id="958" w:author="Microsoft Word" w:date="2025-07-21T22:06:00Z" w16du:dateUtc="2025-07-21T16:36:00Z">
        <w:r w:rsidRPr="00E1495E">
          <w:t>Epoch 42/200 | Loss: 0.7711</w:t>
        </w:r>
      </w:ins>
    </w:p>
    <w:p w14:paraId="73227DE5" w14:textId="77777777" w:rsidR="00E1495E" w:rsidRPr="00E1495E" w:rsidRDefault="00E1495E" w:rsidP="00E1495E">
      <w:pPr>
        <w:rPr>
          <w:ins w:id="959" w:author="Microsoft Word" w:date="2025-07-21T22:06:00Z" w16du:dateUtc="2025-07-21T16:36:00Z"/>
        </w:rPr>
      </w:pPr>
      <w:ins w:id="960" w:author="Microsoft Word" w:date="2025-07-21T22:06:00Z" w16du:dateUtc="2025-07-21T16:36:00Z">
        <w:r w:rsidRPr="00E1495E">
          <w:t>Epoch 43/200 | Loss: 0.7425</w:t>
        </w:r>
      </w:ins>
    </w:p>
    <w:p w14:paraId="0D449EF9" w14:textId="77777777" w:rsidR="00E1495E" w:rsidRPr="00E1495E" w:rsidRDefault="00E1495E" w:rsidP="00E1495E">
      <w:pPr>
        <w:rPr>
          <w:ins w:id="961" w:author="Microsoft Word" w:date="2025-07-21T22:06:00Z" w16du:dateUtc="2025-07-21T16:36:00Z"/>
        </w:rPr>
      </w:pPr>
      <w:ins w:id="962" w:author="Microsoft Word" w:date="2025-07-21T22:06:00Z" w16du:dateUtc="2025-07-21T16:36:00Z">
        <w:r w:rsidRPr="00E1495E">
          <w:t>Epoch 44/200 | Loss: 0.6945</w:t>
        </w:r>
      </w:ins>
    </w:p>
    <w:p w14:paraId="1C9375C6" w14:textId="77777777" w:rsidR="00E1495E" w:rsidRPr="00E1495E" w:rsidRDefault="00E1495E" w:rsidP="00E1495E">
      <w:pPr>
        <w:rPr>
          <w:ins w:id="963" w:author="Microsoft Word" w:date="2025-07-21T22:06:00Z" w16du:dateUtc="2025-07-21T16:36:00Z"/>
        </w:rPr>
      </w:pPr>
      <w:ins w:id="964" w:author="Microsoft Word" w:date="2025-07-21T22:06:00Z" w16du:dateUtc="2025-07-21T16:36:00Z">
        <w:r w:rsidRPr="00E1495E">
          <w:t>Epoch 45/200 | Loss: 0.7003</w:t>
        </w:r>
      </w:ins>
    </w:p>
    <w:p w14:paraId="6019F310" w14:textId="77777777" w:rsidR="00E1495E" w:rsidRPr="00E1495E" w:rsidRDefault="00E1495E" w:rsidP="00E1495E">
      <w:pPr>
        <w:rPr>
          <w:ins w:id="965" w:author="Microsoft Word" w:date="2025-07-21T22:06:00Z" w16du:dateUtc="2025-07-21T16:36:00Z"/>
        </w:rPr>
      </w:pPr>
      <w:ins w:id="966" w:author="Microsoft Word" w:date="2025-07-21T22:06:00Z" w16du:dateUtc="2025-07-21T16:36:00Z">
        <w:r w:rsidRPr="00E1495E">
          <w:t>Epoch 46/200 | Loss: 0.7143</w:t>
        </w:r>
      </w:ins>
    </w:p>
    <w:p w14:paraId="5E8E8740" w14:textId="77777777" w:rsidR="00E1495E" w:rsidRPr="00E1495E" w:rsidRDefault="00E1495E" w:rsidP="00E1495E">
      <w:pPr>
        <w:rPr>
          <w:ins w:id="967" w:author="Microsoft Word" w:date="2025-07-21T22:06:00Z" w16du:dateUtc="2025-07-21T16:36:00Z"/>
        </w:rPr>
      </w:pPr>
      <w:ins w:id="968" w:author="Microsoft Word" w:date="2025-07-21T22:06:00Z" w16du:dateUtc="2025-07-21T16:36:00Z">
        <w:r w:rsidRPr="00E1495E">
          <w:t>Epoch 47/200 | Loss: 0.6978</w:t>
        </w:r>
      </w:ins>
    </w:p>
    <w:p w14:paraId="1CE7854F" w14:textId="77777777" w:rsidR="00E1495E" w:rsidRPr="00E1495E" w:rsidRDefault="00E1495E" w:rsidP="00E1495E">
      <w:pPr>
        <w:rPr>
          <w:ins w:id="969" w:author="Microsoft Word" w:date="2025-07-21T22:06:00Z" w16du:dateUtc="2025-07-21T16:36:00Z"/>
        </w:rPr>
      </w:pPr>
      <w:ins w:id="970" w:author="Microsoft Word" w:date="2025-07-21T22:06:00Z" w16du:dateUtc="2025-07-21T16:36:00Z">
        <w:r w:rsidRPr="00E1495E">
          <w:t>Epoch 48/200 | Loss: 0.7481</w:t>
        </w:r>
      </w:ins>
    </w:p>
    <w:p w14:paraId="78F1E01E" w14:textId="77777777" w:rsidR="00E1495E" w:rsidRPr="00E1495E" w:rsidRDefault="00E1495E" w:rsidP="00E1495E">
      <w:pPr>
        <w:rPr>
          <w:ins w:id="971" w:author="Microsoft Word" w:date="2025-07-21T22:06:00Z" w16du:dateUtc="2025-07-21T16:36:00Z"/>
        </w:rPr>
      </w:pPr>
      <w:ins w:id="972" w:author="Microsoft Word" w:date="2025-07-21T22:06:00Z" w16du:dateUtc="2025-07-21T16:36:00Z">
        <w:r w:rsidRPr="00E1495E">
          <w:t>Epoch 49/200 | Loss: 0.7574</w:t>
        </w:r>
      </w:ins>
    </w:p>
    <w:p w14:paraId="722FD67B" w14:textId="77777777" w:rsidR="00E1495E" w:rsidRPr="00E1495E" w:rsidRDefault="00E1495E" w:rsidP="00E1495E">
      <w:pPr>
        <w:rPr>
          <w:ins w:id="973" w:author="Microsoft Word" w:date="2025-07-21T22:06:00Z" w16du:dateUtc="2025-07-21T16:36:00Z"/>
        </w:rPr>
      </w:pPr>
      <w:ins w:id="974" w:author="Microsoft Word" w:date="2025-07-21T22:06:00Z" w16du:dateUtc="2025-07-21T16:36:00Z">
        <w:r w:rsidRPr="00E1495E">
          <w:t>Epoch 50/200 | Loss: 0.6926</w:t>
        </w:r>
      </w:ins>
    </w:p>
    <w:p w14:paraId="304428FE" w14:textId="77777777" w:rsidR="00E1495E" w:rsidRPr="00E1495E" w:rsidRDefault="00E1495E" w:rsidP="00E1495E">
      <w:pPr>
        <w:rPr>
          <w:ins w:id="975" w:author="Microsoft Word" w:date="2025-07-21T22:06:00Z" w16du:dateUtc="2025-07-21T16:36:00Z"/>
        </w:rPr>
      </w:pPr>
      <w:ins w:id="976" w:author="Microsoft Word" w:date="2025-07-21T22:06:00Z" w16du:dateUtc="2025-07-21T16:36:00Z">
        <w:r w:rsidRPr="00E1495E">
          <w:t>Epoch 51/200 | Loss: 0.6765</w:t>
        </w:r>
      </w:ins>
    </w:p>
    <w:p w14:paraId="41E558F0" w14:textId="77777777" w:rsidR="00E1495E" w:rsidRPr="00E1495E" w:rsidRDefault="00E1495E" w:rsidP="00E1495E">
      <w:pPr>
        <w:rPr>
          <w:ins w:id="977" w:author="Microsoft Word" w:date="2025-07-21T22:06:00Z" w16du:dateUtc="2025-07-21T16:36:00Z"/>
        </w:rPr>
      </w:pPr>
      <w:ins w:id="978" w:author="Microsoft Word" w:date="2025-07-21T22:06:00Z" w16du:dateUtc="2025-07-21T16:36:00Z">
        <w:r w:rsidRPr="00E1495E">
          <w:t>Epoch 52/200 | Loss: 0.7210</w:t>
        </w:r>
      </w:ins>
    </w:p>
    <w:p w14:paraId="1691BFAA" w14:textId="77777777" w:rsidR="00E1495E" w:rsidRPr="00E1495E" w:rsidRDefault="00E1495E" w:rsidP="00E1495E">
      <w:pPr>
        <w:rPr>
          <w:ins w:id="979" w:author="Microsoft Word" w:date="2025-07-21T22:06:00Z" w16du:dateUtc="2025-07-21T16:36:00Z"/>
        </w:rPr>
      </w:pPr>
      <w:ins w:id="980" w:author="Microsoft Word" w:date="2025-07-21T22:06:00Z" w16du:dateUtc="2025-07-21T16:36:00Z">
        <w:r w:rsidRPr="00E1495E">
          <w:t>Epoch 53/200 | Loss: 0.7168</w:t>
        </w:r>
      </w:ins>
    </w:p>
    <w:p w14:paraId="70729361" w14:textId="77777777" w:rsidR="00E1495E" w:rsidRPr="00E1495E" w:rsidRDefault="00E1495E" w:rsidP="00E1495E">
      <w:pPr>
        <w:rPr>
          <w:ins w:id="981" w:author="Microsoft Word" w:date="2025-07-21T22:06:00Z" w16du:dateUtc="2025-07-21T16:36:00Z"/>
        </w:rPr>
      </w:pPr>
      <w:ins w:id="982" w:author="Microsoft Word" w:date="2025-07-21T22:06:00Z" w16du:dateUtc="2025-07-21T16:36:00Z">
        <w:r w:rsidRPr="00E1495E">
          <w:t>Epoch 54/200 | Loss: 0.6725</w:t>
        </w:r>
      </w:ins>
    </w:p>
    <w:p w14:paraId="768CDA09" w14:textId="77777777" w:rsidR="00E1495E" w:rsidRPr="00E1495E" w:rsidRDefault="00E1495E" w:rsidP="00E1495E">
      <w:pPr>
        <w:rPr>
          <w:ins w:id="983" w:author="Microsoft Word" w:date="2025-07-21T22:06:00Z" w16du:dateUtc="2025-07-21T16:36:00Z"/>
        </w:rPr>
      </w:pPr>
      <w:ins w:id="984" w:author="Microsoft Word" w:date="2025-07-21T22:06:00Z" w16du:dateUtc="2025-07-21T16:36:00Z">
        <w:r w:rsidRPr="00E1495E">
          <w:t>Epoch 55/200 | Loss: 0.6973</w:t>
        </w:r>
      </w:ins>
    </w:p>
    <w:p w14:paraId="14957765" w14:textId="77777777" w:rsidR="00E1495E" w:rsidRPr="00E1495E" w:rsidRDefault="00E1495E" w:rsidP="00E1495E">
      <w:pPr>
        <w:rPr>
          <w:ins w:id="985" w:author="Microsoft Word" w:date="2025-07-21T22:06:00Z" w16du:dateUtc="2025-07-21T16:36:00Z"/>
        </w:rPr>
      </w:pPr>
      <w:ins w:id="986" w:author="Microsoft Word" w:date="2025-07-21T22:06:00Z" w16du:dateUtc="2025-07-21T16:36:00Z">
        <w:r w:rsidRPr="00E1495E">
          <w:t>Epoch 56/200 | Loss: 0.7387</w:t>
        </w:r>
      </w:ins>
    </w:p>
    <w:p w14:paraId="4512155D" w14:textId="77777777" w:rsidR="00E1495E" w:rsidRPr="00E1495E" w:rsidRDefault="00E1495E" w:rsidP="00E1495E">
      <w:pPr>
        <w:rPr>
          <w:ins w:id="987" w:author="Microsoft Word" w:date="2025-07-21T22:06:00Z" w16du:dateUtc="2025-07-21T16:36:00Z"/>
        </w:rPr>
      </w:pPr>
      <w:ins w:id="988" w:author="Microsoft Word" w:date="2025-07-21T22:06:00Z" w16du:dateUtc="2025-07-21T16:36:00Z">
        <w:r w:rsidRPr="00E1495E">
          <w:t>Epoch 57/200 | Loss: 0.7218</w:t>
        </w:r>
      </w:ins>
    </w:p>
    <w:p w14:paraId="61CA690D" w14:textId="77777777" w:rsidR="00E1495E" w:rsidRPr="00E1495E" w:rsidRDefault="00E1495E" w:rsidP="00E1495E">
      <w:pPr>
        <w:rPr>
          <w:ins w:id="989" w:author="Microsoft Word" w:date="2025-07-21T22:06:00Z" w16du:dateUtc="2025-07-21T16:36:00Z"/>
        </w:rPr>
      </w:pPr>
      <w:ins w:id="990" w:author="Microsoft Word" w:date="2025-07-21T22:06:00Z" w16du:dateUtc="2025-07-21T16:36:00Z">
        <w:r w:rsidRPr="00E1495E">
          <w:lastRenderedPageBreak/>
          <w:t>Epoch 58/200 | Loss: 0.6343</w:t>
        </w:r>
      </w:ins>
    </w:p>
    <w:p w14:paraId="2D2CF084" w14:textId="77777777" w:rsidR="00E1495E" w:rsidRPr="00E1495E" w:rsidRDefault="00E1495E" w:rsidP="00E1495E">
      <w:pPr>
        <w:rPr>
          <w:ins w:id="991" w:author="Microsoft Word" w:date="2025-07-21T22:06:00Z" w16du:dateUtc="2025-07-21T16:36:00Z"/>
        </w:rPr>
      </w:pPr>
      <w:ins w:id="992" w:author="Microsoft Word" w:date="2025-07-21T22:06:00Z" w16du:dateUtc="2025-07-21T16:36:00Z">
        <w:r w:rsidRPr="00E1495E">
          <w:t>Epoch 59/200 | Loss: 0.7240</w:t>
        </w:r>
      </w:ins>
    </w:p>
    <w:p w14:paraId="3013B4CC" w14:textId="77777777" w:rsidR="00E1495E" w:rsidRPr="00E1495E" w:rsidRDefault="00E1495E" w:rsidP="00E1495E">
      <w:pPr>
        <w:rPr>
          <w:ins w:id="993" w:author="Microsoft Word" w:date="2025-07-21T22:06:00Z" w16du:dateUtc="2025-07-21T16:36:00Z"/>
        </w:rPr>
      </w:pPr>
      <w:ins w:id="994" w:author="Microsoft Word" w:date="2025-07-21T22:06:00Z" w16du:dateUtc="2025-07-21T16:36:00Z">
        <w:r w:rsidRPr="00E1495E">
          <w:t>Epoch 60/200 | Loss: 0.7381</w:t>
        </w:r>
      </w:ins>
    </w:p>
    <w:p w14:paraId="7F0BBC77" w14:textId="77777777" w:rsidR="00E1495E" w:rsidRPr="00E1495E" w:rsidRDefault="00E1495E" w:rsidP="00E1495E">
      <w:pPr>
        <w:rPr>
          <w:ins w:id="995" w:author="Microsoft Word" w:date="2025-07-21T22:06:00Z" w16du:dateUtc="2025-07-21T16:36:00Z"/>
        </w:rPr>
      </w:pPr>
      <w:ins w:id="996" w:author="Microsoft Word" w:date="2025-07-21T22:06:00Z" w16du:dateUtc="2025-07-21T16:36:00Z">
        <w:r w:rsidRPr="00E1495E">
          <w:t>Epoch 61/200 | Loss: 0.7052</w:t>
        </w:r>
      </w:ins>
    </w:p>
    <w:p w14:paraId="004A1094" w14:textId="77777777" w:rsidR="00E1495E" w:rsidRPr="00E1495E" w:rsidRDefault="00E1495E" w:rsidP="00E1495E">
      <w:pPr>
        <w:rPr>
          <w:ins w:id="997" w:author="Microsoft Word" w:date="2025-07-21T22:06:00Z" w16du:dateUtc="2025-07-21T16:36:00Z"/>
        </w:rPr>
      </w:pPr>
      <w:ins w:id="998" w:author="Microsoft Word" w:date="2025-07-21T22:06:00Z" w16du:dateUtc="2025-07-21T16:36:00Z">
        <w:r w:rsidRPr="00E1495E">
          <w:t>Epoch 62/200 | Loss: 0.7658</w:t>
        </w:r>
      </w:ins>
    </w:p>
    <w:p w14:paraId="346AAE3F" w14:textId="77777777" w:rsidR="00E1495E" w:rsidRPr="00E1495E" w:rsidRDefault="00E1495E" w:rsidP="00E1495E">
      <w:pPr>
        <w:rPr>
          <w:ins w:id="999" w:author="Microsoft Word" w:date="2025-07-21T22:06:00Z" w16du:dateUtc="2025-07-21T16:36:00Z"/>
        </w:rPr>
      </w:pPr>
      <w:ins w:id="1000" w:author="Microsoft Word" w:date="2025-07-21T22:06:00Z" w16du:dateUtc="2025-07-21T16:36:00Z">
        <w:r w:rsidRPr="00E1495E">
          <w:t>Epoch 63/200 | Loss: 0.7373</w:t>
        </w:r>
      </w:ins>
    </w:p>
    <w:p w14:paraId="7BAB6E5E" w14:textId="77777777" w:rsidR="00E1495E" w:rsidRPr="00E1495E" w:rsidRDefault="00E1495E" w:rsidP="00E1495E">
      <w:pPr>
        <w:rPr>
          <w:ins w:id="1001" w:author="Microsoft Word" w:date="2025-07-21T22:06:00Z" w16du:dateUtc="2025-07-21T16:36:00Z"/>
        </w:rPr>
      </w:pPr>
      <w:ins w:id="1002" w:author="Microsoft Word" w:date="2025-07-21T22:06:00Z" w16du:dateUtc="2025-07-21T16:36:00Z">
        <w:r w:rsidRPr="00E1495E">
          <w:t>Epoch 64/200 | Loss: 0.7431</w:t>
        </w:r>
      </w:ins>
    </w:p>
    <w:p w14:paraId="7AB5FF4F" w14:textId="77777777" w:rsidR="00E1495E" w:rsidRPr="00E1495E" w:rsidRDefault="00E1495E" w:rsidP="00E1495E">
      <w:pPr>
        <w:rPr>
          <w:ins w:id="1003" w:author="Microsoft Word" w:date="2025-07-21T22:06:00Z" w16du:dateUtc="2025-07-21T16:36:00Z"/>
        </w:rPr>
      </w:pPr>
      <w:ins w:id="1004" w:author="Microsoft Word" w:date="2025-07-21T22:06:00Z" w16du:dateUtc="2025-07-21T16:36:00Z">
        <w:r w:rsidRPr="00E1495E">
          <w:t>Epoch 65/200 | Loss: 0.7379</w:t>
        </w:r>
      </w:ins>
    </w:p>
    <w:p w14:paraId="331080F2" w14:textId="77777777" w:rsidR="00E1495E" w:rsidRPr="00E1495E" w:rsidRDefault="00E1495E" w:rsidP="00E1495E">
      <w:pPr>
        <w:rPr>
          <w:ins w:id="1005" w:author="Microsoft Word" w:date="2025-07-21T22:06:00Z" w16du:dateUtc="2025-07-21T16:36:00Z"/>
        </w:rPr>
      </w:pPr>
      <w:ins w:id="1006" w:author="Microsoft Word" w:date="2025-07-21T22:06:00Z" w16du:dateUtc="2025-07-21T16:36:00Z">
        <w:r w:rsidRPr="00E1495E">
          <w:t>Epoch 66/200 | Loss: 0.7231</w:t>
        </w:r>
      </w:ins>
    </w:p>
    <w:p w14:paraId="1B2F9883" w14:textId="77777777" w:rsidR="00E1495E" w:rsidRPr="00E1495E" w:rsidRDefault="00E1495E" w:rsidP="00E1495E">
      <w:pPr>
        <w:rPr>
          <w:ins w:id="1007" w:author="Microsoft Word" w:date="2025-07-21T22:06:00Z" w16du:dateUtc="2025-07-21T16:36:00Z"/>
        </w:rPr>
      </w:pPr>
      <w:ins w:id="1008" w:author="Microsoft Word" w:date="2025-07-21T22:06:00Z" w16du:dateUtc="2025-07-21T16:36:00Z">
        <w:r w:rsidRPr="00E1495E">
          <w:t>Epoch 67/200 | Loss: 0.7418</w:t>
        </w:r>
      </w:ins>
    </w:p>
    <w:p w14:paraId="0BFA8FD7" w14:textId="77777777" w:rsidR="00E1495E" w:rsidRPr="00E1495E" w:rsidRDefault="00E1495E" w:rsidP="00E1495E">
      <w:pPr>
        <w:rPr>
          <w:ins w:id="1009" w:author="Microsoft Word" w:date="2025-07-21T22:06:00Z" w16du:dateUtc="2025-07-21T16:36:00Z"/>
        </w:rPr>
      </w:pPr>
      <w:ins w:id="1010" w:author="Microsoft Word" w:date="2025-07-21T22:06:00Z" w16du:dateUtc="2025-07-21T16:36:00Z">
        <w:r w:rsidRPr="00E1495E">
          <w:t>Epoch 68/200 | Loss: 0.6597</w:t>
        </w:r>
      </w:ins>
    </w:p>
    <w:p w14:paraId="266CF210" w14:textId="77777777" w:rsidR="00E1495E" w:rsidRPr="00E1495E" w:rsidRDefault="00E1495E" w:rsidP="00E1495E">
      <w:pPr>
        <w:rPr>
          <w:ins w:id="1011" w:author="Microsoft Word" w:date="2025-07-21T22:06:00Z" w16du:dateUtc="2025-07-21T16:36:00Z"/>
        </w:rPr>
      </w:pPr>
      <w:ins w:id="1012" w:author="Microsoft Word" w:date="2025-07-21T22:06:00Z" w16du:dateUtc="2025-07-21T16:36:00Z">
        <w:r w:rsidRPr="00E1495E">
          <w:t>Epoch 69/200 | Loss: 0.7414</w:t>
        </w:r>
      </w:ins>
    </w:p>
    <w:p w14:paraId="3C8F2A2D" w14:textId="77777777" w:rsidR="00E1495E" w:rsidRPr="00E1495E" w:rsidRDefault="00E1495E" w:rsidP="00E1495E">
      <w:pPr>
        <w:rPr>
          <w:ins w:id="1013" w:author="Microsoft Word" w:date="2025-07-21T22:06:00Z" w16du:dateUtc="2025-07-21T16:36:00Z"/>
        </w:rPr>
      </w:pPr>
      <w:ins w:id="1014" w:author="Microsoft Word" w:date="2025-07-21T22:06:00Z" w16du:dateUtc="2025-07-21T16:36:00Z">
        <w:r w:rsidRPr="00E1495E">
          <w:t>Epoch 70/200 | Loss: 0.7050</w:t>
        </w:r>
      </w:ins>
    </w:p>
    <w:p w14:paraId="5B51DC6F" w14:textId="77777777" w:rsidR="00E1495E" w:rsidRPr="00E1495E" w:rsidRDefault="00E1495E" w:rsidP="00E1495E">
      <w:pPr>
        <w:rPr>
          <w:ins w:id="1015" w:author="Microsoft Word" w:date="2025-07-21T22:06:00Z" w16du:dateUtc="2025-07-21T16:36:00Z"/>
        </w:rPr>
      </w:pPr>
      <w:ins w:id="1016" w:author="Microsoft Word" w:date="2025-07-21T22:06:00Z" w16du:dateUtc="2025-07-21T16:36:00Z">
        <w:r w:rsidRPr="00E1495E">
          <w:t>Epoch 71/200 | Loss: 0.7679</w:t>
        </w:r>
      </w:ins>
    </w:p>
    <w:p w14:paraId="6E82713A" w14:textId="77777777" w:rsidR="00E1495E" w:rsidRPr="00E1495E" w:rsidRDefault="00E1495E" w:rsidP="00E1495E">
      <w:pPr>
        <w:rPr>
          <w:ins w:id="1017" w:author="Microsoft Word" w:date="2025-07-21T22:06:00Z" w16du:dateUtc="2025-07-21T16:36:00Z"/>
        </w:rPr>
      </w:pPr>
      <w:ins w:id="1018" w:author="Microsoft Word" w:date="2025-07-21T22:06:00Z" w16du:dateUtc="2025-07-21T16:36:00Z">
        <w:r w:rsidRPr="00E1495E">
          <w:t>Epoch 72/200 | Loss: 0.6826</w:t>
        </w:r>
      </w:ins>
    </w:p>
    <w:p w14:paraId="1D3EB549" w14:textId="77777777" w:rsidR="00E1495E" w:rsidRPr="00E1495E" w:rsidRDefault="00E1495E" w:rsidP="00E1495E">
      <w:pPr>
        <w:rPr>
          <w:ins w:id="1019" w:author="Microsoft Word" w:date="2025-07-21T22:06:00Z" w16du:dateUtc="2025-07-21T16:36:00Z"/>
        </w:rPr>
      </w:pPr>
      <w:ins w:id="1020" w:author="Microsoft Word" w:date="2025-07-21T22:06:00Z" w16du:dateUtc="2025-07-21T16:36:00Z">
        <w:r w:rsidRPr="00E1495E">
          <w:t>Epoch 73/200 | Loss: 0.6925</w:t>
        </w:r>
      </w:ins>
    </w:p>
    <w:p w14:paraId="09BD64B3" w14:textId="77777777" w:rsidR="00E1495E" w:rsidRPr="00E1495E" w:rsidRDefault="00E1495E" w:rsidP="00E1495E">
      <w:pPr>
        <w:rPr>
          <w:ins w:id="1021" w:author="Microsoft Word" w:date="2025-07-21T22:06:00Z" w16du:dateUtc="2025-07-21T16:36:00Z"/>
        </w:rPr>
      </w:pPr>
      <w:ins w:id="1022" w:author="Microsoft Word" w:date="2025-07-21T22:06:00Z" w16du:dateUtc="2025-07-21T16:36:00Z">
        <w:r w:rsidRPr="00E1495E">
          <w:t>Epoch 74/200 | Loss: 0.6788</w:t>
        </w:r>
      </w:ins>
    </w:p>
    <w:p w14:paraId="41CCDCD3" w14:textId="77777777" w:rsidR="00E1495E" w:rsidRPr="00E1495E" w:rsidRDefault="00E1495E" w:rsidP="00E1495E">
      <w:pPr>
        <w:rPr>
          <w:ins w:id="1023" w:author="Microsoft Word" w:date="2025-07-21T22:06:00Z" w16du:dateUtc="2025-07-21T16:36:00Z"/>
        </w:rPr>
      </w:pPr>
      <w:ins w:id="1024" w:author="Microsoft Word" w:date="2025-07-21T22:06:00Z" w16du:dateUtc="2025-07-21T16:36:00Z">
        <w:r w:rsidRPr="00E1495E">
          <w:t>Epoch 75/200 | Loss: 0.6974</w:t>
        </w:r>
      </w:ins>
    </w:p>
    <w:p w14:paraId="6B407486" w14:textId="77777777" w:rsidR="00E1495E" w:rsidRPr="00E1495E" w:rsidRDefault="00E1495E" w:rsidP="00E1495E">
      <w:pPr>
        <w:rPr>
          <w:ins w:id="1025" w:author="Microsoft Word" w:date="2025-07-21T22:06:00Z" w16du:dateUtc="2025-07-21T16:36:00Z"/>
        </w:rPr>
      </w:pPr>
      <w:ins w:id="1026" w:author="Microsoft Word" w:date="2025-07-21T22:06:00Z" w16du:dateUtc="2025-07-21T16:36:00Z">
        <w:r w:rsidRPr="00E1495E">
          <w:t>Epoch 76/200 | Loss: 0.7017</w:t>
        </w:r>
      </w:ins>
    </w:p>
    <w:p w14:paraId="22C32BC6" w14:textId="77777777" w:rsidR="00E1495E" w:rsidRPr="00E1495E" w:rsidRDefault="00E1495E" w:rsidP="00E1495E">
      <w:pPr>
        <w:rPr>
          <w:ins w:id="1027" w:author="Microsoft Word" w:date="2025-07-21T22:06:00Z" w16du:dateUtc="2025-07-21T16:36:00Z"/>
        </w:rPr>
      </w:pPr>
      <w:ins w:id="1028" w:author="Microsoft Word" w:date="2025-07-21T22:06:00Z" w16du:dateUtc="2025-07-21T16:36:00Z">
        <w:r w:rsidRPr="00E1495E">
          <w:t>Epoch 77/200 | Loss: 0.6750</w:t>
        </w:r>
      </w:ins>
    </w:p>
    <w:p w14:paraId="3472FE68" w14:textId="77777777" w:rsidR="00E1495E" w:rsidRPr="00E1495E" w:rsidRDefault="00E1495E" w:rsidP="00E1495E">
      <w:pPr>
        <w:rPr>
          <w:ins w:id="1029" w:author="Microsoft Word" w:date="2025-07-21T22:06:00Z" w16du:dateUtc="2025-07-21T16:36:00Z"/>
        </w:rPr>
      </w:pPr>
      <w:ins w:id="1030" w:author="Microsoft Word" w:date="2025-07-21T22:06:00Z" w16du:dateUtc="2025-07-21T16:36:00Z">
        <w:r w:rsidRPr="00E1495E">
          <w:t>Epoch 78/200 | Loss: 0.7115</w:t>
        </w:r>
      </w:ins>
    </w:p>
    <w:p w14:paraId="3A96AD74" w14:textId="77777777" w:rsidR="00E1495E" w:rsidRPr="00E1495E" w:rsidRDefault="00E1495E" w:rsidP="00E1495E">
      <w:pPr>
        <w:rPr>
          <w:ins w:id="1031" w:author="Microsoft Word" w:date="2025-07-21T22:06:00Z" w16du:dateUtc="2025-07-21T16:36:00Z"/>
        </w:rPr>
      </w:pPr>
      <w:ins w:id="1032" w:author="Microsoft Word" w:date="2025-07-21T22:06:00Z" w16du:dateUtc="2025-07-21T16:36:00Z">
        <w:r w:rsidRPr="00E1495E">
          <w:t>Epoch 79/200 | Loss: 0.7198</w:t>
        </w:r>
      </w:ins>
    </w:p>
    <w:p w14:paraId="41891488" w14:textId="77777777" w:rsidR="00E1495E" w:rsidRPr="00E1495E" w:rsidRDefault="00E1495E" w:rsidP="00E1495E">
      <w:pPr>
        <w:rPr>
          <w:ins w:id="1033" w:author="Microsoft Word" w:date="2025-07-21T22:06:00Z" w16du:dateUtc="2025-07-21T16:36:00Z"/>
        </w:rPr>
      </w:pPr>
      <w:ins w:id="1034" w:author="Microsoft Word" w:date="2025-07-21T22:06:00Z" w16du:dateUtc="2025-07-21T16:36:00Z">
        <w:r w:rsidRPr="00E1495E">
          <w:t>Epoch 80/200 | Loss: 0.6797</w:t>
        </w:r>
      </w:ins>
    </w:p>
    <w:p w14:paraId="42E573A2" w14:textId="77777777" w:rsidR="00E1495E" w:rsidRPr="00E1495E" w:rsidRDefault="00E1495E" w:rsidP="00E1495E">
      <w:pPr>
        <w:rPr>
          <w:ins w:id="1035" w:author="Microsoft Word" w:date="2025-07-21T22:06:00Z" w16du:dateUtc="2025-07-21T16:36:00Z"/>
        </w:rPr>
      </w:pPr>
      <w:ins w:id="1036" w:author="Microsoft Word" w:date="2025-07-21T22:06:00Z" w16du:dateUtc="2025-07-21T16:36:00Z">
        <w:r w:rsidRPr="00E1495E">
          <w:t>Epoch 81/200 | Loss: 0.7290</w:t>
        </w:r>
      </w:ins>
    </w:p>
    <w:p w14:paraId="7791D99A" w14:textId="77777777" w:rsidR="00E1495E" w:rsidRPr="00E1495E" w:rsidRDefault="00E1495E" w:rsidP="00E1495E">
      <w:pPr>
        <w:rPr>
          <w:ins w:id="1037" w:author="Microsoft Word" w:date="2025-07-21T22:06:00Z" w16du:dateUtc="2025-07-21T16:36:00Z"/>
        </w:rPr>
      </w:pPr>
      <w:ins w:id="1038" w:author="Microsoft Word" w:date="2025-07-21T22:06:00Z" w16du:dateUtc="2025-07-21T16:36:00Z">
        <w:r w:rsidRPr="00E1495E">
          <w:t>Epoch 82/200 | Loss: 0.6640</w:t>
        </w:r>
      </w:ins>
    </w:p>
    <w:p w14:paraId="3155DB4A" w14:textId="77777777" w:rsidR="00E1495E" w:rsidRPr="00E1495E" w:rsidRDefault="00E1495E" w:rsidP="00E1495E">
      <w:pPr>
        <w:rPr>
          <w:ins w:id="1039" w:author="Microsoft Word" w:date="2025-07-21T22:06:00Z" w16du:dateUtc="2025-07-21T16:36:00Z"/>
        </w:rPr>
      </w:pPr>
      <w:ins w:id="1040" w:author="Microsoft Word" w:date="2025-07-21T22:06:00Z" w16du:dateUtc="2025-07-21T16:36:00Z">
        <w:r w:rsidRPr="00E1495E">
          <w:t>Epoch 83/200 | Loss: 0.6816</w:t>
        </w:r>
      </w:ins>
    </w:p>
    <w:p w14:paraId="45CA608D" w14:textId="77777777" w:rsidR="00E1495E" w:rsidRPr="00E1495E" w:rsidRDefault="00E1495E" w:rsidP="00E1495E">
      <w:pPr>
        <w:rPr>
          <w:ins w:id="1041" w:author="Microsoft Word" w:date="2025-07-21T22:06:00Z" w16du:dateUtc="2025-07-21T16:36:00Z"/>
        </w:rPr>
      </w:pPr>
      <w:ins w:id="1042" w:author="Microsoft Word" w:date="2025-07-21T22:06:00Z" w16du:dateUtc="2025-07-21T16:36:00Z">
        <w:r w:rsidRPr="00E1495E">
          <w:t>Epoch 84/200 | Loss: 0.6855</w:t>
        </w:r>
      </w:ins>
    </w:p>
    <w:p w14:paraId="7FE6E3AD" w14:textId="77777777" w:rsidR="00E1495E" w:rsidRPr="00E1495E" w:rsidRDefault="00E1495E" w:rsidP="00E1495E">
      <w:pPr>
        <w:rPr>
          <w:ins w:id="1043" w:author="Microsoft Word" w:date="2025-07-21T22:06:00Z" w16du:dateUtc="2025-07-21T16:36:00Z"/>
        </w:rPr>
      </w:pPr>
      <w:ins w:id="1044" w:author="Microsoft Word" w:date="2025-07-21T22:06:00Z" w16du:dateUtc="2025-07-21T16:36:00Z">
        <w:r w:rsidRPr="00E1495E">
          <w:t>Epoch 85/200 | Loss: 0.7278</w:t>
        </w:r>
      </w:ins>
    </w:p>
    <w:p w14:paraId="57B9579C" w14:textId="77777777" w:rsidR="00E1495E" w:rsidRPr="00E1495E" w:rsidRDefault="00E1495E" w:rsidP="00E1495E">
      <w:pPr>
        <w:rPr>
          <w:ins w:id="1045" w:author="Microsoft Word" w:date="2025-07-21T22:06:00Z" w16du:dateUtc="2025-07-21T16:36:00Z"/>
        </w:rPr>
      </w:pPr>
      <w:ins w:id="1046" w:author="Microsoft Word" w:date="2025-07-21T22:06:00Z" w16du:dateUtc="2025-07-21T16:36:00Z">
        <w:r w:rsidRPr="00E1495E">
          <w:t>Epoch 86/200 | Loss: 0.6541</w:t>
        </w:r>
      </w:ins>
    </w:p>
    <w:p w14:paraId="7C62EDEF" w14:textId="77777777" w:rsidR="00E1495E" w:rsidRPr="00E1495E" w:rsidRDefault="00E1495E" w:rsidP="00E1495E">
      <w:pPr>
        <w:rPr>
          <w:ins w:id="1047" w:author="Microsoft Word" w:date="2025-07-21T22:06:00Z" w16du:dateUtc="2025-07-21T16:36:00Z"/>
        </w:rPr>
      </w:pPr>
      <w:ins w:id="1048" w:author="Microsoft Word" w:date="2025-07-21T22:06:00Z" w16du:dateUtc="2025-07-21T16:36:00Z">
        <w:r w:rsidRPr="00E1495E">
          <w:t>Epoch 87/200 | Loss: 0.7222</w:t>
        </w:r>
      </w:ins>
    </w:p>
    <w:p w14:paraId="7A4EEA19" w14:textId="77777777" w:rsidR="00E1495E" w:rsidRPr="00E1495E" w:rsidRDefault="00E1495E" w:rsidP="00E1495E">
      <w:pPr>
        <w:rPr>
          <w:ins w:id="1049" w:author="Microsoft Word" w:date="2025-07-21T22:06:00Z" w16du:dateUtc="2025-07-21T16:36:00Z"/>
        </w:rPr>
      </w:pPr>
      <w:ins w:id="1050" w:author="Microsoft Word" w:date="2025-07-21T22:06:00Z" w16du:dateUtc="2025-07-21T16:36:00Z">
        <w:r w:rsidRPr="00E1495E">
          <w:t>Epoch 88/200 | Loss: 0.7156</w:t>
        </w:r>
      </w:ins>
    </w:p>
    <w:p w14:paraId="4077C016" w14:textId="77777777" w:rsidR="00E1495E" w:rsidRPr="00E1495E" w:rsidRDefault="00E1495E" w:rsidP="00E1495E">
      <w:pPr>
        <w:rPr>
          <w:ins w:id="1051" w:author="Microsoft Word" w:date="2025-07-21T22:06:00Z" w16du:dateUtc="2025-07-21T16:36:00Z"/>
        </w:rPr>
      </w:pPr>
      <w:ins w:id="1052" w:author="Microsoft Word" w:date="2025-07-21T22:06:00Z" w16du:dateUtc="2025-07-21T16:36:00Z">
        <w:r w:rsidRPr="00E1495E">
          <w:lastRenderedPageBreak/>
          <w:t>Epoch 89/200 | Loss: 0.7166</w:t>
        </w:r>
      </w:ins>
    </w:p>
    <w:p w14:paraId="4D10E156" w14:textId="77777777" w:rsidR="00E1495E" w:rsidRPr="00E1495E" w:rsidRDefault="00E1495E" w:rsidP="00E1495E">
      <w:pPr>
        <w:rPr>
          <w:ins w:id="1053" w:author="Microsoft Word" w:date="2025-07-21T22:06:00Z" w16du:dateUtc="2025-07-21T16:36:00Z"/>
        </w:rPr>
      </w:pPr>
      <w:ins w:id="1054" w:author="Microsoft Word" w:date="2025-07-21T22:06:00Z" w16du:dateUtc="2025-07-21T16:36:00Z">
        <w:r w:rsidRPr="00E1495E">
          <w:t>Epoch 90/200 | Loss: 0.7511</w:t>
        </w:r>
      </w:ins>
    </w:p>
    <w:p w14:paraId="1BA175D0" w14:textId="77777777" w:rsidR="00E1495E" w:rsidRPr="00E1495E" w:rsidRDefault="00E1495E" w:rsidP="00E1495E">
      <w:pPr>
        <w:rPr>
          <w:ins w:id="1055" w:author="Microsoft Word" w:date="2025-07-21T22:06:00Z" w16du:dateUtc="2025-07-21T16:36:00Z"/>
        </w:rPr>
      </w:pPr>
      <w:ins w:id="1056" w:author="Microsoft Word" w:date="2025-07-21T22:06:00Z" w16du:dateUtc="2025-07-21T16:36:00Z">
        <w:r w:rsidRPr="00E1495E">
          <w:t>Epoch 91/200 | Loss: 0.7215</w:t>
        </w:r>
      </w:ins>
    </w:p>
    <w:p w14:paraId="1C3170AD" w14:textId="77777777" w:rsidR="00E1495E" w:rsidRPr="00E1495E" w:rsidRDefault="00E1495E" w:rsidP="00E1495E">
      <w:pPr>
        <w:rPr>
          <w:ins w:id="1057" w:author="Microsoft Word" w:date="2025-07-21T22:06:00Z" w16du:dateUtc="2025-07-21T16:36:00Z"/>
        </w:rPr>
      </w:pPr>
      <w:ins w:id="1058" w:author="Microsoft Word" w:date="2025-07-21T22:06:00Z" w16du:dateUtc="2025-07-21T16:36:00Z">
        <w:r w:rsidRPr="00E1495E">
          <w:t>Epoch 92/200 | Loss: 0.6647</w:t>
        </w:r>
      </w:ins>
    </w:p>
    <w:p w14:paraId="2FBC5498" w14:textId="77777777" w:rsidR="00E1495E" w:rsidRPr="00E1495E" w:rsidRDefault="00E1495E" w:rsidP="00E1495E">
      <w:pPr>
        <w:rPr>
          <w:ins w:id="1059" w:author="Microsoft Word" w:date="2025-07-21T22:06:00Z" w16du:dateUtc="2025-07-21T16:36:00Z"/>
        </w:rPr>
      </w:pPr>
      <w:ins w:id="1060" w:author="Microsoft Word" w:date="2025-07-21T22:06:00Z" w16du:dateUtc="2025-07-21T16:36:00Z">
        <w:r w:rsidRPr="00E1495E">
          <w:t>Epoch 93/200 | Loss: 0.6155</w:t>
        </w:r>
      </w:ins>
    </w:p>
    <w:p w14:paraId="67062A73" w14:textId="77777777" w:rsidR="00E1495E" w:rsidRPr="00E1495E" w:rsidRDefault="00E1495E" w:rsidP="00E1495E">
      <w:pPr>
        <w:rPr>
          <w:ins w:id="1061" w:author="Microsoft Word" w:date="2025-07-21T22:06:00Z" w16du:dateUtc="2025-07-21T16:36:00Z"/>
        </w:rPr>
      </w:pPr>
      <w:ins w:id="1062" w:author="Microsoft Word" w:date="2025-07-21T22:06:00Z" w16du:dateUtc="2025-07-21T16:36:00Z">
        <w:r w:rsidRPr="00E1495E">
          <w:t>Epoch 94/200 | Loss: 0.6665</w:t>
        </w:r>
      </w:ins>
    </w:p>
    <w:p w14:paraId="729778CF" w14:textId="77777777" w:rsidR="00E1495E" w:rsidRPr="00E1495E" w:rsidRDefault="00E1495E" w:rsidP="00E1495E">
      <w:pPr>
        <w:rPr>
          <w:ins w:id="1063" w:author="Microsoft Word" w:date="2025-07-21T22:06:00Z" w16du:dateUtc="2025-07-21T16:36:00Z"/>
        </w:rPr>
      </w:pPr>
      <w:ins w:id="1064" w:author="Microsoft Word" w:date="2025-07-21T22:06:00Z" w16du:dateUtc="2025-07-21T16:36:00Z">
        <w:r w:rsidRPr="00E1495E">
          <w:t>Epoch 95/200 | Loss: 0.6800</w:t>
        </w:r>
      </w:ins>
    </w:p>
    <w:p w14:paraId="380280C8" w14:textId="77777777" w:rsidR="00E1495E" w:rsidRPr="00E1495E" w:rsidRDefault="00E1495E" w:rsidP="00E1495E">
      <w:pPr>
        <w:rPr>
          <w:ins w:id="1065" w:author="Microsoft Word" w:date="2025-07-21T22:06:00Z" w16du:dateUtc="2025-07-21T16:36:00Z"/>
        </w:rPr>
      </w:pPr>
      <w:ins w:id="1066" w:author="Microsoft Word" w:date="2025-07-21T22:06:00Z" w16du:dateUtc="2025-07-21T16:36:00Z">
        <w:r w:rsidRPr="00E1495E">
          <w:t>Epoch 96/200 | Loss: 0.6685</w:t>
        </w:r>
      </w:ins>
    </w:p>
    <w:p w14:paraId="53133B91" w14:textId="77777777" w:rsidR="00E1495E" w:rsidRPr="00E1495E" w:rsidRDefault="00E1495E" w:rsidP="00E1495E">
      <w:pPr>
        <w:rPr>
          <w:ins w:id="1067" w:author="Microsoft Word" w:date="2025-07-21T22:06:00Z" w16du:dateUtc="2025-07-21T16:36:00Z"/>
        </w:rPr>
      </w:pPr>
      <w:ins w:id="1068" w:author="Microsoft Word" w:date="2025-07-21T22:06:00Z" w16du:dateUtc="2025-07-21T16:36:00Z">
        <w:r w:rsidRPr="00E1495E">
          <w:t>Epoch 97/200 | Loss: 0.7245</w:t>
        </w:r>
      </w:ins>
    </w:p>
    <w:p w14:paraId="23E10B62" w14:textId="77777777" w:rsidR="00E1495E" w:rsidRPr="00E1495E" w:rsidRDefault="00E1495E" w:rsidP="00E1495E">
      <w:pPr>
        <w:rPr>
          <w:ins w:id="1069" w:author="Microsoft Word" w:date="2025-07-21T22:06:00Z" w16du:dateUtc="2025-07-21T16:36:00Z"/>
        </w:rPr>
      </w:pPr>
      <w:ins w:id="1070" w:author="Microsoft Word" w:date="2025-07-21T22:06:00Z" w16du:dateUtc="2025-07-21T16:36:00Z">
        <w:r w:rsidRPr="00E1495E">
          <w:t>Epoch 98/200 | Loss: 0.7483</w:t>
        </w:r>
      </w:ins>
    </w:p>
    <w:p w14:paraId="0B7E830D" w14:textId="77777777" w:rsidR="00E1495E" w:rsidRPr="00E1495E" w:rsidRDefault="00E1495E" w:rsidP="00E1495E">
      <w:pPr>
        <w:rPr>
          <w:ins w:id="1071" w:author="Microsoft Word" w:date="2025-07-21T22:06:00Z" w16du:dateUtc="2025-07-21T16:36:00Z"/>
        </w:rPr>
      </w:pPr>
      <w:ins w:id="1072" w:author="Microsoft Word" w:date="2025-07-21T22:06:00Z" w16du:dateUtc="2025-07-21T16:36:00Z">
        <w:r w:rsidRPr="00E1495E">
          <w:t>Epoch 99/200 | Loss: 0.6178</w:t>
        </w:r>
      </w:ins>
    </w:p>
    <w:p w14:paraId="0F76320A" w14:textId="77777777" w:rsidR="00E1495E" w:rsidRPr="00E1495E" w:rsidRDefault="00E1495E" w:rsidP="00E1495E">
      <w:pPr>
        <w:rPr>
          <w:ins w:id="1073" w:author="Microsoft Word" w:date="2025-07-21T22:06:00Z" w16du:dateUtc="2025-07-21T16:36:00Z"/>
        </w:rPr>
      </w:pPr>
      <w:ins w:id="1074" w:author="Microsoft Word" w:date="2025-07-21T22:06:00Z" w16du:dateUtc="2025-07-21T16:36:00Z">
        <w:r w:rsidRPr="00E1495E">
          <w:t>Epoch 100/200</w:t>
        </w:r>
      </w:ins>
      <w:r w:rsidRPr="00E1495E">
        <w:t xml:space="preserve"> | Loss: 0.7212</w:t>
      </w:r>
    </w:p>
    <w:p w14:paraId="446A5278" w14:textId="77777777" w:rsidR="00E1495E" w:rsidRPr="00E1495E" w:rsidRDefault="00E1495E" w:rsidP="00E1495E">
      <w:r w:rsidRPr="00E1495E">
        <w:t>Epoch 101/200 | Loss: 0.7308</w:t>
      </w:r>
    </w:p>
    <w:p w14:paraId="3DEA9F35" w14:textId="77777777" w:rsidR="00E1495E" w:rsidRPr="00E1495E" w:rsidRDefault="00E1495E" w:rsidP="00E1495E">
      <w:r w:rsidRPr="00E1495E">
        <w:t>Epoch 102/200 | Loss: 0.6966</w:t>
      </w:r>
    </w:p>
    <w:p w14:paraId="6CEA9762" w14:textId="77777777" w:rsidR="00E1495E" w:rsidRPr="00E1495E" w:rsidRDefault="00E1495E" w:rsidP="00E1495E">
      <w:r w:rsidRPr="00E1495E">
        <w:t>Epoch 103/200 | Loss: 0.6391</w:t>
      </w:r>
    </w:p>
    <w:p w14:paraId="7EBE705A" w14:textId="77777777" w:rsidR="00E1495E" w:rsidRPr="00E1495E" w:rsidRDefault="00E1495E" w:rsidP="00E1495E">
      <w:r w:rsidRPr="00E1495E">
        <w:t>Epoch 104/200 | Loss: 0.7086</w:t>
      </w:r>
    </w:p>
    <w:p w14:paraId="6AE9204F" w14:textId="77777777" w:rsidR="00E1495E" w:rsidRPr="00E1495E" w:rsidRDefault="00E1495E" w:rsidP="00E1495E">
      <w:r w:rsidRPr="00E1495E">
        <w:t>Epoch 105/200 | Loss: 0.7010</w:t>
      </w:r>
    </w:p>
    <w:p w14:paraId="0C895B08" w14:textId="77777777" w:rsidR="00E1495E" w:rsidRPr="00E1495E" w:rsidRDefault="00E1495E" w:rsidP="00E1495E">
      <w:r w:rsidRPr="00E1495E">
        <w:t>Epoch 106/200 | Loss: 0.6935</w:t>
      </w:r>
    </w:p>
    <w:p w14:paraId="0C75FDC7" w14:textId="77777777" w:rsidR="00E1495E" w:rsidRPr="00E1495E" w:rsidRDefault="00E1495E" w:rsidP="00E1495E">
      <w:r w:rsidRPr="00E1495E">
        <w:t>Epoch 107/200 | Loss: 0.6991</w:t>
      </w:r>
    </w:p>
    <w:p w14:paraId="259573CA" w14:textId="77777777" w:rsidR="00E1495E" w:rsidRPr="00E1495E" w:rsidRDefault="00E1495E" w:rsidP="00E1495E">
      <w:r w:rsidRPr="00E1495E">
        <w:t>Epoch 108/200 | Loss: 0.6622</w:t>
      </w:r>
    </w:p>
    <w:p w14:paraId="7187E492" w14:textId="77777777" w:rsidR="00E1495E" w:rsidRPr="00E1495E" w:rsidRDefault="00E1495E" w:rsidP="00E1495E">
      <w:r w:rsidRPr="00E1495E">
        <w:t>Epoch 109/200 | Loss: 0.6545</w:t>
      </w:r>
    </w:p>
    <w:p w14:paraId="0558AD3A" w14:textId="77777777" w:rsidR="00E1495E" w:rsidRPr="00E1495E" w:rsidRDefault="00E1495E" w:rsidP="00E1495E">
      <w:r w:rsidRPr="00E1495E">
        <w:t>Epoch 110/200 | Loss: 0.7073</w:t>
      </w:r>
    </w:p>
    <w:p w14:paraId="35FA4B09" w14:textId="77777777" w:rsidR="00E1495E" w:rsidRPr="00E1495E" w:rsidRDefault="00E1495E" w:rsidP="00E1495E">
      <w:r w:rsidRPr="00E1495E">
        <w:t>Epoch 111/200 | Loss: 0.7096</w:t>
      </w:r>
    </w:p>
    <w:p w14:paraId="5E1D5E40" w14:textId="77777777" w:rsidR="00E1495E" w:rsidRPr="00E1495E" w:rsidRDefault="00E1495E" w:rsidP="00E1495E">
      <w:r w:rsidRPr="00E1495E">
        <w:t>Epoch 112/200 | Loss: 0.6832</w:t>
      </w:r>
    </w:p>
    <w:p w14:paraId="27B5B01E" w14:textId="77777777" w:rsidR="00E1495E" w:rsidRPr="00E1495E" w:rsidRDefault="00E1495E" w:rsidP="00E1495E">
      <w:r w:rsidRPr="00E1495E">
        <w:t>Epoch 113/200 | Loss: 0.6945</w:t>
      </w:r>
    </w:p>
    <w:p w14:paraId="003233D6" w14:textId="77777777" w:rsidR="00E1495E" w:rsidRPr="00E1495E" w:rsidRDefault="00E1495E" w:rsidP="00E1495E">
      <w:r w:rsidRPr="00E1495E">
        <w:t>Epoch 114/200 | Loss: 0.7281</w:t>
      </w:r>
    </w:p>
    <w:p w14:paraId="20FB506B" w14:textId="77777777" w:rsidR="00E1495E" w:rsidRPr="00E1495E" w:rsidRDefault="00E1495E" w:rsidP="00E1495E">
      <w:r w:rsidRPr="00E1495E">
        <w:t>Epoch 115/200 | Loss: 0.6291</w:t>
      </w:r>
    </w:p>
    <w:p w14:paraId="6448CAC6" w14:textId="77777777" w:rsidR="00E1495E" w:rsidRPr="00E1495E" w:rsidRDefault="00E1495E" w:rsidP="00E1495E">
      <w:r w:rsidRPr="00E1495E">
        <w:t>Epoch 116/200 | Loss: 0.7038</w:t>
      </w:r>
    </w:p>
    <w:p w14:paraId="5797F51B" w14:textId="77777777" w:rsidR="00E1495E" w:rsidRPr="00E1495E" w:rsidRDefault="00E1495E" w:rsidP="00E1495E">
      <w:r w:rsidRPr="00E1495E">
        <w:t>Epoch 117/200 | Loss: 0.6787</w:t>
      </w:r>
    </w:p>
    <w:p w14:paraId="7BA2EB37" w14:textId="77777777" w:rsidR="00E1495E" w:rsidRPr="00E1495E" w:rsidRDefault="00E1495E" w:rsidP="00E1495E">
      <w:r w:rsidRPr="00E1495E">
        <w:t>Epoch 118/200 | Loss: 0.7490</w:t>
      </w:r>
    </w:p>
    <w:p w14:paraId="34269817" w14:textId="77777777" w:rsidR="00E1495E" w:rsidRPr="00E1495E" w:rsidRDefault="00E1495E" w:rsidP="00E1495E">
      <w:r w:rsidRPr="00E1495E">
        <w:t>Epoch 119/200 | Loss: 0.6275</w:t>
      </w:r>
    </w:p>
    <w:p w14:paraId="47A56E9D" w14:textId="77777777" w:rsidR="00E1495E" w:rsidRPr="00E1495E" w:rsidRDefault="00E1495E" w:rsidP="00E1495E">
      <w:r w:rsidRPr="00E1495E">
        <w:lastRenderedPageBreak/>
        <w:t>Epoch 120/200 | Loss: 0.6819</w:t>
      </w:r>
    </w:p>
    <w:p w14:paraId="30916915" w14:textId="77777777" w:rsidR="00E1495E" w:rsidRPr="00E1495E" w:rsidRDefault="00E1495E" w:rsidP="00E1495E">
      <w:r w:rsidRPr="00E1495E">
        <w:t>Epoch 121/200 | Loss: 0.6553</w:t>
      </w:r>
    </w:p>
    <w:p w14:paraId="5579219F" w14:textId="77777777" w:rsidR="00E1495E" w:rsidRPr="00E1495E" w:rsidRDefault="00E1495E" w:rsidP="00E1495E">
      <w:r w:rsidRPr="00E1495E">
        <w:t>Epoch 122/200 | Loss: 0.6696</w:t>
      </w:r>
    </w:p>
    <w:p w14:paraId="230BA62F" w14:textId="77777777" w:rsidR="00E1495E" w:rsidRPr="00E1495E" w:rsidRDefault="00E1495E" w:rsidP="00E1495E">
      <w:r w:rsidRPr="00E1495E">
        <w:t>Epoch 123/200 | Loss: 0.6229</w:t>
      </w:r>
    </w:p>
    <w:p w14:paraId="10F30F40" w14:textId="77777777" w:rsidR="00E1495E" w:rsidRPr="00E1495E" w:rsidRDefault="00E1495E" w:rsidP="00E1495E">
      <w:r w:rsidRPr="00E1495E">
        <w:t>Epoch 124/200 | Loss: 0.6305</w:t>
      </w:r>
    </w:p>
    <w:p w14:paraId="579CCA3D" w14:textId="77777777" w:rsidR="00E1495E" w:rsidRPr="00E1495E" w:rsidRDefault="00E1495E" w:rsidP="00E1495E">
      <w:r w:rsidRPr="00E1495E">
        <w:t>Epoch 125/200 | Loss: 0.6695</w:t>
      </w:r>
    </w:p>
    <w:p w14:paraId="350764A5" w14:textId="77777777" w:rsidR="00E1495E" w:rsidRPr="00E1495E" w:rsidRDefault="00E1495E" w:rsidP="00E1495E">
      <w:r w:rsidRPr="00E1495E">
        <w:t>Epoch 126/200 | Loss: 0.6337</w:t>
      </w:r>
    </w:p>
    <w:p w14:paraId="77ACE9A7" w14:textId="77777777" w:rsidR="00E1495E" w:rsidRPr="00E1495E" w:rsidRDefault="00E1495E" w:rsidP="00E1495E">
      <w:r w:rsidRPr="00E1495E">
        <w:t>Epoch 127/200 | Loss: 0.6499</w:t>
      </w:r>
    </w:p>
    <w:p w14:paraId="3F8C9218" w14:textId="77777777" w:rsidR="00E1495E" w:rsidRPr="00E1495E" w:rsidRDefault="00E1495E" w:rsidP="00E1495E">
      <w:r w:rsidRPr="00E1495E">
        <w:t>Epoch 128/200 | Loss: 0.7403</w:t>
      </w:r>
    </w:p>
    <w:p w14:paraId="0ECD8840" w14:textId="77777777" w:rsidR="00E1495E" w:rsidRPr="00E1495E" w:rsidRDefault="00E1495E" w:rsidP="00E1495E">
      <w:r w:rsidRPr="00E1495E">
        <w:t>Epoch 129/200 | Loss: 0.6887</w:t>
      </w:r>
    </w:p>
    <w:p w14:paraId="7DF0B771" w14:textId="77777777" w:rsidR="00E1495E" w:rsidRPr="00E1495E" w:rsidRDefault="00E1495E" w:rsidP="00E1495E">
      <w:r w:rsidRPr="00E1495E">
        <w:t>Epoch 130/200 | Loss: 0.6296</w:t>
      </w:r>
    </w:p>
    <w:p w14:paraId="16BA7319" w14:textId="77777777" w:rsidR="00E1495E" w:rsidRPr="00E1495E" w:rsidRDefault="00E1495E" w:rsidP="00E1495E">
      <w:r w:rsidRPr="00E1495E">
        <w:t>Epoch 131/200 | Loss: 0.7020</w:t>
      </w:r>
    </w:p>
    <w:p w14:paraId="09DE421A" w14:textId="77777777" w:rsidR="00E1495E" w:rsidRPr="00E1495E" w:rsidRDefault="00E1495E" w:rsidP="00E1495E">
      <w:r w:rsidRPr="00E1495E">
        <w:t>Epoch 132/200 | Loss: 0.6959</w:t>
      </w:r>
    </w:p>
    <w:p w14:paraId="2E9AA5E1" w14:textId="77777777" w:rsidR="00E1495E" w:rsidRPr="00E1495E" w:rsidRDefault="00E1495E" w:rsidP="00E1495E">
      <w:r w:rsidRPr="00E1495E">
        <w:t>Epoch 133/200 | Loss: 0.6314</w:t>
      </w:r>
    </w:p>
    <w:p w14:paraId="7DDA78AF" w14:textId="77777777" w:rsidR="00E1495E" w:rsidRPr="00E1495E" w:rsidRDefault="00E1495E" w:rsidP="00E1495E">
      <w:r w:rsidRPr="00E1495E">
        <w:t>Epoch 134/200 | Loss: 0.6599</w:t>
      </w:r>
    </w:p>
    <w:p w14:paraId="4154CA82" w14:textId="77777777" w:rsidR="00E1495E" w:rsidRPr="00E1495E" w:rsidRDefault="00E1495E" w:rsidP="00E1495E">
      <w:r w:rsidRPr="00E1495E">
        <w:t>Epoch 135/200 | Loss: 0.6423</w:t>
      </w:r>
    </w:p>
    <w:p w14:paraId="6CE9BDA8" w14:textId="77777777" w:rsidR="00E1495E" w:rsidRPr="00E1495E" w:rsidRDefault="00E1495E" w:rsidP="00E1495E">
      <w:r w:rsidRPr="00E1495E">
        <w:t>Epoch 136/200 | Loss: 0.6580</w:t>
      </w:r>
    </w:p>
    <w:p w14:paraId="5E1DCD77" w14:textId="77777777" w:rsidR="00E1495E" w:rsidRPr="00E1495E" w:rsidRDefault="00E1495E" w:rsidP="00E1495E">
      <w:r w:rsidRPr="00E1495E">
        <w:t>Epoch 137/200 | Loss: 0.6835</w:t>
      </w:r>
    </w:p>
    <w:p w14:paraId="38603CC0" w14:textId="77777777" w:rsidR="00E1495E" w:rsidRPr="00E1495E" w:rsidRDefault="00E1495E" w:rsidP="00E1495E">
      <w:r w:rsidRPr="00E1495E">
        <w:t>Epoch 138/200 | Loss: 0.7432</w:t>
      </w:r>
    </w:p>
    <w:p w14:paraId="5F076884" w14:textId="77777777" w:rsidR="00E1495E" w:rsidRPr="00E1495E" w:rsidRDefault="00E1495E" w:rsidP="00E1495E">
      <w:r w:rsidRPr="00E1495E">
        <w:t>Epoch 139/200 | Loss: 0.6931</w:t>
      </w:r>
    </w:p>
    <w:p w14:paraId="3A4176D5" w14:textId="77777777" w:rsidR="00E1495E" w:rsidRPr="00E1495E" w:rsidRDefault="00E1495E" w:rsidP="00E1495E">
      <w:r w:rsidRPr="00E1495E">
        <w:t>Epoch 140/200 | Loss: 0.6211</w:t>
      </w:r>
    </w:p>
    <w:p w14:paraId="7C788BE9" w14:textId="77777777" w:rsidR="00E1495E" w:rsidRPr="00E1495E" w:rsidRDefault="00E1495E" w:rsidP="00E1495E">
      <w:r w:rsidRPr="00E1495E">
        <w:t>Epoch 141/200 | Loss: 0.6310</w:t>
      </w:r>
    </w:p>
    <w:p w14:paraId="379C753D" w14:textId="77777777" w:rsidR="00E1495E" w:rsidRPr="00E1495E" w:rsidRDefault="00E1495E" w:rsidP="00E1495E">
      <w:r w:rsidRPr="00E1495E">
        <w:t>Epoch 142/200 | Loss: 0.7053</w:t>
      </w:r>
    </w:p>
    <w:p w14:paraId="084A67ED" w14:textId="77777777" w:rsidR="00E1495E" w:rsidRPr="00E1495E" w:rsidRDefault="00E1495E" w:rsidP="00E1495E">
      <w:r w:rsidRPr="00E1495E">
        <w:t>Epoch 143/200 | Loss: 0.7104</w:t>
      </w:r>
    </w:p>
    <w:p w14:paraId="29819C82" w14:textId="77777777" w:rsidR="00E1495E" w:rsidRPr="00E1495E" w:rsidRDefault="00E1495E" w:rsidP="00E1495E">
      <w:r w:rsidRPr="00E1495E">
        <w:t>Epoch 144/200 | Loss: 0.7340</w:t>
      </w:r>
    </w:p>
    <w:p w14:paraId="6C5DDD8C" w14:textId="77777777" w:rsidR="00E1495E" w:rsidRPr="00E1495E" w:rsidRDefault="00E1495E" w:rsidP="00E1495E">
      <w:r w:rsidRPr="00E1495E">
        <w:t>Epoch 145/200 | Loss: 0.6884</w:t>
      </w:r>
    </w:p>
    <w:p w14:paraId="68093825" w14:textId="77777777" w:rsidR="00E1495E" w:rsidRPr="00E1495E" w:rsidRDefault="00E1495E" w:rsidP="00E1495E">
      <w:r w:rsidRPr="00E1495E">
        <w:t>Epoch 146/200 | Loss: 0.7039</w:t>
      </w:r>
    </w:p>
    <w:p w14:paraId="44BBE00C" w14:textId="77777777" w:rsidR="00E1495E" w:rsidRPr="00E1495E" w:rsidRDefault="00E1495E" w:rsidP="00E1495E">
      <w:r w:rsidRPr="00E1495E">
        <w:t>Epoch 147/200 | Loss: 0.6591</w:t>
      </w:r>
    </w:p>
    <w:p w14:paraId="768F08D1" w14:textId="77777777" w:rsidR="00E1495E" w:rsidRPr="00E1495E" w:rsidRDefault="00E1495E" w:rsidP="00E1495E">
      <w:r w:rsidRPr="00E1495E">
        <w:t>Epoch 148/200 | Loss: 0.6745</w:t>
      </w:r>
    </w:p>
    <w:p w14:paraId="68523FAC" w14:textId="77777777" w:rsidR="00E1495E" w:rsidRPr="00E1495E" w:rsidRDefault="00E1495E" w:rsidP="00E1495E">
      <w:r w:rsidRPr="00E1495E">
        <w:t>Epoch 149/200 | Loss: 0.6837</w:t>
      </w:r>
    </w:p>
    <w:p w14:paraId="36618C2A" w14:textId="77777777" w:rsidR="00E1495E" w:rsidRPr="00E1495E" w:rsidRDefault="00E1495E" w:rsidP="00E1495E">
      <w:r w:rsidRPr="00E1495E">
        <w:t>Epoch 150/200 | Loss: 0.6805</w:t>
      </w:r>
    </w:p>
    <w:p w14:paraId="574B0990" w14:textId="77777777" w:rsidR="00E1495E" w:rsidRPr="00E1495E" w:rsidRDefault="00E1495E" w:rsidP="00E1495E">
      <w:r w:rsidRPr="00E1495E">
        <w:lastRenderedPageBreak/>
        <w:t>Epoch 151/200 | Loss: 0.6990</w:t>
      </w:r>
    </w:p>
    <w:p w14:paraId="74BABF23" w14:textId="77777777" w:rsidR="00E1495E" w:rsidRPr="00E1495E" w:rsidRDefault="00E1495E" w:rsidP="00E1495E">
      <w:r w:rsidRPr="00E1495E">
        <w:t>Epoch 152/200 | Loss: 0.6596</w:t>
      </w:r>
    </w:p>
    <w:p w14:paraId="3B439C26" w14:textId="77777777" w:rsidR="00E1495E" w:rsidRPr="00E1495E" w:rsidRDefault="00E1495E" w:rsidP="00E1495E">
      <w:r w:rsidRPr="00E1495E">
        <w:t>Epoch 153/200 | Loss: 0.6704</w:t>
      </w:r>
    </w:p>
    <w:p w14:paraId="2BCA3027" w14:textId="77777777" w:rsidR="00E1495E" w:rsidRPr="00E1495E" w:rsidRDefault="00E1495E" w:rsidP="00E1495E">
      <w:r w:rsidRPr="00E1495E">
        <w:t>Epoch 154/200 | Loss: 0.6316</w:t>
      </w:r>
    </w:p>
    <w:p w14:paraId="06A6138D" w14:textId="77777777" w:rsidR="00E1495E" w:rsidRPr="00E1495E" w:rsidRDefault="00E1495E" w:rsidP="00E1495E">
      <w:r w:rsidRPr="00E1495E">
        <w:t>Epoch 155/200 | Loss: 0.6388</w:t>
      </w:r>
    </w:p>
    <w:p w14:paraId="2C48B15C" w14:textId="77777777" w:rsidR="00E1495E" w:rsidRPr="00E1495E" w:rsidRDefault="00E1495E" w:rsidP="00E1495E">
      <w:r w:rsidRPr="00E1495E">
        <w:t>Epoch 156/200 | Loss: 0.7162</w:t>
      </w:r>
    </w:p>
    <w:p w14:paraId="7BC8E58B" w14:textId="77777777" w:rsidR="00E1495E" w:rsidRPr="00E1495E" w:rsidRDefault="00E1495E" w:rsidP="00E1495E">
      <w:r w:rsidRPr="00E1495E">
        <w:t>Epoch 157/200 | Loss: 0.6192</w:t>
      </w:r>
    </w:p>
    <w:p w14:paraId="651AFE81" w14:textId="77777777" w:rsidR="00E1495E" w:rsidRPr="00E1495E" w:rsidRDefault="00E1495E" w:rsidP="00E1495E">
      <w:r w:rsidRPr="00E1495E">
        <w:t>Epoch 158/200 | Loss: 0.6505</w:t>
      </w:r>
    </w:p>
    <w:p w14:paraId="57A28230" w14:textId="77777777" w:rsidR="00E1495E" w:rsidRPr="00E1495E" w:rsidRDefault="00E1495E" w:rsidP="00E1495E">
      <w:r w:rsidRPr="00E1495E">
        <w:t>Epoch 159/200 | Loss: 0.7092</w:t>
      </w:r>
    </w:p>
    <w:p w14:paraId="106957C9" w14:textId="77777777" w:rsidR="00E1495E" w:rsidRPr="00E1495E" w:rsidRDefault="00E1495E" w:rsidP="00E1495E">
      <w:r w:rsidRPr="00E1495E">
        <w:t>Epoch 160/200 | Loss: 0.6868</w:t>
      </w:r>
    </w:p>
    <w:p w14:paraId="34598686" w14:textId="77777777" w:rsidR="00E1495E" w:rsidRPr="00E1495E" w:rsidRDefault="00E1495E" w:rsidP="00E1495E">
      <w:r w:rsidRPr="00E1495E">
        <w:t>Epoch 161/200 | Loss: 0.6482</w:t>
      </w:r>
    </w:p>
    <w:p w14:paraId="698A879D" w14:textId="77777777" w:rsidR="00E1495E" w:rsidRPr="00E1495E" w:rsidRDefault="00E1495E" w:rsidP="00E1495E">
      <w:r w:rsidRPr="00E1495E">
        <w:t>Epoch 162/200 | Loss: 0.6547</w:t>
      </w:r>
    </w:p>
    <w:p w14:paraId="02817013" w14:textId="77777777" w:rsidR="00E1495E" w:rsidRPr="00E1495E" w:rsidRDefault="00E1495E" w:rsidP="00E1495E">
      <w:r w:rsidRPr="00E1495E">
        <w:t>Epoch 163/200 | Loss: 0.6572</w:t>
      </w:r>
    </w:p>
    <w:p w14:paraId="3AB53ACE" w14:textId="77777777" w:rsidR="00E1495E" w:rsidRPr="00E1495E" w:rsidRDefault="00E1495E" w:rsidP="00E1495E">
      <w:r w:rsidRPr="00E1495E">
        <w:t>Epoch 164/200 | Loss: 0.6136</w:t>
      </w:r>
    </w:p>
    <w:p w14:paraId="559DC9A1" w14:textId="77777777" w:rsidR="00E1495E" w:rsidRPr="00E1495E" w:rsidRDefault="00E1495E" w:rsidP="00E1495E">
      <w:r w:rsidRPr="00E1495E">
        <w:t>Epoch 165/200 | Loss: 0.6990</w:t>
      </w:r>
    </w:p>
    <w:p w14:paraId="214CF956" w14:textId="77777777" w:rsidR="00E1495E" w:rsidRPr="00E1495E" w:rsidRDefault="00E1495E" w:rsidP="00E1495E">
      <w:r w:rsidRPr="00E1495E">
        <w:t>Epoch 166/200 | Loss: 0.6806</w:t>
      </w:r>
    </w:p>
    <w:p w14:paraId="21061589" w14:textId="77777777" w:rsidR="00E1495E" w:rsidRPr="00E1495E" w:rsidRDefault="00E1495E" w:rsidP="00E1495E">
      <w:r w:rsidRPr="00E1495E">
        <w:t>Epoch 167/200 | Loss: 0.6744</w:t>
      </w:r>
    </w:p>
    <w:p w14:paraId="0174F294" w14:textId="77777777" w:rsidR="00E1495E" w:rsidRPr="00E1495E" w:rsidRDefault="00E1495E" w:rsidP="00E1495E">
      <w:r w:rsidRPr="00E1495E">
        <w:t>Epoch 168/200 | Loss: 0.5784</w:t>
      </w:r>
    </w:p>
    <w:p w14:paraId="7E8AC804" w14:textId="77777777" w:rsidR="00E1495E" w:rsidRPr="00E1495E" w:rsidRDefault="00E1495E" w:rsidP="00E1495E">
      <w:r w:rsidRPr="00E1495E">
        <w:t>Epoch 169/200 | Loss: 0.7176</w:t>
      </w:r>
    </w:p>
    <w:p w14:paraId="2D2840C2" w14:textId="77777777" w:rsidR="00E1495E" w:rsidRPr="00E1495E" w:rsidRDefault="00E1495E" w:rsidP="00E1495E">
      <w:r w:rsidRPr="00E1495E">
        <w:t>Epoch 170/200 | Loss: 0.7015</w:t>
      </w:r>
    </w:p>
    <w:p w14:paraId="7C4928DE" w14:textId="77777777" w:rsidR="00E1495E" w:rsidRPr="00E1495E" w:rsidRDefault="00E1495E" w:rsidP="00E1495E">
      <w:r w:rsidRPr="00E1495E">
        <w:t>Epoch 171/200 | Loss: 0.6654</w:t>
      </w:r>
    </w:p>
    <w:p w14:paraId="1DB1B70D" w14:textId="77777777" w:rsidR="00E1495E" w:rsidRPr="00E1495E" w:rsidRDefault="00E1495E" w:rsidP="00E1495E">
      <w:r w:rsidRPr="00E1495E">
        <w:t>Epoch 172/200 | Loss: 0.6405</w:t>
      </w:r>
    </w:p>
    <w:p w14:paraId="45C81E80" w14:textId="77777777" w:rsidR="00E1495E" w:rsidRPr="00E1495E" w:rsidRDefault="00E1495E" w:rsidP="00E1495E">
      <w:r w:rsidRPr="00E1495E">
        <w:t>Epoch 173/200 | Loss: 0.6911</w:t>
      </w:r>
    </w:p>
    <w:p w14:paraId="2946F7DB" w14:textId="77777777" w:rsidR="00E1495E" w:rsidRPr="00E1495E" w:rsidRDefault="00E1495E" w:rsidP="00E1495E">
      <w:r w:rsidRPr="00E1495E">
        <w:t>Epoch 174/200 | Loss: 0.6260</w:t>
      </w:r>
    </w:p>
    <w:p w14:paraId="229F60DB" w14:textId="77777777" w:rsidR="00E1495E" w:rsidRPr="00E1495E" w:rsidRDefault="00E1495E" w:rsidP="00E1495E">
      <w:r w:rsidRPr="00E1495E">
        <w:t>Epoch 175/200 | Loss: 0.6502</w:t>
      </w:r>
    </w:p>
    <w:p w14:paraId="5753724C" w14:textId="77777777" w:rsidR="00E1495E" w:rsidRPr="00E1495E" w:rsidRDefault="00E1495E" w:rsidP="00E1495E">
      <w:r w:rsidRPr="00E1495E">
        <w:t>Epoch 176/200 | Loss: 0.6234</w:t>
      </w:r>
    </w:p>
    <w:p w14:paraId="3754A50D" w14:textId="77777777" w:rsidR="00E1495E" w:rsidRPr="00E1495E" w:rsidRDefault="00E1495E" w:rsidP="00E1495E">
      <w:r w:rsidRPr="00E1495E">
        <w:t>Epoch 177/200 | Loss: 0.6696</w:t>
      </w:r>
    </w:p>
    <w:p w14:paraId="454CBC96" w14:textId="77777777" w:rsidR="00E1495E" w:rsidRPr="00E1495E" w:rsidRDefault="00E1495E" w:rsidP="00E1495E">
      <w:r w:rsidRPr="00E1495E">
        <w:t>Epoch 178/200 | Loss: 0.6636</w:t>
      </w:r>
    </w:p>
    <w:p w14:paraId="2BEBB0AB" w14:textId="77777777" w:rsidR="00E1495E" w:rsidRPr="00E1495E" w:rsidRDefault="00E1495E" w:rsidP="00E1495E">
      <w:r w:rsidRPr="00E1495E">
        <w:t>Epoch 179/200 | Loss: 0.6624</w:t>
      </w:r>
    </w:p>
    <w:p w14:paraId="0BE5525C" w14:textId="77777777" w:rsidR="00E1495E" w:rsidRPr="00E1495E" w:rsidRDefault="00E1495E" w:rsidP="00E1495E">
      <w:r w:rsidRPr="00E1495E">
        <w:t>Epoch 180/200 | Loss: 0.6728</w:t>
      </w:r>
    </w:p>
    <w:p w14:paraId="77955CC6" w14:textId="77777777" w:rsidR="00E1495E" w:rsidRPr="00E1495E" w:rsidRDefault="00E1495E" w:rsidP="00E1495E">
      <w:r w:rsidRPr="00E1495E">
        <w:t>Epoch 181/200 | Loss: 0.6810</w:t>
      </w:r>
    </w:p>
    <w:p w14:paraId="38151177" w14:textId="77777777" w:rsidR="00E1495E" w:rsidRPr="00E1495E" w:rsidRDefault="00E1495E" w:rsidP="00E1495E">
      <w:r w:rsidRPr="00E1495E">
        <w:lastRenderedPageBreak/>
        <w:t>Epoch 182/200 | Loss: 0.6906</w:t>
      </w:r>
    </w:p>
    <w:p w14:paraId="1B4BCDB0" w14:textId="77777777" w:rsidR="00E1495E" w:rsidRPr="00E1495E" w:rsidRDefault="00E1495E" w:rsidP="00E1495E">
      <w:r w:rsidRPr="00E1495E">
        <w:t>Epoch 183/200 | Loss: 0.6232</w:t>
      </w:r>
    </w:p>
    <w:p w14:paraId="461E890B" w14:textId="77777777" w:rsidR="00E1495E" w:rsidRPr="00E1495E" w:rsidRDefault="00E1495E" w:rsidP="00E1495E">
      <w:r w:rsidRPr="00E1495E">
        <w:t>Epoch 184/200 | Loss: 0.6276</w:t>
      </w:r>
    </w:p>
    <w:p w14:paraId="1C7C3600" w14:textId="77777777" w:rsidR="00E1495E" w:rsidRPr="00E1495E" w:rsidRDefault="00E1495E" w:rsidP="00E1495E">
      <w:r w:rsidRPr="00E1495E">
        <w:t>Epoch 185/200 | Loss: 0.6489</w:t>
      </w:r>
    </w:p>
    <w:p w14:paraId="64307105" w14:textId="77777777" w:rsidR="00E1495E" w:rsidRPr="00E1495E" w:rsidRDefault="00E1495E" w:rsidP="00E1495E">
      <w:r w:rsidRPr="00E1495E">
        <w:t>Epoch 186/200 | Loss: 0.6422</w:t>
      </w:r>
    </w:p>
    <w:p w14:paraId="316CB08C" w14:textId="77777777" w:rsidR="00E1495E" w:rsidRPr="00E1495E" w:rsidRDefault="00E1495E" w:rsidP="00E1495E">
      <w:r w:rsidRPr="00E1495E">
        <w:t>Epoch 187/200 | Loss: 0.6595</w:t>
      </w:r>
    </w:p>
    <w:p w14:paraId="31BDBBA2" w14:textId="77777777" w:rsidR="00E1495E" w:rsidRPr="00E1495E" w:rsidRDefault="00E1495E" w:rsidP="00E1495E">
      <w:r w:rsidRPr="00E1495E">
        <w:t>Epoch 188/200 | Loss: 0.7133</w:t>
      </w:r>
    </w:p>
    <w:p w14:paraId="56D40859" w14:textId="77777777" w:rsidR="00E1495E" w:rsidRPr="00E1495E" w:rsidRDefault="00E1495E" w:rsidP="00E1495E">
      <w:r w:rsidRPr="00E1495E">
        <w:t>Epoch 189/200 | Loss: 0.5934</w:t>
      </w:r>
    </w:p>
    <w:p w14:paraId="1F5117A6" w14:textId="77777777" w:rsidR="00E1495E" w:rsidRPr="00E1495E" w:rsidRDefault="00E1495E" w:rsidP="00E1495E">
      <w:r w:rsidRPr="00E1495E">
        <w:t>Epoch 190/200 | Loss: 0.7055</w:t>
      </w:r>
    </w:p>
    <w:p w14:paraId="05050291" w14:textId="77777777" w:rsidR="00E1495E" w:rsidRPr="00E1495E" w:rsidRDefault="00E1495E" w:rsidP="00E1495E">
      <w:r w:rsidRPr="00E1495E">
        <w:t>Epoch 191/200 | Loss: 0.7501</w:t>
      </w:r>
    </w:p>
    <w:p w14:paraId="2C401E30" w14:textId="77777777" w:rsidR="00E1495E" w:rsidRPr="00E1495E" w:rsidRDefault="00E1495E" w:rsidP="00E1495E">
      <w:r w:rsidRPr="00E1495E">
        <w:t>Epoch 192/200 | Loss: 0.6406</w:t>
      </w:r>
    </w:p>
    <w:p w14:paraId="32D2E30B" w14:textId="77777777" w:rsidR="00E1495E" w:rsidRPr="00E1495E" w:rsidRDefault="00E1495E" w:rsidP="00E1495E">
      <w:r w:rsidRPr="00E1495E">
        <w:t>Epoch 193/200 | Loss: 0.6496</w:t>
      </w:r>
    </w:p>
    <w:p w14:paraId="5F5CDB09" w14:textId="77777777" w:rsidR="00E1495E" w:rsidRPr="00E1495E" w:rsidRDefault="00E1495E" w:rsidP="00E1495E">
      <w:r w:rsidRPr="00E1495E">
        <w:t>Epoch 194/200 | Loss: 0.6635</w:t>
      </w:r>
    </w:p>
    <w:p w14:paraId="084BD166" w14:textId="77777777" w:rsidR="00E1495E" w:rsidRPr="00E1495E" w:rsidRDefault="00E1495E" w:rsidP="00E1495E">
      <w:r w:rsidRPr="00E1495E">
        <w:t>Epoch 195/200 | Loss: 0.7018</w:t>
      </w:r>
    </w:p>
    <w:p w14:paraId="5FACE376" w14:textId="77777777" w:rsidR="00E1495E" w:rsidRPr="00E1495E" w:rsidRDefault="00E1495E" w:rsidP="00E1495E">
      <w:r w:rsidRPr="00E1495E">
        <w:t>Epoch 196/200 | Loss: 0.6757</w:t>
      </w:r>
    </w:p>
    <w:p w14:paraId="069F028F" w14:textId="77777777" w:rsidR="00E1495E" w:rsidRPr="00E1495E" w:rsidRDefault="00E1495E" w:rsidP="00E1495E">
      <w:r w:rsidRPr="00E1495E">
        <w:t>Epoch 197/200 | Loss: 0.6647</w:t>
      </w:r>
    </w:p>
    <w:p w14:paraId="1D31CF84" w14:textId="77777777" w:rsidR="00E1495E" w:rsidRPr="00E1495E" w:rsidRDefault="00E1495E" w:rsidP="00E1495E">
      <w:r w:rsidRPr="00E1495E">
        <w:t>Epoch 198/200 | Loss: 0.5427</w:t>
      </w:r>
    </w:p>
    <w:p w14:paraId="1AF2AAD6" w14:textId="77777777" w:rsidR="00E1495E" w:rsidRPr="00E1495E" w:rsidRDefault="00E1495E" w:rsidP="00E1495E">
      <w:r w:rsidRPr="00E1495E">
        <w:t>Epoch 199/200 | Loss: 0.6631</w:t>
      </w:r>
    </w:p>
    <w:p w14:paraId="6A9089D7" w14:textId="77777777" w:rsidR="00E1495E" w:rsidRPr="00E1495E" w:rsidRDefault="00E1495E" w:rsidP="00E1495E">
      <w:r w:rsidRPr="00E1495E">
        <w:t>Epoch 200/200 | Loss: 0.6594</w:t>
      </w:r>
    </w:p>
    <w:p w14:paraId="4604DC7D" w14:textId="77777777" w:rsidR="00E1495E" w:rsidRPr="00E1495E" w:rsidRDefault="00E1495E" w:rsidP="00E1495E">
      <w:r w:rsidRPr="00E1495E">
        <w:drawing>
          <wp:inline distT="0" distB="0" distL="0" distR="0" wp14:anchorId="47B0A04C" wp14:editId="04DCBD7E">
            <wp:extent cx="5731510" cy="2407285"/>
            <wp:effectExtent l="0" t="0" r="2540" b="0"/>
            <wp:docPr id="1690513027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8A04" w14:textId="77777777" w:rsidR="00E1495E" w:rsidRPr="00E1495E" w:rsidRDefault="00E1495E" w:rsidP="00E1495E">
      <w:r w:rsidRPr="00E1495E">
        <w:lastRenderedPageBreak/>
        <w:drawing>
          <wp:inline distT="0" distB="0" distL="0" distR="0" wp14:anchorId="5E0251C3" wp14:editId="5995FA43">
            <wp:extent cx="5731510" cy="2407285"/>
            <wp:effectExtent l="0" t="0" r="2540" b="0"/>
            <wp:docPr id="1772126429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C0AD4" w14:textId="5B3A96CA" w:rsidR="00E1495E" w:rsidRPr="00E1495E" w:rsidRDefault="00E1495E" w:rsidP="00E1495E">
      <w:pPr>
        <w:rPr>
          <w:ins w:id="1075" w:author="Microsoft Word" w:date="2025-07-21T22:06:00Z" w16du:dateUtc="2025-07-21T16:36:00Z"/>
        </w:rPr>
      </w:pPr>
      <w:r w:rsidRPr="00E1495E">
        <w:drawing>
          <wp:inline distT="0" distB="0" distL="0" distR="0" wp14:anchorId="1A0781A1" wp14:editId="004DE48B">
            <wp:extent cx="5731510" cy="2152015"/>
            <wp:effectExtent l="0" t="0" r="2540" b="635"/>
            <wp:docPr id="2106936383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84726" w14:textId="71B7AD54" w:rsidR="00E1495E" w:rsidRPr="00E1495E" w:rsidRDefault="00E1495E" w:rsidP="00E1495E">
      <w:pPr>
        <w:rPr>
          <w:ins w:id="1076" w:author="Microsoft Word" w:date="2025-07-21T22:06:00Z" w16du:dateUtc="2025-07-21T16:36:00Z"/>
        </w:rPr>
      </w:pPr>
      <w:ins w:id="1077" w:author="Microsoft Word" w:date="2025-07-21T22:06:00Z" w16du:dateUtc="2025-07-21T16:36:00Z">
        <w:r w:rsidRPr="00E1495E">
          <w:t>Split 5 Accuracy: 0.5238</w:t>
        </w:r>
      </w:ins>
    </w:p>
    <w:p w14:paraId="25C2E96F" w14:textId="7278E374" w:rsidR="00E1495E" w:rsidRPr="00E1495E" w:rsidRDefault="00E1495E" w:rsidP="00E1495E">
      <w:pPr>
        <w:rPr>
          <w:ins w:id="1078" w:author="Microsoft Word" w:date="2025-07-21T22:06:00Z" w16du:dateUtc="2025-07-21T16:36:00Z"/>
        </w:rPr>
      </w:pPr>
      <w:ins w:id="1079" w:author="Microsoft Word" w:date="2025-07-21T22:06:00Z" w16du:dateUtc="2025-07-21T16:36:00Z">
        <w:r w:rsidRPr="00E1495E">
          <w:lastRenderedPageBreak/>
          <w:t>ENV1 corr Average Accuracy: 0.4913 ± 0.0620</w:t>
        </w:r>
      </w:ins>
    </w:p>
    <w:p w14:paraId="3CA44FE4" w14:textId="77777777" w:rsidR="00E1495E" w:rsidRPr="00E1495E" w:rsidRDefault="00E1495E" w:rsidP="00E1495E">
      <w:r w:rsidRPr="00E1495E">
        <w:t>Running GNN with coh connectivity for ENV1...</w:t>
      </w:r>
    </w:p>
    <w:p w14:paraId="38821F95" w14:textId="56D4357F" w:rsidR="00E1495E" w:rsidRPr="00E1495E" w:rsidRDefault="00E1495E" w:rsidP="00E1495E">
      <w:pPr>
        <w:rPr>
          <w:ins w:id="1080" w:author="Microsoft Word" w:date="2025-07-21T22:06:00Z" w16du:dateUtc="2025-07-21T16:36:00Z"/>
        </w:rPr>
      </w:pPr>
      <w:ins w:id="1081" w:author="Microsoft Word" w:date="2025-07-21T22:06:00Z" w16du:dateUtc="2025-07-21T16:36:00Z">
        <w:r w:rsidRPr="00E1495E">
          <w:t>Training GNN for ENV1 with coh connectivity</w:t>
        </w:r>
      </w:ins>
    </w:p>
    <w:p w14:paraId="22C8D0BF" w14:textId="5BC47DE9" w:rsidR="00E1495E" w:rsidRPr="00E1495E" w:rsidRDefault="00E1495E" w:rsidP="00E1495E">
      <w:pPr>
        <w:rPr>
          <w:ins w:id="1082" w:author="Microsoft Word" w:date="2025-07-21T22:06:00Z" w16du:dateUtc="2025-07-21T16:36:00Z"/>
        </w:rPr>
      </w:pPr>
      <w:ins w:id="1083" w:author="Microsoft Word" w:date="2025-07-21T22:06:00Z" w16du:dateUtc="2025-07-21T16:36:00Z">
        <w:r w:rsidRPr="00E1495E">
          <w:t>=== ENV1 Split 1/5 ===</w:t>
        </w:r>
      </w:ins>
    </w:p>
    <w:p w14:paraId="1C1F2A44" w14:textId="77777777" w:rsidR="00E1495E" w:rsidRPr="00E1495E" w:rsidRDefault="00E1495E" w:rsidP="00E1495E">
      <w:hyperlink r:id="rId30" w:anchor="line=1667" w:history="1">
        <w:r w:rsidRPr="00E1495E">
          <w:rPr>
            <w:rStyle w:val="Hyperlink"/>
          </w:rPr>
          <w:t>C:\Users\sansk\miniconda3\Lib\site-packages\scipy\signal\_spectral_py.py:1668</w:t>
        </w:r>
      </w:hyperlink>
      <w:r w:rsidRPr="00E1495E">
        <w:t>: RuntimeWarning: invalid value encountered in divide</w:t>
      </w:r>
    </w:p>
    <w:p w14:paraId="72A52547" w14:textId="77777777" w:rsidR="00E1495E" w:rsidRPr="00E1495E" w:rsidRDefault="00E1495E" w:rsidP="00E1495E">
      <w:r w:rsidRPr="00E1495E">
        <w:t xml:space="preserve">  Cxy = np.abs(Pxy)**2 / Pxx / Pyy</w:t>
      </w:r>
    </w:p>
    <w:p w14:paraId="449405EF" w14:textId="77777777" w:rsidR="00E1495E" w:rsidRPr="00E1495E" w:rsidRDefault="00E1495E" w:rsidP="00E1495E">
      <w:r w:rsidRPr="00E1495E">
        <w:t>After oversampling, class counts: Counter({0: 43, 1: 43})</w:t>
      </w:r>
    </w:p>
    <w:p w14:paraId="024E0505" w14:textId="6547B7C1" w:rsidR="00E1495E" w:rsidRPr="00E1495E" w:rsidRDefault="00E1495E" w:rsidP="00E1495E">
      <w:pPr>
        <w:rPr>
          <w:ins w:id="1084" w:author="Microsoft Word" w:date="2025-07-21T22:06:00Z" w16du:dateUtc="2025-07-21T16:36:00Z"/>
        </w:rPr>
      </w:pPr>
      <w:ins w:id="1085" w:author="Microsoft Word" w:date="2025-07-21T22:06:00Z" w16du:dateUtc="2025-07-21T16:36:00Z">
        <w:r w:rsidRPr="00E1495E">
          <w:t>Epoch 1/200 | Loss: 0.7844</w:t>
        </w:r>
      </w:ins>
    </w:p>
    <w:p w14:paraId="06234917" w14:textId="0B6152DD" w:rsidR="00E1495E" w:rsidRPr="00E1495E" w:rsidRDefault="00E1495E" w:rsidP="00E1495E">
      <w:pPr>
        <w:rPr>
          <w:ins w:id="1086" w:author="Microsoft Word" w:date="2025-07-21T22:06:00Z" w16du:dateUtc="2025-07-21T16:36:00Z"/>
        </w:rPr>
      </w:pPr>
      <w:ins w:id="1087" w:author="Microsoft Word" w:date="2025-07-21T22:06:00Z" w16du:dateUtc="2025-07-21T16:36:00Z">
        <w:r w:rsidRPr="00E1495E">
          <w:t>Epoch 2/200 | Loss: 0.7948</w:t>
        </w:r>
      </w:ins>
    </w:p>
    <w:p w14:paraId="2D801AC2" w14:textId="2FB4A368" w:rsidR="00E1495E" w:rsidRPr="00E1495E" w:rsidRDefault="00E1495E" w:rsidP="00E1495E">
      <w:pPr>
        <w:rPr>
          <w:ins w:id="1088" w:author="Microsoft Word" w:date="2025-07-21T22:06:00Z" w16du:dateUtc="2025-07-21T16:36:00Z"/>
        </w:rPr>
      </w:pPr>
      <w:ins w:id="1089" w:author="Microsoft Word" w:date="2025-07-21T22:06:00Z" w16du:dateUtc="2025-07-21T16:36:00Z">
        <w:r w:rsidRPr="00E1495E">
          <w:t>Epoch 3/200 | Loss: 0.8019</w:t>
        </w:r>
      </w:ins>
    </w:p>
    <w:p w14:paraId="3FED8C52" w14:textId="77777777" w:rsidR="00E1495E" w:rsidRPr="00E1495E" w:rsidRDefault="00E1495E" w:rsidP="00E1495E">
      <w:r w:rsidRPr="00E1495E">
        <w:t>Epoch 4/200 | Loss: 0.8006</w:t>
      </w:r>
    </w:p>
    <w:p w14:paraId="33976DE9" w14:textId="172D00D4" w:rsidR="00E1495E" w:rsidRPr="00E1495E" w:rsidRDefault="00E1495E" w:rsidP="00E1495E">
      <w:pPr>
        <w:rPr>
          <w:ins w:id="1090" w:author="Microsoft Word" w:date="2025-07-21T22:06:00Z" w16du:dateUtc="2025-07-21T16:36:00Z"/>
        </w:rPr>
      </w:pPr>
      <w:ins w:id="1091" w:author="Microsoft Word" w:date="2025-07-21T22:06:00Z" w16du:dateUtc="2025-07-21T16:36:00Z">
        <w:r w:rsidRPr="00E1495E">
          <w:t>Epoch 5/200 | Loss: 0.6844</w:t>
        </w:r>
      </w:ins>
    </w:p>
    <w:p w14:paraId="536062CD" w14:textId="34859318" w:rsidR="00E1495E" w:rsidRPr="00E1495E" w:rsidRDefault="00E1495E" w:rsidP="00E1495E">
      <w:pPr>
        <w:rPr>
          <w:ins w:id="1092" w:author="Microsoft Word" w:date="2025-07-21T22:06:00Z" w16du:dateUtc="2025-07-21T16:36:00Z"/>
        </w:rPr>
      </w:pPr>
      <w:ins w:id="1093" w:author="Microsoft Word" w:date="2025-07-21T22:06:00Z" w16du:dateUtc="2025-07-21T16:36:00Z">
        <w:r w:rsidRPr="00E1495E">
          <w:t>Epoch 6/200 | Loss: 0.7233</w:t>
        </w:r>
      </w:ins>
    </w:p>
    <w:p w14:paraId="0368BD8A" w14:textId="77777777" w:rsidR="00E1495E" w:rsidRPr="00E1495E" w:rsidRDefault="00E1495E" w:rsidP="00E1495E">
      <w:r w:rsidRPr="00E1495E">
        <w:t>Epoch 7/200 | Loss: 0.7467</w:t>
      </w:r>
    </w:p>
    <w:p w14:paraId="643C04FD" w14:textId="77777777" w:rsidR="00E1495E" w:rsidRPr="00E1495E" w:rsidRDefault="00E1495E" w:rsidP="00E1495E">
      <w:r w:rsidRPr="00E1495E">
        <w:t>Epoch 8/200 | Loss: 0.7898</w:t>
      </w:r>
    </w:p>
    <w:p w14:paraId="33BB468A" w14:textId="6D983E0A" w:rsidR="00E1495E" w:rsidRPr="00E1495E" w:rsidRDefault="00E1495E" w:rsidP="00E1495E">
      <w:pPr>
        <w:rPr>
          <w:ins w:id="1094" w:author="Microsoft Word" w:date="2025-07-21T22:06:00Z" w16du:dateUtc="2025-07-21T16:36:00Z"/>
        </w:rPr>
      </w:pPr>
      <w:ins w:id="1095" w:author="Microsoft Word" w:date="2025-07-21T22:06:00Z" w16du:dateUtc="2025-07-21T16:36:00Z">
        <w:r w:rsidRPr="00E1495E">
          <w:t>Epoch 9/200 | Loss: 0.7628</w:t>
        </w:r>
      </w:ins>
    </w:p>
    <w:p w14:paraId="328DDD79" w14:textId="04910790" w:rsidR="00E1495E" w:rsidRPr="00E1495E" w:rsidRDefault="00E1495E" w:rsidP="00E1495E">
      <w:pPr>
        <w:rPr>
          <w:ins w:id="1096" w:author="Microsoft Word" w:date="2025-07-21T22:06:00Z" w16du:dateUtc="2025-07-21T16:36:00Z"/>
        </w:rPr>
      </w:pPr>
      <w:ins w:id="1097" w:author="Microsoft Word" w:date="2025-07-21T22:06:00Z" w16du:dateUtc="2025-07-21T16:36:00Z">
        <w:r w:rsidRPr="00E1495E">
          <w:t>Epoch 10/200 | Loss: 0.8124</w:t>
        </w:r>
      </w:ins>
    </w:p>
    <w:p w14:paraId="07762D6C" w14:textId="4ADBD197" w:rsidR="00E1495E" w:rsidRPr="00E1495E" w:rsidRDefault="00E1495E" w:rsidP="00E1495E">
      <w:pPr>
        <w:rPr>
          <w:ins w:id="1098" w:author="Microsoft Word" w:date="2025-07-21T22:06:00Z" w16du:dateUtc="2025-07-21T16:36:00Z"/>
        </w:rPr>
      </w:pPr>
      <w:ins w:id="1099" w:author="Microsoft Word" w:date="2025-07-21T22:06:00Z" w16du:dateUtc="2025-07-21T16:36:00Z">
        <w:r w:rsidRPr="00E1495E">
          <w:t>Epoch 11/200 | Loss: 0.7440</w:t>
        </w:r>
      </w:ins>
    </w:p>
    <w:p w14:paraId="5BB94021" w14:textId="6E04631F" w:rsidR="00E1495E" w:rsidRPr="00E1495E" w:rsidRDefault="00E1495E" w:rsidP="00E1495E">
      <w:pPr>
        <w:rPr>
          <w:ins w:id="1100" w:author="Microsoft Word" w:date="2025-07-21T22:06:00Z" w16du:dateUtc="2025-07-21T16:36:00Z"/>
        </w:rPr>
      </w:pPr>
      <w:ins w:id="1101" w:author="Microsoft Word" w:date="2025-07-21T22:06:00Z" w16du:dateUtc="2025-07-21T16:36:00Z">
        <w:r w:rsidRPr="00E1495E">
          <w:t>Epoch 12/200 | Loss: 0.7889</w:t>
        </w:r>
      </w:ins>
    </w:p>
    <w:p w14:paraId="6CDE1F28" w14:textId="395B913A" w:rsidR="00E1495E" w:rsidRPr="00E1495E" w:rsidRDefault="00E1495E" w:rsidP="00E1495E">
      <w:pPr>
        <w:rPr>
          <w:ins w:id="1102" w:author="Microsoft Word" w:date="2025-07-21T22:06:00Z" w16du:dateUtc="2025-07-21T16:36:00Z"/>
        </w:rPr>
      </w:pPr>
      <w:ins w:id="1103" w:author="Microsoft Word" w:date="2025-07-21T22:06:00Z" w16du:dateUtc="2025-07-21T16:36:00Z">
        <w:r w:rsidRPr="00E1495E">
          <w:t>Epoch 13/200 | Loss: 0.7345</w:t>
        </w:r>
      </w:ins>
    </w:p>
    <w:p w14:paraId="205E3453" w14:textId="08DF2661" w:rsidR="00E1495E" w:rsidRPr="00E1495E" w:rsidRDefault="00E1495E" w:rsidP="00E1495E">
      <w:pPr>
        <w:rPr>
          <w:ins w:id="1104" w:author="Microsoft Word" w:date="2025-07-21T22:06:00Z" w16du:dateUtc="2025-07-21T16:36:00Z"/>
        </w:rPr>
      </w:pPr>
      <w:ins w:id="1105" w:author="Microsoft Word" w:date="2025-07-21T22:06:00Z" w16du:dateUtc="2025-07-21T16:36:00Z">
        <w:r w:rsidRPr="00E1495E">
          <w:t>Epoch 14/200 | Loss: 0.8571</w:t>
        </w:r>
      </w:ins>
    </w:p>
    <w:p w14:paraId="590A121E" w14:textId="73D01593" w:rsidR="00E1495E" w:rsidRPr="00E1495E" w:rsidRDefault="00E1495E" w:rsidP="00E1495E">
      <w:pPr>
        <w:rPr>
          <w:ins w:id="1106" w:author="Microsoft Word" w:date="2025-07-21T22:06:00Z" w16du:dateUtc="2025-07-21T16:36:00Z"/>
        </w:rPr>
      </w:pPr>
      <w:ins w:id="1107" w:author="Microsoft Word" w:date="2025-07-21T22:06:00Z" w16du:dateUtc="2025-07-21T16:36:00Z">
        <w:r w:rsidRPr="00E1495E">
          <w:t>Epoch 15/200 | Loss: 0.7200</w:t>
        </w:r>
      </w:ins>
    </w:p>
    <w:p w14:paraId="7265EB0D" w14:textId="10D8AD67" w:rsidR="00E1495E" w:rsidRPr="00E1495E" w:rsidRDefault="00E1495E" w:rsidP="00E1495E">
      <w:pPr>
        <w:rPr>
          <w:ins w:id="1108" w:author="Microsoft Word" w:date="2025-07-21T22:06:00Z" w16du:dateUtc="2025-07-21T16:36:00Z"/>
        </w:rPr>
      </w:pPr>
      <w:ins w:id="1109" w:author="Microsoft Word" w:date="2025-07-21T22:06:00Z" w16du:dateUtc="2025-07-21T16:36:00Z">
        <w:r w:rsidRPr="00E1495E">
          <w:t>Epoch 16/200 | Loss: 0.7040</w:t>
        </w:r>
      </w:ins>
    </w:p>
    <w:p w14:paraId="4AF74FFA" w14:textId="63810BC7" w:rsidR="00E1495E" w:rsidRPr="00E1495E" w:rsidRDefault="00E1495E" w:rsidP="00E1495E">
      <w:pPr>
        <w:rPr>
          <w:ins w:id="1110" w:author="Microsoft Word" w:date="2025-07-21T22:06:00Z" w16du:dateUtc="2025-07-21T16:36:00Z"/>
        </w:rPr>
      </w:pPr>
      <w:ins w:id="1111" w:author="Microsoft Word" w:date="2025-07-21T22:06:00Z" w16du:dateUtc="2025-07-21T16:36:00Z">
        <w:r w:rsidRPr="00E1495E">
          <w:t>Epoch 17/200 | Loss: 0.8337</w:t>
        </w:r>
      </w:ins>
    </w:p>
    <w:p w14:paraId="0CC40636" w14:textId="68ADB672" w:rsidR="00E1495E" w:rsidRPr="00E1495E" w:rsidRDefault="00E1495E" w:rsidP="00E1495E">
      <w:pPr>
        <w:rPr>
          <w:ins w:id="1112" w:author="Microsoft Word" w:date="2025-07-21T22:06:00Z" w16du:dateUtc="2025-07-21T16:36:00Z"/>
        </w:rPr>
      </w:pPr>
      <w:ins w:id="1113" w:author="Microsoft Word" w:date="2025-07-21T22:06:00Z" w16du:dateUtc="2025-07-21T16:36:00Z">
        <w:r w:rsidRPr="00E1495E">
          <w:lastRenderedPageBreak/>
          <w:t>Epoch 18/200 | Loss: 0.7333</w:t>
        </w:r>
      </w:ins>
    </w:p>
    <w:p w14:paraId="572EF7AB" w14:textId="6B3D157E" w:rsidR="00E1495E" w:rsidRPr="00E1495E" w:rsidRDefault="00E1495E" w:rsidP="00E1495E">
      <w:pPr>
        <w:rPr>
          <w:ins w:id="1114" w:author="Microsoft Word" w:date="2025-07-21T22:06:00Z" w16du:dateUtc="2025-07-21T16:36:00Z"/>
        </w:rPr>
      </w:pPr>
      <w:ins w:id="1115" w:author="Microsoft Word" w:date="2025-07-21T22:06:00Z" w16du:dateUtc="2025-07-21T16:36:00Z">
        <w:r w:rsidRPr="00E1495E">
          <w:t>Epoch 19/200 | Loss: 0.7162</w:t>
        </w:r>
      </w:ins>
    </w:p>
    <w:p w14:paraId="216E7A10" w14:textId="77777777" w:rsidR="00E1495E" w:rsidRPr="00E1495E" w:rsidRDefault="00E1495E" w:rsidP="00E1495E">
      <w:r w:rsidRPr="00E1495E">
        <w:t>Epoch 20/200 | Loss: 0.7789</w:t>
      </w:r>
    </w:p>
    <w:p w14:paraId="264D71E2" w14:textId="77777777" w:rsidR="00E1495E" w:rsidRPr="00E1495E" w:rsidRDefault="00E1495E" w:rsidP="00E1495E">
      <w:r w:rsidRPr="00E1495E">
        <w:t>Epoch 21/200 | Loss: 0.7112</w:t>
      </w:r>
    </w:p>
    <w:p w14:paraId="0416BC2E" w14:textId="77777777" w:rsidR="00E1495E" w:rsidRPr="00E1495E" w:rsidRDefault="00E1495E" w:rsidP="00E1495E">
      <w:r w:rsidRPr="00E1495E">
        <w:t>Epoch 22/200 | Loss: 0.7646</w:t>
      </w:r>
    </w:p>
    <w:p w14:paraId="773DD25A" w14:textId="77777777" w:rsidR="00E1495E" w:rsidRPr="00E1495E" w:rsidRDefault="00E1495E" w:rsidP="00E1495E">
      <w:r w:rsidRPr="00E1495E">
        <w:t>Epoch 23/200 | Loss: 0.7885</w:t>
      </w:r>
    </w:p>
    <w:p w14:paraId="19BBB5E4" w14:textId="77777777" w:rsidR="00E1495E" w:rsidRPr="00E1495E" w:rsidRDefault="00E1495E" w:rsidP="00E1495E">
      <w:r w:rsidRPr="00E1495E">
        <w:t>Epoch 24/200 | Loss: 0.7916</w:t>
      </w:r>
    </w:p>
    <w:p w14:paraId="513DB495" w14:textId="77777777" w:rsidR="00E1495E" w:rsidRPr="00E1495E" w:rsidRDefault="00E1495E" w:rsidP="00E1495E">
      <w:r w:rsidRPr="00E1495E">
        <w:t>Epoch 25/200 | Loss: 0.7780</w:t>
      </w:r>
    </w:p>
    <w:p w14:paraId="4745A047" w14:textId="77777777" w:rsidR="00E1495E" w:rsidRPr="00E1495E" w:rsidRDefault="00E1495E" w:rsidP="00E1495E">
      <w:r w:rsidRPr="00E1495E">
        <w:t>Epoch 26/200 | Loss: 0.7151</w:t>
      </w:r>
    </w:p>
    <w:p w14:paraId="5522B010" w14:textId="77777777" w:rsidR="00E1495E" w:rsidRPr="00E1495E" w:rsidRDefault="00E1495E" w:rsidP="00E1495E">
      <w:r w:rsidRPr="00E1495E">
        <w:t>Epoch 27/200 | Loss: 0.7703</w:t>
      </w:r>
    </w:p>
    <w:p w14:paraId="2EC941B6" w14:textId="77777777" w:rsidR="00E1495E" w:rsidRPr="00E1495E" w:rsidRDefault="00E1495E" w:rsidP="00E1495E">
      <w:r w:rsidRPr="00E1495E">
        <w:t>Epoch 28/200 | Loss: 0.7586</w:t>
      </w:r>
    </w:p>
    <w:p w14:paraId="79EAAC2B" w14:textId="77777777" w:rsidR="00E1495E" w:rsidRPr="00E1495E" w:rsidRDefault="00E1495E" w:rsidP="00E1495E">
      <w:r w:rsidRPr="00E1495E">
        <w:t>Epoch 29/200 | Loss: 0.6899</w:t>
      </w:r>
    </w:p>
    <w:p w14:paraId="3ADBF1A5" w14:textId="77777777" w:rsidR="00E1495E" w:rsidRPr="00E1495E" w:rsidRDefault="00E1495E" w:rsidP="00E1495E">
      <w:r w:rsidRPr="00E1495E">
        <w:t>Epoch 30/200 | Loss: 0.7919</w:t>
      </w:r>
    </w:p>
    <w:p w14:paraId="22D222E1" w14:textId="77777777" w:rsidR="00E1495E" w:rsidRPr="00E1495E" w:rsidRDefault="00E1495E" w:rsidP="00E1495E">
      <w:r w:rsidRPr="00E1495E">
        <w:t>Epoch 31/200 | Loss: 0.7874</w:t>
      </w:r>
    </w:p>
    <w:p w14:paraId="7290E6B4" w14:textId="77777777" w:rsidR="00E1495E" w:rsidRPr="00E1495E" w:rsidRDefault="00E1495E" w:rsidP="00E1495E">
      <w:r w:rsidRPr="00E1495E">
        <w:t>Epoch 32/200 | Loss: 0.8139</w:t>
      </w:r>
    </w:p>
    <w:p w14:paraId="3BEF86D8" w14:textId="77777777" w:rsidR="00E1495E" w:rsidRPr="00E1495E" w:rsidRDefault="00E1495E" w:rsidP="00E1495E">
      <w:r w:rsidRPr="00E1495E">
        <w:t>Epoch 33/200 | Loss: 0.7481</w:t>
      </w:r>
    </w:p>
    <w:p w14:paraId="6F14E542" w14:textId="77777777" w:rsidR="00E1495E" w:rsidRPr="00E1495E" w:rsidRDefault="00E1495E" w:rsidP="00E1495E">
      <w:r w:rsidRPr="00E1495E">
        <w:t>Epoch 34/200 | Loss: 0.6866</w:t>
      </w:r>
    </w:p>
    <w:p w14:paraId="0FABF82F" w14:textId="77777777" w:rsidR="00E1495E" w:rsidRPr="00E1495E" w:rsidRDefault="00E1495E" w:rsidP="00E1495E">
      <w:r w:rsidRPr="00E1495E">
        <w:t>Epoch 35/200 | Loss: 0.7576</w:t>
      </w:r>
    </w:p>
    <w:p w14:paraId="535CE96E" w14:textId="77777777" w:rsidR="00E1495E" w:rsidRPr="00E1495E" w:rsidRDefault="00E1495E" w:rsidP="00E1495E">
      <w:r w:rsidRPr="00E1495E">
        <w:t>Epoch 36/200 | Loss: 0.7929</w:t>
      </w:r>
    </w:p>
    <w:p w14:paraId="2E74104E" w14:textId="77777777" w:rsidR="00E1495E" w:rsidRPr="00E1495E" w:rsidRDefault="00E1495E" w:rsidP="00E1495E">
      <w:r w:rsidRPr="00E1495E">
        <w:t>Epoch 37/200 | Loss: 0.8305</w:t>
      </w:r>
    </w:p>
    <w:p w14:paraId="35A25707" w14:textId="77777777" w:rsidR="00E1495E" w:rsidRPr="00E1495E" w:rsidRDefault="00E1495E" w:rsidP="00E1495E">
      <w:r w:rsidRPr="00E1495E">
        <w:t>Epoch 38/200 | Loss: 0.7525</w:t>
      </w:r>
    </w:p>
    <w:p w14:paraId="2FF18774" w14:textId="77777777" w:rsidR="00E1495E" w:rsidRPr="00E1495E" w:rsidRDefault="00E1495E" w:rsidP="00E1495E">
      <w:r w:rsidRPr="00E1495E">
        <w:t>Epoch 39/200 | Loss: 0.7253</w:t>
      </w:r>
    </w:p>
    <w:p w14:paraId="5FE633CC" w14:textId="77777777" w:rsidR="00E1495E" w:rsidRPr="00E1495E" w:rsidRDefault="00E1495E" w:rsidP="00E1495E">
      <w:r w:rsidRPr="00E1495E">
        <w:t>Epoch 40/200 | Loss: 0.7354</w:t>
      </w:r>
    </w:p>
    <w:p w14:paraId="1D5DFDF7" w14:textId="77777777" w:rsidR="00E1495E" w:rsidRPr="00E1495E" w:rsidRDefault="00E1495E" w:rsidP="00E1495E">
      <w:r w:rsidRPr="00E1495E">
        <w:t>Epoch 41/200 | Loss: 0.8406</w:t>
      </w:r>
    </w:p>
    <w:p w14:paraId="39E4B2F0" w14:textId="77777777" w:rsidR="00E1495E" w:rsidRPr="00E1495E" w:rsidRDefault="00E1495E" w:rsidP="00E1495E">
      <w:r w:rsidRPr="00E1495E">
        <w:t>Epoch 42/200 | Loss: 0.6645</w:t>
      </w:r>
    </w:p>
    <w:p w14:paraId="15B18299" w14:textId="77777777" w:rsidR="00E1495E" w:rsidRPr="00E1495E" w:rsidRDefault="00E1495E" w:rsidP="00E1495E">
      <w:r w:rsidRPr="00E1495E">
        <w:t>Epoch 43/200 | Loss: 0.7461</w:t>
      </w:r>
    </w:p>
    <w:p w14:paraId="55EBE027" w14:textId="77777777" w:rsidR="00E1495E" w:rsidRPr="00E1495E" w:rsidRDefault="00E1495E" w:rsidP="00E1495E">
      <w:r w:rsidRPr="00E1495E">
        <w:t>Epo</w:t>
      </w:r>
      <w:r w:rsidRPr="00E1495E">
        <w:lastRenderedPageBreak/>
        <w:t>ch 44/200 | Loss: 0.8034</w:t>
      </w:r>
    </w:p>
    <w:p w14:paraId="55031753" w14:textId="77777777" w:rsidR="00E1495E" w:rsidRPr="00E1495E" w:rsidRDefault="00E1495E" w:rsidP="00E1495E">
      <w:r w:rsidRPr="00E1495E">
        <w:t>Epoch 45/200 | Loss: 0.7448</w:t>
      </w:r>
    </w:p>
    <w:p w14:paraId="72A2BF37" w14:textId="77777777" w:rsidR="00E1495E" w:rsidRPr="00E1495E" w:rsidRDefault="00E1495E" w:rsidP="00E1495E">
      <w:r w:rsidRPr="00E1495E">
        <w:t>Epoch 46/200 | Loss: 0.7794</w:t>
      </w:r>
    </w:p>
    <w:p w14:paraId="688E88AE" w14:textId="77777777" w:rsidR="00E1495E" w:rsidRPr="00E1495E" w:rsidRDefault="00E1495E" w:rsidP="00E1495E">
      <w:r w:rsidRPr="00E1495E">
        <w:t>Epoch 47/200 | Loss: 0.7290</w:t>
      </w:r>
    </w:p>
    <w:p w14:paraId="3F1E6409" w14:textId="77777777" w:rsidR="00E1495E" w:rsidRPr="00E1495E" w:rsidRDefault="00E1495E" w:rsidP="00E1495E">
      <w:r w:rsidRPr="00E1495E">
        <w:t>Epoch 48/200 | Loss: 0.7547</w:t>
      </w:r>
    </w:p>
    <w:p w14:paraId="0BF08B88" w14:textId="77777777" w:rsidR="00E1495E" w:rsidRPr="00E1495E" w:rsidRDefault="00E1495E" w:rsidP="00E1495E">
      <w:r w:rsidRPr="00E1495E">
        <w:lastRenderedPageBreak/>
        <w:t>Epoch 49/200 | Loss: 0.6998</w:t>
      </w:r>
    </w:p>
    <w:p w14:paraId="2625A737" w14:textId="77777777" w:rsidR="00E1495E" w:rsidRPr="00E1495E" w:rsidRDefault="00E1495E" w:rsidP="00E1495E">
      <w:r w:rsidRPr="00E1495E">
        <w:t>Epoch 50/200 | Loss: 0.6967</w:t>
      </w:r>
    </w:p>
    <w:p w14:paraId="0D8CB569" w14:textId="77777777" w:rsidR="00E1495E" w:rsidRPr="00E1495E" w:rsidRDefault="00E1495E" w:rsidP="00E1495E">
      <w:r w:rsidRPr="00E1495E">
        <w:t>Epoch 51/200 | Loss: 0.7359</w:t>
      </w:r>
    </w:p>
    <w:p w14:paraId="6A183B1C" w14:textId="77777777" w:rsidR="00E1495E" w:rsidRPr="00E1495E" w:rsidRDefault="00E1495E" w:rsidP="00E1495E">
      <w:r w:rsidRPr="00E1495E">
        <w:t>Epoch 52/200 | Loss: 0.7230</w:t>
      </w:r>
    </w:p>
    <w:p w14:paraId="3EA08354" w14:textId="77777777" w:rsidR="00E1495E" w:rsidRPr="00E1495E" w:rsidRDefault="00E1495E" w:rsidP="00E1495E">
      <w:r w:rsidRPr="00E1495E">
        <w:t>Epoch 53/200 | Loss: 0.6847</w:t>
      </w:r>
    </w:p>
    <w:p w14:paraId="2EDB0568" w14:textId="77777777" w:rsidR="00E1495E" w:rsidRPr="00E1495E" w:rsidRDefault="00E1495E" w:rsidP="00E1495E">
      <w:r w:rsidRPr="00E1495E">
        <w:t>Epoch 54/200 | Loss: 0.7320</w:t>
      </w:r>
    </w:p>
    <w:p w14:paraId="236B4318" w14:textId="77777777" w:rsidR="00E1495E" w:rsidRPr="00E1495E" w:rsidRDefault="00E1495E" w:rsidP="00E1495E">
      <w:r w:rsidRPr="00E1495E">
        <w:t>Epoch 55/200 | Loss: 0.8101</w:t>
      </w:r>
    </w:p>
    <w:p w14:paraId="64F9C12A" w14:textId="77777777" w:rsidR="00E1495E" w:rsidRPr="00E1495E" w:rsidRDefault="00E1495E" w:rsidP="00E1495E">
      <w:r w:rsidRPr="00E1495E">
        <w:t>Epoch 56/200 | Loss: 0.7609</w:t>
      </w:r>
    </w:p>
    <w:p w14:paraId="5C74531B" w14:textId="77777777" w:rsidR="00E1495E" w:rsidRPr="00E1495E" w:rsidRDefault="00E1495E" w:rsidP="00E1495E">
      <w:r w:rsidRPr="00E1495E">
        <w:t>Epoch 57/200 | Loss: 0.7202</w:t>
      </w:r>
    </w:p>
    <w:p w14:paraId="75A50D65" w14:textId="77777777" w:rsidR="00E1495E" w:rsidRPr="00E1495E" w:rsidRDefault="00E1495E" w:rsidP="00E1495E">
      <w:r w:rsidRPr="00E1495E">
        <w:t>Epoch 58/200 | Loss: 0.7803</w:t>
      </w:r>
    </w:p>
    <w:p w14:paraId="57FFCCAF" w14:textId="77777777" w:rsidR="00E1495E" w:rsidRPr="00E1495E" w:rsidRDefault="00E1495E" w:rsidP="00E1495E">
      <w:r w:rsidRPr="00E1495E">
        <w:t>Epoch 59/200 | Loss: 0.7843</w:t>
      </w:r>
    </w:p>
    <w:p w14:paraId="0B5C2C1F" w14:textId="77777777" w:rsidR="00E1495E" w:rsidRPr="00E1495E" w:rsidRDefault="00E1495E" w:rsidP="00E1495E">
      <w:r w:rsidRPr="00E1495E">
        <w:t>Epoch 60/200 | Loss: 0.7111</w:t>
      </w:r>
    </w:p>
    <w:p w14:paraId="6A154CDE" w14:textId="77777777" w:rsidR="00E1495E" w:rsidRPr="00E1495E" w:rsidRDefault="00E1495E" w:rsidP="00E1495E">
      <w:r w:rsidRPr="00E1495E">
        <w:t>Epoch 61/200 | Loss: 0.7367</w:t>
      </w:r>
    </w:p>
    <w:p w14:paraId="4E32D5E9" w14:textId="77777777" w:rsidR="00E1495E" w:rsidRPr="00E1495E" w:rsidRDefault="00E1495E" w:rsidP="00E1495E">
      <w:r w:rsidRPr="00E1495E">
        <w:t>Epoch 62/200 | Loss: 0.7017</w:t>
      </w:r>
    </w:p>
    <w:p w14:paraId="0F452FC1" w14:textId="77777777" w:rsidR="00E1495E" w:rsidRPr="00E1495E" w:rsidRDefault="00E1495E" w:rsidP="00E1495E">
      <w:r w:rsidRPr="00E1495E">
        <w:t>Epoch 63/200 | Loss: 0.7167</w:t>
      </w:r>
    </w:p>
    <w:p w14:paraId="6C45A600" w14:textId="77777777" w:rsidR="00E1495E" w:rsidRPr="00E1495E" w:rsidRDefault="00E1495E" w:rsidP="00E1495E">
      <w:r w:rsidRPr="00E1495E">
        <w:t>Epoch 64/200 | Loss: 0.7795</w:t>
      </w:r>
    </w:p>
    <w:p w14:paraId="46FE3241" w14:textId="77777777" w:rsidR="00E1495E" w:rsidRPr="00E1495E" w:rsidRDefault="00E1495E" w:rsidP="00E1495E">
      <w:r w:rsidRPr="00E1495E">
        <w:t>Epoch 65/200 | Loss: 0.7567</w:t>
      </w:r>
    </w:p>
    <w:p w14:paraId="20DAC2F4" w14:textId="77777777" w:rsidR="00E1495E" w:rsidRPr="00E1495E" w:rsidRDefault="00E1495E" w:rsidP="00E1495E">
      <w:r w:rsidRPr="00E1495E">
        <w:t>Epoch 66/200 | Loss: 0.7065</w:t>
      </w:r>
    </w:p>
    <w:p w14:paraId="0375CE3B" w14:textId="77777777" w:rsidR="00E1495E" w:rsidRPr="00E1495E" w:rsidRDefault="00E1495E" w:rsidP="00E1495E">
      <w:r w:rsidRPr="00E1495E">
        <w:t>Epoch 67/200 | Loss: 0.7918</w:t>
      </w:r>
    </w:p>
    <w:p w14:paraId="59755AC4" w14:textId="77777777" w:rsidR="00E1495E" w:rsidRPr="00E1495E" w:rsidRDefault="00E1495E" w:rsidP="00E1495E">
      <w:r w:rsidRPr="00E1495E">
        <w:t>Epoch 68/200 | Loss: 0.7403</w:t>
      </w:r>
    </w:p>
    <w:p w14:paraId="0627E6ED" w14:textId="77777777" w:rsidR="00E1495E" w:rsidRPr="00E1495E" w:rsidRDefault="00E1495E" w:rsidP="00E1495E">
      <w:r w:rsidRPr="00E1495E">
        <w:t>Epoch 69/200 | Loss: 0.6969</w:t>
      </w:r>
    </w:p>
    <w:p w14:paraId="43D2BDC8" w14:textId="77777777" w:rsidR="00E1495E" w:rsidRPr="00E1495E" w:rsidRDefault="00E1495E" w:rsidP="00E1495E">
      <w:r w:rsidRPr="00E1495E">
        <w:t>Epoch 70/200 | Loss: 0.6870</w:t>
      </w:r>
    </w:p>
    <w:p w14:paraId="06C77787" w14:textId="77777777" w:rsidR="00E1495E" w:rsidRPr="00E1495E" w:rsidRDefault="00E1495E" w:rsidP="00E1495E">
      <w:r w:rsidRPr="00E1495E">
        <w:t>Epoch 71/200 | Loss: 0.7299</w:t>
      </w:r>
    </w:p>
    <w:p w14:paraId="2D412FAA" w14:textId="77777777" w:rsidR="00E1495E" w:rsidRPr="00E1495E" w:rsidRDefault="00E1495E" w:rsidP="00E1495E">
      <w:r w:rsidRPr="00E1495E">
        <w:t>Epoch 72/200 | Loss: 0.7761</w:t>
      </w:r>
    </w:p>
    <w:p w14:paraId="38CE5A62" w14:textId="77777777" w:rsidR="00E1495E" w:rsidRPr="00E1495E" w:rsidRDefault="00E1495E" w:rsidP="00E1495E">
      <w:r w:rsidRPr="00E1495E">
        <w:t>Epoch 73/200 | Loss: 0.7141</w:t>
      </w:r>
    </w:p>
    <w:p w14:paraId="5F6E4255" w14:textId="77777777" w:rsidR="00E1495E" w:rsidRPr="00E1495E" w:rsidRDefault="00E1495E" w:rsidP="00E1495E">
      <w:r w:rsidRPr="00E1495E">
        <w:t>Epoch 74/200 | Loss: 0.7342</w:t>
      </w:r>
    </w:p>
    <w:p w14:paraId="23F3A3D4" w14:textId="77777777" w:rsidR="00E1495E" w:rsidRPr="00E1495E" w:rsidRDefault="00E1495E" w:rsidP="00E1495E">
      <w:r w:rsidRPr="00E1495E">
        <w:t>Epoch 75/200 | Loss: 0.7097</w:t>
      </w:r>
    </w:p>
    <w:p w14:paraId="54E0B389" w14:textId="77777777" w:rsidR="00E1495E" w:rsidRPr="00E1495E" w:rsidRDefault="00E1495E" w:rsidP="00E1495E">
      <w:r w:rsidRPr="00E1495E">
        <w:t>Epoch 76/200 | Loss: 0.7559</w:t>
      </w:r>
    </w:p>
    <w:p w14:paraId="4B547F76" w14:textId="77777777" w:rsidR="00E1495E" w:rsidRPr="00E1495E" w:rsidRDefault="00E1495E" w:rsidP="00E1495E">
      <w:r w:rsidRPr="00E1495E">
        <w:t>Epoch 77/200 | Loss: 0.7136</w:t>
      </w:r>
    </w:p>
    <w:p w14:paraId="03AAB2E7" w14:textId="77777777" w:rsidR="00E1495E" w:rsidRPr="00E1495E" w:rsidRDefault="00E1495E" w:rsidP="00E1495E">
      <w:r w:rsidRPr="00E1495E">
        <w:t>Epoch 78/200 | Loss: 0.7672</w:t>
      </w:r>
    </w:p>
    <w:p w14:paraId="469E0403" w14:textId="77777777" w:rsidR="00E1495E" w:rsidRPr="00E1495E" w:rsidRDefault="00E1495E" w:rsidP="00E1495E">
      <w:r w:rsidRPr="00E1495E">
        <w:t>Epoch 79/200 | Loss: 0.7147</w:t>
      </w:r>
    </w:p>
    <w:p w14:paraId="370CB47E" w14:textId="77777777" w:rsidR="00E1495E" w:rsidRPr="00E1495E" w:rsidRDefault="00E1495E" w:rsidP="00E1495E">
      <w:r w:rsidRPr="00E1495E">
        <w:lastRenderedPageBreak/>
        <w:t>Epoch 80/200 | Loss: 0.7408</w:t>
      </w:r>
    </w:p>
    <w:p w14:paraId="7D751199" w14:textId="77777777" w:rsidR="00E1495E" w:rsidRPr="00E1495E" w:rsidRDefault="00E1495E" w:rsidP="00E1495E">
      <w:r w:rsidRPr="00E1495E">
        <w:t>Epoch 81/200 | Loss: 0.6525</w:t>
      </w:r>
    </w:p>
    <w:p w14:paraId="0F3113E5" w14:textId="77777777" w:rsidR="00E1495E" w:rsidRPr="00E1495E" w:rsidRDefault="00E1495E" w:rsidP="00E1495E">
      <w:r w:rsidRPr="00E1495E">
        <w:t>Epoch 82/200 | Loss: 0.7486</w:t>
      </w:r>
    </w:p>
    <w:p w14:paraId="68D4EEAA" w14:textId="77777777" w:rsidR="00E1495E" w:rsidRPr="00E1495E" w:rsidRDefault="00E1495E" w:rsidP="00E1495E">
      <w:r w:rsidRPr="00E1495E">
        <w:t>Epoch 83/200 | Loss: 0.7415</w:t>
      </w:r>
    </w:p>
    <w:p w14:paraId="4BD4CB9F" w14:textId="77777777" w:rsidR="00E1495E" w:rsidRPr="00E1495E" w:rsidRDefault="00E1495E" w:rsidP="00E1495E">
      <w:r w:rsidRPr="00E1495E">
        <w:t>Epoch 84/200 | Loss: 0.6988</w:t>
      </w:r>
    </w:p>
    <w:p w14:paraId="3D9460C3" w14:textId="77777777" w:rsidR="00E1495E" w:rsidRPr="00E1495E" w:rsidRDefault="00E1495E" w:rsidP="00E1495E">
      <w:r w:rsidRPr="00E1495E">
        <w:t>Epoch 85/200 | Loss: 0.7531</w:t>
      </w:r>
    </w:p>
    <w:p w14:paraId="0050F60E" w14:textId="77777777" w:rsidR="00E1495E" w:rsidRPr="00E1495E" w:rsidRDefault="00E1495E" w:rsidP="00E1495E">
      <w:r w:rsidRPr="00E1495E">
        <w:t>Epoch 86/200 | Loss: 0.7814</w:t>
      </w:r>
    </w:p>
    <w:p w14:paraId="3CFC2910" w14:textId="77777777" w:rsidR="00E1495E" w:rsidRPr="00E1495E" w:rsidRDefault="00E1495E" w:rsidP="00E1495E">
      <w:r w:rsidRPr="00E1495E">
        <w:t>Epoch 87/200 | Loss: 0.7170</w:t>
      </w:r>
    </w:p>
    <w:p w14:paraId="30C02A93" w14:textId="77777777" w:rsidR="00E1495E" w:rsidRPr="00E1495E" w:rsidRDefault="00E1495E" w:rsidP="00E1495E">
      <w:r w:rsidRPr="00E1495E">
        <w:t>Epoch 88/200 | Loss: 0.7248</w:t>
      </w:r>
    </w:p>
    <w:p w14:paraId="572E1082" w14:textId="77777777" w:rsidR="00E1495E" w:rsidRPr="00E1495E" w:rsidRDefault="00E1495E" w:rsidP="00E1495E">
      <w:r w:rsidRPr="00E1495E">
        <w:t>Epoch 89/200 | Loss: 0.7467</w:t>
      </w:r>
    </w:p>
    <w:p w14:paraId="1D3C3387" w14:textId="77777777" w:rsidR="00E1495E" w:rsidRPr="00E1495E" w:rsidRDefault="00E1495E" w:rsidP="00E1495E">
      <w:r w:rsidRPr="00E1495E">
        <w:t>Epoch 90/200 | Loss: 0.6811</w:t>
      </w:r>
    </w:p>
    <w:p w14:paraId="299195E4" w14:textId="77777777" w:rsidR="00E1495E" w:rsidRPr="00E1495E" w:rsidRDefault="00E1495E" w:rsidP="00E1495E">
      <w:r w:rsidRPr="00E1495E">
        <w:t>Epoch 91/200 | Loss: 0.7712</w:t>
      </w:r>
    </w:p>
    <w:p w14:paraId="5130091E" w14:textId="77777777" w:rsidR="00E1495E" w:rsidRPr="00E1495E" w:rsidRDefault="00E1495E" w:rsidP="00E1495E">
      <w:r w:rsidRPr="00E1495E">
        <w:t>Epoch 92/200 | Loss: 0.7278</w:t>
      </w:r>
    </w:p>
    <w:p w14:paraId="3ADAB411" w14:textId="77777777" w:rsidR="00E1495E" w:rsidRPr="00E1495E" w:rsidRDefault="00E1495E" w:rsidP="00E1495E">
      <w:r w:rsidRPr="00E1495E">
        <w:t>Epoch 93/200 | Loss: 0.7714</w:t>
      </w:r>
    </w:p>
    <w:p w14:paraId="733AC6CA" w14:textId="77777777" w:rsidR="00E1495E" w:rsidRPr="00E1495E" w:rsidRDefault="00E1495E" w:rsidP="00E1495E">
      <w:r w:rsidRPr="00E1495E">
        <w:t>Epoch 94/200 | Loss: 0.6909</w:t>
      </w:r>
    </w:p>
    <w:p w14:paraId="30E932B0" w14:textId="77777777" w:rsidR="00E1495E" w:rsidRPr="00E1495E" w:rsidRDefault="00E1495E" w:rsidP="00E1495E">
      <w:r w:rsidRPr="00E1495E">
        <w:t>Epoch 95/200 | Loss: 0.7205</w:t>
      </w:r>
    </w:p>
    <w:p w14:paraId="7D4A54CA" w14:textId="77777777" w:rsidR="00E1495E" w:rsidRPr="00E1495E" w:rsidRDefault="00E1495E" w:rsidP="00E1495E">
      <w:r w:rsidRPr="00E1495E">
        <w:t>Epoch 96/200 | Loss: 0.7507</w:t>
      </w:r>
    </w:p>
    <w:p w14:paraId="27A3B4D5" w14:textId="77777777" w:rsidR="00E1495E" w:rsidRPr="00E1495E" w:rsidRDefault="00E1495E" w:rsidP="00E1495E">
      <w:r w:rsidRPr="00E1495E">
        <w:t>Epoch 97/200 | Loss: 0.6869</w:t>
      </w:r>
    </w:p>
    <w:p w14:paraId="4E5D1523" w14:textId="77777777" w:rsidR="00E1495E" w:rsidRPr="00E1495E" w:rsidRDefault="00E1495E" w:rsidP="00E1495E">
      <w:r w:rsidRPr="00E1495E">
        <w:t>Epoch 98/200 | Loss: 0.7623</w:t>
      </w:r>
    </w:p>
    <w:p w14:paraId="6400BDAC" w14:textId="77777777" w:rsidR="00E1495E" w:rsidRPr="00E1495E" w:rsidRDefault="00E1495E" w:rsidP="00E1495E">
      <w:r w:rsidRPr="00E1495E">
        <w:t>Epoch 99/200 | Loss: 0.7141</w:t>
      </w:r>
    </w:p>
    <w:p w14:paraId="0B796726" w14:textId="77777777" w:rsidR="00E1495E" w:rsidRPr="00E1495E" w:rsidRDefault="00E1495E" w:rsidP="00E1495E">
      <w:r w:rsidRPr="00E1495E">
        <w:t>Epoch 100/200 | Loss: 0.7943</w:t>
      </w:r>
    </w:p>
    <w:p w14:paraId="4B76D35A" w14:textId="77777777" w:rsidR="00E1495E" w:rsidRPr="00E1495E" w:rsidRDefault="00E1495E" w:rsidP="00E1495E">
      <w:r w:rsidRPr="00E1495E">
        <w:t>Epoch 101/200 | Loss: 0.7052</w:t>
      </w:r>
    </w:p>
    <w:p w14:paraId="28970687" w14:textId="77777777" w:rsidR="00E1495E" w:rsidRPr="00E1495E" w:rsidRDefault="00E1495E" w:rsidP="00E1495E">
      <w:r w:rsidRPr="00E1495E">
        <w:t>Epoch 102/200 | Loss: 0.7204</w:t>
      </w:r>
    </w:p>
    <w:p w14:paraId="44E232EC" w14:textId="77777777" w:rsidR="00E1495E" w:rsidRPr="00E1495E" w:rsidRDefault="00E1495E" w:rsidP="00E1495E">
      <w:r w:rsidRPr="00E1495E">
        <w:t>Epoch 103/200 | Loss: 0.6384</w:t>
      </w:r>
    </w:p>
    <w:p w14:paraId="34C86552" w14:textId="77777777" w:rsidR="00E1495E" w:rsidRPr="00E1495E" w:rsidRDefault="00E1495E" w:rsidP="00E1495E">
      <w:r w:rsidRPr="00E1495E">
        <w:t>Epoch 104/200 | Loss: 0.6856</w:t>
      </w:r>
    </w:p>
    <w:p w14:paraId="06E3CF9D" w14:textId="77777777" w:rsidR="00E1495E" w:rsidRPr="00E1495E" w:rsidRDefault="00E1495E" w:rsidP="00E1495E">
      <w:r w:rsidRPr="00E1495E">
        <w:t>Epoch 105/200 | Loss: 0.8093</w:t>
      </w:r>
    </w:p>
    <w:p w14:paraId="6CA05ED3" w14:textId="77777777" w:rsidR="00E1495E" w:rsidRPr="00E1495E" w:rsidRDefault="00E1495E" w:rsidP="00E1495E">
      <w:r w:rsidRPr="00E1495E">
        <w:t>Epoch 106/200 | Loss: 0.7377</w:t>
      </w:r>
    </w:p>
    <w:p w14:paraId="5F62A59C" w14:textId="77777777" w:rsidR="00E1495E" w:rsidRPr="00E1495E" w:rsidRDefault="00E1495E" w:rsidP="00E1495E">
      <w:r w:rsidRPr="00E1495E">
        <w:t>Epoch 107/200 | Loss: 0.7284</w:t>
      </w:r>
    </w:p>
    <w:p w14:paraId="66782D4F" w14:textId="77777777" w:rsidR="00E1495E" w:rsidRPr="00E1495E" w:rsidRDefault="00E1495E" w:rsidP="00E1495E">
      <w:r w:rsidRPr="00E1495E">
        <w:t>Epoch 108/200 | Loss: 0.7011</w:t>
      </w:r>
    </w:p>
    <w:p w14:paraId="2B6F0F29" w14:textId="77777777" w:rsidR="00E1495E" w:rsidRPr="00E1495E" w:rsidRDefault="00E1495E" w:rsidP="00E1495E">
      <w:r w:rsidRPr="00E1495E">
        <w:t>Epoch 109/200 | Loss: 0.7321</w:t>
      </w:r>
    </w:p>
    <w:p w14:paraId="5EA55B1B" w14:textId="77777777" w:rsidR="00E1495E" w:rsidRPr="00E1495E" w:rsidRDefault="00E1495E" w:rsidP="00E1495E">
      <w:r w:rsidRPr="00E1495E">
        <w:t>Epoch 110/200 | Loss: 0.7644</w:t>
      </w:r>
    </w:p>
    <w:p w14:paraId="08A4F207" w14:textId="77777777" w:rsidR="00E1495E" w:rsidRPr="00E1495E" w:rsidRDefault="00E1495E" w:rsidP="00E1495E">
      <w:r w:rsidRPr="00E1495E">
        <w:lastRenderedPageBreak/>
        <w:t>Epoch 111/200 | Loss: 0.7951</w:t>
      </w:r>
    </w:p>
    <w:p w14:paraId="3AE5BA81" w14:textId="77777777" w:rsidR="00E1495E" w:rsidRPr="00E1495E" w:rsidRDefault="00E1495E" w:rsidP="00E1495E">
      <w:r w:rsidRPr="00E1495E">
        <w:t>Epoch 112/200 | Loss: 0.7269</w:t>
      </w:r>
    </w:p>
    <w:p w14:paraId="1A30B70A" w14:textId="77777777" w:rsidR="00E1495E" w:rsidRPr="00E1495E" w:rsidRDefault="00E1495E" w:rsidP="00E1495E">
      <w:r w:rsidRPr="00E1495E">
        <w:t>Epoch 113/200 | Loss: 0.7447</w:t>
      </w:r>
    </w:p>
    <w:p w14:paraId="59EABBBF" w14:textId="77777777" w:rsidR="00E1495E" w:rsidRPr="00E1495E" w:rsidRDefault="00E1495E" w:rsidP="00E1495E">
      <w:r w:rsidRPr="00E1495E">
        <w:t>Epoch 114/200 | Loss: 0.6863</w:t>
      </w:r>
    </w:p>
    <w:p w14:paraId="1D31624F" w14:textId="77777777" w:rsidR="00E1495E" w:rsidRPr="00E1495E" w:rsidRDefault="00E1495E" w:rsidP="00E1495E">
      <w:r w:rsidRPr="00E1495E">
        <w:t>Epoch 115/200 | Loss: 0.7946</w:t>
      </w:r>
    </w:p>
    <w:p w14:paraId="0A9534F6" w14:textId="77777777" w:rsidR="00E1495E" w:rsidRPr="00E1495E" w:rsidRDefault="00E1495E" w:rsidP="00E1495E">
      <w:r w:rsidRPr="00E1495E">
        <w:t>Epoch 116/200 | Loss: 0.6865</w:t>
      </w:r>
    </w:p>
    <w:p w14:paraId="191D870E" w14:textId="77777777" w:rsidR="00E1495E" w:rsidRPr="00E1495E" w:rsidRDefault="00E1495E" w:rsidP="00E1495E">
      <w:r w:rsidRPr="00E1495E">
        <w:t>Epoch 117/200 | Loss: 0.7944</w:t>
      </w:r>
    </w:p>
    <w:p w14:paraId="1CD2D4B8" w14:textId="77777777" w:rsidR="00E1495E" w:rsidRPr="00E1495E" w:rsidRDefault="00E1495E" w:rsidP="00E1495E">
      <w:r w:rsidRPr="00E1495E">
        <w:t>Epoch 118/200 | Loss: 0.7697</w:t>
      </w:r>
    </w:p>
    <w:p w14:paraId="5F3745E6" w14:textId="77777777" w:rsidR="00E1495E" w:rsidRPr="00E1495E" w:rsidRDefault="00E1495E" w:rsidP="00E1495E">
      <w:r w:rsidRPr="00E1495E">
        <w:t>Epoch 119/200 | Loss: 0.7597</w:t>
      </w:r>
    </w:p>
    <w:p w14:paraId="66816517" w14:textId="77777777" w:rsidR="00E1495E" w:rsidRPr="00E1495E" w:rsidRDefault="00E1495E" w:rsidP="00E1495E">
      <w:r w:rsidRPr="00E1495E">
        <w:t>Epoch 120/200 | Loss: 0.7074</w:t>
      </w:r>
    </w:p>
    <w:p w14:paraId="0D1009B6" w14:textId="77777777" w:rsidR="00E1495E" w:rsidRPr="00E1495E" w:rsidRDefault="00E1495E" w:rsidP="00E1495E">
      <w:r w:rsidRPr="00E1495E">
        <w:t>Epoch 121/200 | Loss: 0.7678</w:t>
      </w:r>
    </w:p>
    <w:p w14:paraId="3B51433D" w14:textId="77777777" w:rsidR="00E1495E" w:rsidRPr="00E1495E" w:rsidRDefault="00E1495E" w:rsidP="00E1495E">
      <w:r w:rsidRPr="00E1495E">
        <w:t>Epoch 122/200 | Loss: 0.7367</w:t>
      </w:r>
    </w:p>
    <w:p w14:paraId="378D56E0" w14:textId="77777777" w:rsidR="00E1495E" w:rsidRPr="00E1495E" w:rsidRDefault="00E1495E" w:rsidP="00E1495E">
      <w:r w:rsidRPr="00E1495E">
        <w:t>Epoch 123/200 | Loss: 0.7170</w:t>
      </w:r>
    </w:p>
    <w:p w14:paraId="444A8F70" w14:textId="77777777" w:rsidR="00E1495E" w:rsidRPr="00E1495E" w:rsidRDefault="00E1495E" w:rsidP="00E1495E">
      <w:r w:rsidRPr="00E1495E">
        <w:t>Epoch 124/200 | Loss: 0.7453</w:t>
      </w:r>
    </w:p>
    <w:p w14:paraId="7B6DA123" w14:textId="77777777" w:rsidR="00E1495E" w:rsidRPr="00E1495E" w:rsidRDefault="00E1495E" w:rsidP="00E1495E">
      <w:r w:rsidRPr="00E1495E">
        <w:t>Epoch 125/200 | Loss: 0.7048</w:t>
      </w:r>
    </w:p>
    <w:p w14:paraId="37CBB9AC" w14:textId="77777777" w:rsidR="00E1495E" w:rsidRPr="00E1495E" w:rsidRDefault="00E1495E" w:rsidP="00E1495E">
      <w:r w:rsidRPr="00E1495E">
        <w:t>Epoch 126/200 | Loss: 0.7636</w:t>
      </w:r>
    </w:p>
    <w:p w14:paraId="1D9EBC00" w14:textId="77777777" w:rsidR="00E1495E" w:rsidRPr="00E1495E" w:rsidRDefault="00E1495E" w:rsidP="00E1495E">
      <w:r w:rsidRPr="00E1495E">
        <w:t>Epoch 127/200 | Loss: 0.7465</w:t>
      </w:r>
    </w:p>
    <w:p w14:paraId="6D9F0E89" w14:textId="77777777" w:rsidR="00E1495E" w:rsidRPr="00E1495E" w:rsidRDefault="00E1495E" w:rsidP="00E1495E">
      <w:r w:rsidRPr="00E1495E">
        <w:t>Epoch 128/200 | Loss: 0.6270</w:t>
      </w:r>
    </w:p>
    <w:p w14:paraId="09FD8300" w14:textId="77777777" w:rsidR="00E1495E" w:rsidRPr="00E1495E" w:rsidRDefault="00E1495E" w:rsidP="00E1495E">
      <w:r w:rsidRPr="00E1495E">
        <w:t>Epoch 129/200 | Loss: 0.7266</w:t>
      </w:r>
    </w:p>
    <w:p w14:paraId="5D9759C2" w14:textId="77777777" w:rsidR="00E1495E" w:rsidRPr="00E1495E" w:rsidRDefault="00E1495E" w:rsidP="00E1495E">
      <w:r w:rsidRPr="00E1495E">
        <w:t>Epoch 130/200 | Loss: 0.6382</w:t>
      </w:r>
    </w:p>
    <w:p w14:paraId="125B619D" w14:textId="77777777" w:rsidR="00E1495E" w:rsidRPr="00E1495E" w:rsidRDefault="00E1495E" w:rsidP="00E1495E">
      <w:r w:rsidRPr="00E1495E">
        <w:t>Epoch 131/200 | Loss: 0.8127</w:t>
      </w:r>
    </w:p>
    <w:p w14:paraId="56BC7A5B" w14:textId="77777777" w:rsidR="00E1495E" w:rsidRPr="00E1495E" w:rsidRDefault="00E1495E" w:rsidP="00E1495E">
      <w:r w:rsidRPr="00E1495E">
        <w:t>Epoch 132/200 | Loss: 0.6778</w:t>
      </w:r>
    </w:p>
    <w:p w14:paraId="17AEE95A" w14:textId="77777777" w:rsidR="00E1495E" w:rsidRPr="00E1495E" w:rsidRDefault="00E1495E" w:rsidP="00E1495E">
      <w:r w:rsidRPr="00E1495E">
        <w:t>Epoch 133/200 | Loss: 0.7286</w:t>
      </w:r>
    </w:p>
    <w:p w14:paraId="2C3AD193" w14:textId="77777777" w:rsidR="00E1495E" w:rsidRPr="00E1495E" w:rsidRDefault="00E1495E" w:rsidP="00E1495E">
      <w:r w:rsidRPr="00E1495E">
        <w:t>Epoch 134/200 | Loss: 0.7517</w:t>
      </w:r>
    </w:p>
    <w:p w14:paraId="6786D0DD" w14:textId="77777777" w:rsidR="00E1495E" w:rsidRPr="00E1495E" w:rsidRDefault="00E1495E" w:rsidP="00E1495E">
      <w:r w:rsidRPr="00E1495E">
        <w:t>Epoch 135/200 | Loss: 0.7531</w:t>
      </w:r>
    </w:p>
    <w:p w14:paraId="3A078DAB" w14:textId="77777777" w:rsidR="00E1495E" w:rsidRPr="00E1495E" w:rsidRDefault="00E1495E" w:rsidP="00E1495E">
      <w:r w:rsidRPr="00E1495E">
        <w:t>Epoch 136/200 | Loss: 0.7654</w:t>
      </w:r>
    </w:p>
    <w:p w14:paraId="4ED2BBBA" w14:textId="77777777" w:rsidR="00E1495E" w:rsidRPr="00E1495E" w:rsidRDefault="00E1495E" w:rsidP="00E1495E">
      <w:r w:rsidRPr="00E1495E">
        <w:t>Epoch 137/200 | Loss: 0.7865</w:t>
      </w:r>
    </w:p>
    <w:p w14:paraId="0578A9E9" w14:textId="77777777" w:rsidR="00E1495E" w:rsidRPr="00E1495E" w:rsidRDefault="00E1495E" w:rsidP="00E1495E">
      <w:r w:rsidRPr="00E1495E">
        <w:t>Epoch 138/200 | Loss: 0.7355</w:t>
      </w:r>
    </w:p>
    <w:p w14:paraId="011B133C" w14:textId="77777777" w:rsidR="00E1495E" w:rsidRPr="00E1495E" w:rsidRDefault="00E1495E" w:rsidP="00E1495E">
      <w:r w:rsidRPr="00E1495E">
        <w:t>Epoch 139/200 | Loss: 0.7225</w:t>
      </w:r>
    </w:p>
    <w:p w14:paraId="06BD9222" w14:textId="77777777" w:rsidR="00E1495E" w:rsidRPr="00E1495E" w:rsidRDefault="00E1495E" w:rsidP="00E1495E">
      <w:r w:rsidRPr="00E1495E">
        <w:t>Epoch 140/200 | Loss: 0.7320</w:t>
      </w:r>
    </w:p>
    <w:p w14:paraId="319BD1B5" w14:textId="77777777" w:rsidR="00E1495E" w:rsidRPr="00E1495E" w:rsidRDefault="00E1495E" w:rsidP="00E1495E">
      <w:r w:rsidRPr="00E1495E">
        <w:t>Epoch 141/200 | Loss: 0.7514</w:t>
      </w:r>
    </w:p>
    <w:p w14:paraId="41C8EA4D" w14:textId="77777777" w:rsidR="00E1495E" w:rsidRPr="00E1495E" w:rsidRDefault="00E1495E" w:rsidP="00E1495E">
      <w:r w:rsidRPr="00E1495E">
        <w:lastRenderedPageBreak/>
        <w:t>Epoch 142/200 | Loss: 0.8305</w:t>
      </w:r>
    </w:p>
    <w:p w14:paraId="53D1707D" w14:textId="77777777" w:rsidR="00E1495E" w:rsidRPr="00E1495E" w:rsidRDefault="00E1495E" w:rsidP="00E1495E">
      <w:r w:rsidRPr="00E1495E">
        <w:t>Epoch 143/200 | Loss: 0.7156</w:t>
      </w:r>
    </w:p>
    <w:p w14:paraId="24D54BC5" w14:textId="77777777" w:rsidR="00E1495E" w:rsidRPr="00E1495E" w:rsidRDefault="00E1495E" w:rsidP="00E1495E">
      <w:r w:rsidRPr="00E1495E">
        <w:t>Epoch 144/200 | Loss: 0.6837</w:t>
      </w:r>
    </w:p>
    <w:p w14:paraId="25C88EAC" w14:textId="77777777" w:rsidR="00E1495E" w:rsidRPr="00E1495E" w:rsidRDefault="00E1495E" w:rsidP="00E1495E">
      <w:r w:rsidRPr="00E1495E">
        <w:t>Epoch 145/200 | Loss: 0.7194</w:t>
      </w:r>
    </w:p>
    <w:p w14:paraId="1A16289D" w14:textId="77777777" w:rsidR="00E1495E" w:rsidRPr="00E1495E" w:rsidRDefault="00E1495E" w:rsidP="00E1495E">
      <w:r w:rsidRPr="00E1495E">
        <w:t>Epoch 146/200 | Loss: 0.7515</w:t>
      </w:r>
    </w:p>
    <w:p w14:paraId="5F20D77D" w14:textId="77777777" w:rsidR="00E1495E" w:rsidRPr="00E1495E" w:rsidRDefault="00E1495E" w:rsidP="00E1495E">
      <w:r w:rsidRPr="00E1495E">
        <w:t>Epoch 147/200 | Loss: 0.7539</w:t>
      </w:r>
    </w:p>
    <w:p w14:paraId="09F7C90E" w14:textId="77777777" w:rsidR="00E1495E" w:rsidRPr="00E1495E" w:rsidRDefault="00E1495E" w:rsidP="00E1495E">
      <w:r w:rsidRPr="00E1495E">
        <w:t>Epoch 148/200 | Loss: 0.7298</w:t>
      </w:r>
    </w:p>
    <w:p w14:paraId="01E8CE1E" w14:textId="77777777" w:rsidR="00E1495E" w:rsidRPr="00E1495E" w:rsidRDefault="00E1495E" w:rsidP="00E1495E">
      <w:r w:rsidRPr="00E1495E">
        <w:t>Epoch 149/200 | Loss: 0.7652</w:t>
      </w:r>
    </w:p>
    <w:p w14:paraId="5B3818EF" w14:textId="77777777" w:rsidR="00E1495E" w:rsidRPr="00E1495E" w:rsidRDefault="00E1495E" w:rsidP="00E1495E">
      <w:r w:rsidRPr="00E1495E">
        <w:t>Epoch 150/200 | Loss: 0.7182</w:t>
      </w:r>
    </w:p>
    <w:p w14:paraId="12215FF9" w14:textId="77777777" w:rsidR="00E1495E" w:rsidRPr="00E1495E" w:rsidRDefault="00E1495E" w:rsidP="00E1495E">
      <w:r w:rsidRPr="00E1495E">
        <w:t>Epoch 151/200 | Loss: 0.7567</w:t>
      </w:r>
    </w:p>
    <w:p w14:paraId="256B8117" w14:textId="77777777" w:rsidR="00E1495E" w:rsidRPr="00E1495E" w:rsidRDefault="00E1495E" w:rsidP="00E1495E">
      <w:r w:rsidRPr="00E1495E">
        <w:t>Epoch 152/200 | Loss: 0.7339</w:t>
      </w:r>
    </w:p>
    <w:p w14:paraId="28441A96" w14:textId="77777777" w:rsidR="00E1495E" w:rsidRPr="00E1495E" w:rsidRDefault="00E1495E" w:rsidP="00E1495E">
      <w:r w:rsidRPr="00E1495E">
        <w:t>Epoch 153/200 | Loss: 0.7016</w:t>
      </w:r>
    </w:p>
    <w:p w14:paraId="57BCAE0E" w14:textId="77777777" w:rsidR="00E1495E" w:rsidRPr="00E1495E" w:rsidRDefault="00E1495E" w:rsidP="00E1495E">
      <w:r w:rsidRPr="00E1495E">
        <w:t>Epoch 154/200 | Loss: 0.6878</w:t>
      </w:r>
    </w:p>
    <w:p w14:paraId="7C6E2673" w14:textId="77777777" w:rsidR="00E1495E" w:rsidRPr="00E1495E" w:rsidRDefault="00E1495E" w:rsidP="00E1495E">
      <w:r w:rsidRPr="00E1495E">
        <w:t>Epoch 155/200 | Loss: 0.7203</w:t>
      </w:r>
    </w:p>
    <w:p w14:paraId="28C6020A" w14:textId="77777777" w:rsidR="00E1495E" w:rsidRPr="00E1495E" w:rsidRDefault="00E1495E" w:rsidP="00E1495E">
      <w:r w:rsidRPr="00E1495E">
        <w:t>Epoch 156/200 | Loss: 0.6891</w:t>
      </w:r>
    </w:p>
    <w:p w14:paraId="4F4901A3" w14:textId="77777777" w:rsidR="00E1495E" w:rsidRPr="00E1495E" w:rsidRDefault="00E1495E" w:rsidP="00E1495E">
      <w:r w:rsidRPr="00E1495E">
        <w:t>Epoch 157/200 | Loss: 0.7389</w:t>
      </w:r>
    </w:p>
    <w:p w14:paraId="3ED0B969" w14:textId="77777777" w:rsidR="00E1495E" w:rsidRPr="00E1495E" w:rsidRDefault="00E1495E" w:rsidP="00E1495E">
      <w:r w:rsidRPr="00E1495E">
        <w:t>Epoch 158/200 | Loss: 0.7050</w:t>
      </w:r>
    </w:p>
    <w:p w14:paraId="6865B9E6" w14:textId="77777777" w:rsidR="00E1495E" w:rsidRPr="00E1495E" w:rsidRDefault="00E1495E" w:rsidP="00E1495E">
      <w:r w:rsidRPr="00E1495E">
        <w:t>Epoch 159/200 | Loss: 0.7042</w:t>
      </w:r>
    </w:p>
    <w:p w14:paraId="219994B5" w14:textId="77777777" w:rsidR="00E1495E" w:rsidRPr="00E1495E" w:rsidRDefault="00E1495E" w:rsidP="00E1495E">
      <w:r w:rsidRPr="00E1495E">
        <w:t>Epoch 160/200 | Loss: 0.7322</w:t>
      </w:r>
    </w:p>
    <w:p w14:paraId="1BEAA9AA" w14:textId="77777777" w:rsidR="00E1495E" w:rsidRPr="00E1495E" w:rsidRDefault="00E1495E" w:rsidP="00E1495E">
      <w:r w:rsidRPr="00E1495E">
        <w:t>Epoch 161/200 | Loss: 0.7314</w:t>
      </w:r>
    </w:p>
    <w:p w14:paraId="147BA44B" w14:textId="77777777" w:rsidR="00E1495E" w:rsidRPr="00E1495E" w:rsidRDefault="00E1495E" w:rsidP="00E1495E">
      <w:r w:rsidRPr="00E1495E">
        <w:t>Epoch 162/200 | Loss: 0.6892</w:t>
      </w:r>
    </w:p>
    <w:p w14:paraId="665A9A4D" w14:textId="77777777" w:rsidR="00E1495E" w:rsidRPr="00E1495E" w:rsidRDefault="00E1495E" w:rsidP="00E1495E">
      <w:r w:rsidRPr="00E1495E">
        <w:t>Epoch 163/200 | Loss: 0.6935</w:t>
      </w:r>
    </w:p>
    <w:p w14:paraId="3CDE59A2" w14:textId="77777777" w:rsidR="00E1495E" w:rsidRPr="00E1495E" w:rsidRDefault="00E1495E" w:rsidP="00E1495E">
      <w:r w:rsidRPr="00E1495E">
        <w:t>Epoch 164/200 | Loss: 0.7495</w:t>
      </w:r>
    </w:p>
    <w:p w14:paraId="392177A4" w14:textId="77777777" w:rsidR="00E1495E" w:rsidRPr="00E1495E" w:rsidRDefault="00E1495E" w:rsidP="00E1495E">
      <w:r w:rsidRPr="00E1495E">
        <w:t>Epoch 165/200 | Loss: 0.7642</w:t>
      </w:r>
    </w:p>
    <w:p w14:paraId="53F7959C" w14:textId="77777777" w:rsidR="00E1495E" w:rsidRPr="00E1495E" w:rsidRDefault="00E1495E" w:rsidP="00E1495E">
      <w:r w:rsidRPr="00E1495E">
        <w:t>Epoch 166/200 | Loss: 0.7212</w:t>
      </w:r>
    </w:p>
    <w:p w14:paraId="5C336301" w14:textId="77777777" w:rsidR="00E1495E" w:rsidRPr="00E1495E" w:rsidRDefault="00E1495E" w:rsidP="00E1495E">
      <w:r w:rsidRPr="00E1495E">
        <w:t>Epoch 167/200 | Loss: 0.7221</w:t>
      </w:r>
    </w:p>
    <w:p w14:paraId="3A69F554" w14:textId="77777777" w:rsidR="00E1495E" w:rsidRPr="00E1495E" w:rsidRDefault="00E1495E" w:rsidP="00E1495E">
      <w:r w:rsidRPr="00E1495E">
        <w:t>Epoch 168/200 | Loss: 0.6975</w:t>
      </w:r>
    </w:p>
    <w:p w14:paraId="0DF57ACD" w14:textId="77777777" w:rsidR="00E1495E" w:rsidRPr="00E1495E" w:rsidRDefault="00E1495E" w:rsidP="00E1495E">
      <w:r w:rsidRPr="00E1495E">
        <w:t>Epoch 169/200 | Loss: 0.6804</w:t>
      </w:r>
    </w:p>
    <w:p w14:paraId="1D74B170" w14:textId="77777777" w:rsidR="00E1495E" w:rsidRPr="00E1495E" w:rsidRDefault="00E1495E" w:rsidP="00E1495E">
      <w:r w:rsidRPr="00E1495E">
        <w:t>Epoch 170/200 | Loss: 0.7512</w:t>
      </w:r>
    </w:p>
    <w:p w14:paraId="20C7DA8D" w14:textId="77777777" w:rsidR="00E1495E" w:rsidRPr="00E1495E" w:rsidRDefault="00E1495E" w:rsidP="00E1495E">
      <w:r w:rsidRPr="00E1495E">
        <w:t>Epoch 171/200 | Loss: 0.6813</w:t>
      </w:r>
    </w:p>
    <w:p w14:paraId="2E1803ED" w14:textId="77777777" w:rsidR="00E1495E" w:rsidRPr="00E1495E" w:rsidRDefault="00E1495E" w:rsidP="00E1495E">
      <w:r w:rsidRPr="00E1495E">
        <w:t>Epoch 172/200 | Loss: 0.6777</w:t>
      </w:r>
    </w:p>
    <w:p w14:paraId="6A5B777B" w14:textId="77777777" w:rsidR="00E1495E" w:rsidRPr="00E1495E" w:rsidRDefault="00E1495E" w:rsidP="00E1495E">
      <w:r w:rsidRPr="00E1495E">
        <w:lastRenderedPageBreak/>
        <w:t>Epoch 173/200 | Loss: 0.7030</w:t>
      </w:r>
    </w:p>
    <w:p w14:paraId="5203A876" w14:textId="77777777" w:rsidR="00E1495E" w:rsidRPr="00E1495E" w:rsidRDefault="00E1495E" w:rsidP="00E1495E">
      <w:r w:rsidRPr="00E1495E">
        <w:t>Epoch 174/200 | Loss: 0.6912</w:t>
      </w:r>
    </w:p>
    <w:p w14:paraId="71629D97" w14:textId="77777777" w:rsidR="00E1495E" w:rsidRPr="00E1495E" w:rsidRDefault="00E1495E" w:rsidP="00E1495E">
      <w:r w:rsidRPr="00E1495E">
        <w:t>Epoch 175/200 | Loss: 0.6735</w:t>
      </w:r>
    </w:p>
    <w:p w14:paraId="6F44AB2E" w14:textId="77777777" w:rsidR="00E1495E" w:rsidRPr="00E1495E" w:rsidRDefault="00E1495E" w:rsidP="00E1495E">
      <w:r w:rsidRPr="00E1495E">
        <w:t>Epoch 176/200 | Loss: 0.7627</w:t>
      </w:r>
    </w:p>
    <w:p w14:paraId="3867F155" w14:textId="77777777" w:rsidR="00E1495E" w:rsidRPr="00E1495E" w:rsidRDefault="00E1495E" w:rsidP="00E1495E">
      <w:r w:rsidRPr="00E1495E">
        <w:t>Epoch 177/200 | Loss: 0.7275</w:t>
      </w:r>
    </w:p>
    <w:p w14:paraId="06A219D5" w14:textId="77777777" w:rsidR="00E1495E" w:rsidRPr="00E1495E" w:rsidRDefault="00E1495E" w:rsidP="00E1495E">
      <w:r w:rsidRPr="00E1495E">
        <w:t>Epoch 178/200 | Loss: 0.6624</w:t>
      </w:r>
    </w:p>
    <w:p w14:paraId="13C5AC97" w14:textId="77777777" w:rsidR="00E1495E" w:rsidRPr="00E1495E" w:rsidRDefault="00E1495E" w:rsidP="00E1495E">
      <w:r w:rsidRPr="00E1495E">
        <w:t>Epoch 179/200 | Loss: 0.7464</w:t>
      </w:r>
    </w:p>
    <w:p w14:paraId="217AD6C7" w14:textId="77777777" w:rsidR="00E1495E" w:rsidRPr="00E1495E" w:rsidRDefault="00E1495E" w:rsidP="00E1495E">
      <w:r w:rsidRPr="00E1495E">
        <w:t>Epoch 180/200 | Loss: 0.7021</w:t>
      </w:r>
    </w:p>
    <w:p w14:paraId="008E536F" w14:textId="77777777" w:rsidR="00E1495E" w:rsidRPr="00E1495E" w:rsidRDefault="00E1495E" w:rsidP="00E1495E">
      <w:r w:rsidRPr="00E1495E">
        <w:t>Epoch 181/200 | Loss: 0.7136</w:t>
      </w:r>
    </w:p>
    <w:p w14:paraId="6F237335" w14:textId="77777777" w:rsidR="00E1495E" w:rsidRPr="00E1495E" w:rsidRDefault="00E1495E" w:rsidP="00E1495E">
      <w:r w:rsidRPr="00E1495E">
        <w:t>Epoch 182/200 | Loss: 0.7440</w:t>
      </w:r>
    </w:p>
    <w:p w14:paraId="3E07A6B3" w14:textId="77777777" w:rsidR="00E1495E" w:rsidRPr="00E1495E" w:rsidRDefault="00E1495E" w:rsidP="00E1495E">
      <w:r w:rsidRPr="00E1495E">
        <w:t>Epoch 183/200 | Loss: 0.7210</w:t>
      </w:r>
    </w:p>
    <w:p w14:paraId="4692FC5D" w14:textId="77777777" w:rsidR="00E1495E" w:rsidRPr="00E1495E" w:rsidRDefault="00E1495E" w:rsidP="00E1495E">
      <w:r w:rsidRPr="00E1495E">
        <w:t>Epoch 184/200 | Loss: 0.7465</w:t>
      </w:r>
    </w:p>
    <w:p w14:paraId="0FE865BD" w14:textId="77777777" w:rsidR="00E1495E" w:rsidRPr="00E1495E" w:rsidRDefault="00E1495E" w:rsidP="00E1495E">
      <w:r w:rsidRPr="00E1495E">
        <w:t>Epoch 185/200 | Loss: 0.7386</w:t>
      </w:r>
    </w:p>
    <w:p w14:paraId="6193B0FD" w14:textId="77777777" w:rsidR="00E1495E" w:rsidRPr="00E1495E" w:rsidRDefault="00E1495E" w:rsidP="00E1495E">
      <w:r w:rsidRPr="00E1495E">
        <w:t>Epoch 186/200 | Loss: 0.8122</w:t>
      </w:r>
    </w:p>
    <w:p w14:paraId="79F9D5FD" w14:textId="77777777" w:rsidR="00E1495E" w:rsidRPr="00E1495E" w:rsidRDefault="00E1495E" w:rsidP="00E1495E">
      <w:r w:rsidRPr="00E1495E">
        <w:t>Epoch 187/200 | Loss: 0.7380</w:t>
      </w:r>
    </w:p>
    <w:p w14:paraId="00934353" w14:textId="77777777" w:rsidR="00E1495E" w:rsidRPr="00E1495E" w:rsidRDefault="00E1495E" w:rsidP="00E1495E">
      <w:r w:rsidRPr="00E1495E">
        <w:t>Epoch 188/200 | Loss: 0.7162</w:t>
      </w:r>
    </w:p>
    <w:p w14:paraId="2C8A76BC" w14:textId="77777777" w:rsidR="00E1495E" w:rsidRPr="00E1495E" w:rsidRDefault="00E1495E" w:rsidP="00E1495E">
      <w:r w:rsidRPr="00E1495E">
        <w:t>Epoch 189/200 | Loss: 0.7097</w:t>
      </w:r>
    </w:p>
    <w:p w14:paraId="56F9CAE3" w14:textId="77777777" w:rsidR="00E1495E" w:rsidRPr="00E1495E" w:rsidRDefault="00E1495E" w:rsidP="00E1495E">
      <w:r w:rsidRPr="00E1495E">
        <w:t>Epoch 190/200 | Loss: 0.7353</w:t>
      </w:r>
    </w:p>
    <w:p w14:paraId="47E93B79" w14:textId="77777777" w:rsidR="00E1495E" w:rsidRPr="00E1495E" w:rsidRDefault="00E1495E" w:rsidP="00E1495E">
      <w:r w:rsidRPr="00E1495E">
        <w:t>Epoch 191/200 | Loss: 0.6911</w:t>
      </w:r>
    </w:p>
    <w:p w14:paraId="599B5A63" w14:textId="77777777" w:rsidR="00E1495E" w:rsidRPr="00E1495E" w:rsidRDefault="00E1495E" w:rsidP="00E1495E">
      <w:r w:rsidRPr="00E1495E">
        <w:t>Epoch 192/200 | Loss: 0.7513</w:t>
      </w:r>
    </w:p>
    <w:p w14:paraId="37E7621B" w14:textId="77777777" w:rsidR="00E1495E" w:rsidRPr="00E1495E" w:rsidRDefault="00E1495E" w:rsidP="00E1495E">
      <w:r w:rsidRPr="00E1495E">
        <w:t>Epoch 193/200 | Loss: 0.6567</w:t>
      </w:r>
    </w:p>
    <w:p w14:paraId="42AB6CFE" w14:textId="77777777" w:rsidR="00E1495E" w:rsidRPr="00E1495E" w:rsidRDefault="00E1495E" w:rsidP="00E1495E">
      <w:r w:rsidRPr="00E1495E">
        <w:t>Epoch 194/200 | Loss: 0.6771</w:t>
      </w:r>
    </w:p>
    <w:p w14:paraId="4581152E" w14:textId="77777777" w:rsidR="00E1495E" w:rsidRPr="00E1495E" w:rsidRDefault="00E1495E" w:rsidP="00E1495E">
      <w:r w:rsidRPr="00E1495E">
        <w:t>Epoch 195/200 | Loss: 0.7014</w:t>
      </w:r>
    </w:p>
    <w:p w14:paraId="04165570" w14:textId="77777777" w:rsidR="00E1495E" w:rsidRPr="00E1495E" w:rsidRDefault="00E1495E" w:rsidP="00E1495E">
      <w:r w:rsidRPr="00E1495E">
        <w:t>Epoch 196/200 | Loss: 0.6585</w:t>
      </w:r>
    </w:p>
    <w:p w14:paraId="67D8675A" w14:textId="77777777" w:rsidR="00E1495E" w:rsidRPr="00E1495E" w:rsidRDefault="00E1495E" w:rsidP="00E1495E">
      <w:r w:rsidRPr="00E1495E">
        <w:t>Epoch 197/200 | Loss: 0.7571</w:t>
      </w:r>
    </w:p>
    <w:p w14:paraId="7401D457" w14:textId="77777777" w:rsidR="00E1495E" w:rsidRPr="00E1495E" w:rsidRDefault="00E1495E" w:rsidP="00E1495E">
      <w:r w:rsidRPr="00E1495E">
        <w:t>Epoch 198/200 | Loss: 0.7252</w:t>
      </w:r>
    </w:p>
    <w:p w14:paraId="053BF5FC" w14:textId="77777777" w:rsidR="00E1495E" w:rsidRPr="00E1495E" w:rsidRDefault="00E1495E" w:rsidP="00E1495E">
      <w:r w:rsidRPr="00E1495E">
        <w:t>Epoch 199/200 | Loss: 0.7171</w:t>
      </w:r>
    </w:p>
    <w:p w14:paraId="68587912" w14:textId="77777777" w:rsidR="00E1495E" w:rsidRPr="00E1495E" w:rsidRDefault="00E1495E" w:rsidP="00E1495E">
      <w:r w:rsidRPr="00E1495E">
        <w:t>Epoch 200/200 | Loss: 0.7037</w:t>
      </w:r>
    </w:p>
    <w:p w14:paraId="25298E0B" w14:textId="77777777" w:rsidR="00E1495E" w:rsidRPr="00E1495E" w:rsidRDefault="00E1495E" w:rsidP="00E1495E">
      <w:r w:rsidRPr="00E1495E">
        <w:lastRenderedPageBreak/>
        <w:drawing>
          <wp:inline distT="0" distB="0" distL="0" distR="0" wp14:anchorId="48B7BCBC" wp14:editId="66856454">
            <wp:extent cx="5731510" cy="2382520"/>
            <wp:effectExtent l="0" t="0" r="2540" b="0"/>
            <wp:docPr id="1569946465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B020E" w14:textId="77777777" w:rsidR="00E1495E" w:rsidRPr="00E1495E" w:rsidRDefault="00E1495E" w:rsidP="00E1495E">
      <w:r w:rsidRPr="00E1495E">
        <w:drawing>
          <wp:inline distT="0" distB="0" distL="0" distR="0" wp14:anchorId="4BD04420" wp14:editId="0EC12B3C">
            <wp:extent cx="5731510" cy="2407285"/>
            <wp:effectExtent l="0" t="0" r="2540" b="0"/>
            <wp:docPr id="1232202751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041D9" w14:textId="60CAA68E" w:rsidR="00E1495E" w:rsidRPr="00E1495E" w:rsidRDefault="00E1495E" w:rsidP="00E1495E">
      <w:pPr>
        <w:rPr>
          <w:ins w:id="1116" w:author="Microsoft Word" w:date="2025-07-21T22:06:00Z" w16du:dateUtc="2025-07-21T16:36:00Z"/>
        </w:rPr>
      </w:pPr>
      <w:r w:rsidRPr="00E1495E">
        <w:drawing>
          <wp:inline distT="0" distB="0" distL="0" distR="0" wp14:anchorId="0FD25293" wp14:editId="68025817">
            <wp:extent cx="5731510" cy="2171700"/>
            <wp:effectExtent l="0" t="0" r="2540" b="0"/>
            <wp:docPr id="129857608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FCCC" w14:textId="59647CC3" w:rsidR="00E1495E" w:rsidRPr="00E1495E" w:rsidRDefault="00E1495E" w:rsidP="00E1495E">
      <w:pPr>
        <w:rPr>
          <w:ins w:id="1117" w:author="Microsoft Word" w:date="2025-07-21T22:06:00Z" w16du:dateUtc="2025-07-21T16:36:00Z"/>
        </w:rPr>
      </w:pPr>
      <w:ins w:id="1118" w:author="Microsoft Word" w:date="2025-07-21T22:06:00Z" w16du:dateUtc="2025-07-21T16:36:00Z">
        <w:r w:rsidRPr="00E1495E">
          <w:t>Split 1 Accuracy: 0.5000</w:t>
        </w:r>
      </w:ins>
    </w:p>
    <w:p w14:paraId="40BA98A8" w14:textId="7C20C13C" w:rsidR="00E1495E" w:rsidRPr="00E1495E" w:rsidRDefault="00E1495E" w:rsidP="00E1495E">
      <w:pPr>
        <w:rPr>
          <w:ins w:id="1119" w:author="Microsoft Word" w:date="2025-07-21T22:06:00Z" w16du:dateUtc="2025-07-21T16:36:00Z"/>
        </w:rPr>
      </w:pPr>
      <w:ins w:id="1120" w:author="Microsoft Word" w:date="2025-07-21T22:06:00Z" w16du:dateUtc="2025-07-21T16:36:00Z">
        <w:r w:rsidRPr="00E1495E">
          <w:lastRenderedPageBreak/>
          <w:t>=== ENV1 Split 2/5 ===</w:t>
        </w:r>
      </w:ins>
    </w:p>
    <w:p w14:paraId="0FA21828" w14:textId="77777777" w:rsidR="00E1495E" w:rsidRPr="00E1495E" w:rsidRDefault="00E1495E" w:rsidP="00E1495E">
      <w:hyperlink r:id="rId34" w:anchor="line=1667" w:history="1">
        <w:r w:rsidRPr="00E1495E">
          <w:rPr>
            <w:rStyle w:val="Hyperlink"/>
          </w:rPr>
          <w:t>C:\Users\sansk\miniconda3\Lib\site-packages\scipy\signal\_spectral_py.py:1668</w:t>
        </w:r>
      </w:hyperlink>
      <w:r w:rsidRPr="00E1495E">
        <w:t>: RuntimeWarning: invalid value encountered in divide</w:t>
      </w:r>
    </w:p>
    <w:p w14:paraId="588565A9" w14:textId="77777777" w:rsidR="00E1495E" w:rsidRPr="00E1495E" w:rsidRDefault="00E1495E" w:rsidP="00E1495E">
      <w:r w:rsidRPr="00E1495E">
        <w:t xml:space="preserve">  Cxy = np.abs(Pxy)**2 / Pxx / Pyy</w:t>
      </w:r>
    </w:p>
    <w:p w14:paraId="1099E7E7" w14:textId="77777777" w:rsidR="00E1495E" w:rsidRPr="00E1495E" w:rsidRDefault="00E1495E" w:rsidP="00E1495E">
      <w:r w:rsidRPr="00E1495E">
        <w:t>After oversampling, class counts: Counter({1: 43, 0: 43})</w:t>
      </w:r>
    </w:p>
    <w:p w14:paraId="03B5DD15" w14:textId="77777777" w:rsidR="00E1495E" w:rsidRPr="00E1495E" w:rsidRDefault="00E1495E" w:rsidP="00E1495E">
      <w:r w:rsidRPr="00E1495E">
        <w:t>Epoch 1/200 | Loss: 0.7461</w:t>
      </w:r>
    </w:p>
    <w:p w14:paraId="72EF2805" w14:textId="77777777" w:rsidR="00E1495E" w:rsidRPr="00E1495E" w:rsidRDefault="00E1495E" w:rsidP="00E1495E">
      <w:r w:rsidRPr="00E1495E">
        <w:t>Epoch 2/200 | Loss: 0.7600</w:t>
      </w:r>
    </w:p>
    <w:p w14:paraId="5BDF4D43" w14:textId="77777777" w:rsidR="00E1495E" w:rsidRPr="00E1495E" w:rsidRDefault="00E1495E" w:rsidP="00E1495E">
      <w:r w:rsidRPr="00E1495E">
        <w:t>Epoch 3/200 | Loss: 0.7266</w:t>
      </w:r>
    </w:p>
    <w:p w14:paraId="20A3F083" w14:textId="77777777" w:rsidR="00E1495E" w:rsidRPr="00E1495E" w:rsidRDefault="00E1495E" w:rsidP="00E1495E">
      <w:r w:rsidRPr="00E1495E">
        <w:t>Epoch 4/200 | Loss: 0.7605</w:t>
      </w:r>
    </w:p>
    <w:p w14:paraId="7ED7BAF7" w14:textId="4C4E9E04" w:rsidR="00E1495E" w:rsidRPr="00E1495E" w:rsidRDefault="00E1495E" w:rsidP="00E1495E">
      <w:pPr>
        <w:rPr>
          <w:ins w:id="1121" w:author="Microsoft Word" w:date="2025-07-21T22:06:00Z" w16du:dateUtc="2025-07-21T16:36:00Z"/>
        </w:rPr>
      </w:pPr>
      <w:ins w:id="1122" w:author="Microsoft Word" w:date="2025-07-21T22:06:00Z" w16du:dateUtc="2025-07-21T16:36:00Z">
        <w:r w:rsidRPr="00E1495E">
          <w:t>Epoch 5/200 | Loss: 0.7425</w:t>
        </w:r>
      </w:ins>
    </w:p>
    <w:p w14:paraId="352C9928" w14:textId="7F10E3C7" w:rsidR="00E1495E" w:rsidRPr="00E1495E" w:rsidRDefault="00E1495E" w:rsidP="00E1495E">
      <w:pPr>
        <w:rPr>
          <w:ins w:id="1123" w:author="Microsoft Word" w:date="2025-07-21T22:06:00Z" w16du:dateUtc="2025-07-21T16:36:00Z"/>
        </w:rPr>
      </w:pPr>
      <w:ins w:id="1124" w:author="Microsoft Word" w:date="2025-07-21T22:06:00Z" w16du:dateUtc="2025-07-21T16:36:00Z">
        <w:r w:rsidRPr="00E1495E">
          <w:t>Epoch 6/200 | Loss: 0.8236</w:t>
        </w:r>
      </w:ins>
    </w:p>
    <w:p w14:paraId="0AFC5E17" w14:textId="45FF51D0" w:rsidR="00E1495E" w:rsidRPr="00E1495E" w:rsidRDefault="00E1495E" w:rsidP="00E1495E">
      <w:pPr>
        <w:rPr>
          <w:ins w:id="1125" w:author="Microsoft Word" w:date="2025-07-21T22:06:00Z" w16du:dateUtc="2025-07-21T16:36:00Z"/>
        </w:rPr>
      </w:pPr>
      <w:ins w:id="1126" w:author="Microsoft Word" w:date="2025-07-21T22:06:00Z" w16du:dateUtc="2025-07-21T16:36:00Z">
        <w:r w:rsidRPr="00E1495E">
          <w:t>Epoch 7/200 | Loss: 0.8093</w:t>
        </w:r>
      </w:ins>
    </w:p>
    <w:p w14:paraId="0EB24192" w14:textId="6EF2709A" w:rsidR="00E1495E" w:rsidRPr="00E1495E" w:rsidRDefault="00E1495E" w:rsidP="00E1495E">
      <w:pPr>
        <w:rPr>
          <w:ins w:id="1127" w:author="Microsoft Word" w:date="2025-07-21T22:06:00Z" w16du:dateUtc="2025-07-21T16:36:00Z"/>
        </w:rPr>
      </w:pPr>
      <w:ins w:id="1128" w:author="Microsoft Word" w:date="2025-07-21T22:06:00Z" w16du:dateUtc="2025-07-21T16:36:00Z">
        <w:r w:rsidRPr="00E1495E">
          <w:t>Epoch 8/200 | Loss: 0.7526</w:t>
        </w:r>
      </w:ins>
    </w:p>
    <w:p w14:paraId="678A2DC4" w14:textId="65D6AE31" w:rsidR="00E1495E" w:rsidRPr="00E1495E" w:rsidRDefault="00E1495E" w:rsidP="00E1495E">
      <w:pPr>
        <w:rPr>
          <w:ins w:id="1129" w:author="Microsoft Word" w:date="2025-07-21T22:06:00Z" w16du:dateUtc="2025-07-21T16:36:00Z"/>
        </w:rPr>
      </w:pPr>
      <w:ins w:id="1130" w:author="Microsoft Word" w:date="2025-07-21T22:06:00Z" w16du:dateUtc="2025-07-21T16:36:00Z">
        <w:r w:rsidRPr="00E1495E">
          <w:t>Epoch 9/200 | Loss: 0.7818</w:t>
        </w:r>
      </w:ins>
    </w:p>
    <w:p w14:paraId="3B0AAD18" w14:textId="77E57D84" w:rsidR="00E1495E" w:rsidRPr="00E1495E" w:rsidRDefault="00E1495E" w:rsidP="00E1495E">
      <w:pPr>
        <w:rPr>
          <w:ins w:id="1131" w:author="Microsoft Word" w:date="2025-07-21T22:06:00Z" w16du:dateUtc="2025-07-21T16:36:00Z"/>
        </w:rPr>
      </w:pPr>
      <w:ins w:id="1132" w:author="Microsoft Word" w:date="2025-07-21T22:06:00Z" w16du:dateUtc="2025-07-21T16:36:00Z">
        <w:r w:rsidRPr="00E1495E">
          <w:t>Epoch 10/200 | Loss: 0.6965</w:t>
        </w:r>
      </w:ins>
    </w:p>
    <w:p w14:paraId="239F32FC" w14:textId="3A0D2A7D" w:rsidR="00E1495E" w:rsidRPr="00E1495E" w:rsidRDefault="00E1495E" w:rsidP="00E1495E">
      <w:pPr>
        <w:rPr>
          <w:ins w:id="1133" w:author="Microsoft Word" w:date="2025-07-21T22:06:00Z" w16du:dateUtc="2025-07-21T16:36:00Z"/>
        </w:rPr>
      </w:pPr>
      <w:ins w:id="1134" w:author="Microsoft Word" w:date="2025-07-21T22:06:00Z" w16du:dateUtc="2025-07-21T16:36:00Z">
        <w:r w:rsidRPr="00E1495E">
          <w:t>Epoch 11/200 | Loss: 0.7968</w:t>
        </w:r>
      </w:ins>
    </w:p>
    <w:p w14:paraId="2D73A90B" w14:textId="2623C8DD" w:rsidR="00E1495E" w:rsidRPr="00E1495E" w:rsidRDefault="00E1495E" w:rsidP="00E1495E">
      <w:pPr>
        <w:rPr>
          <w:ins w:id="1135" w:author="Microsoft Word" w:date="2025-07-21T22:06:00Z" w16du:dateUtc="2025-07-21T16:36:00Z"/>
        </w:rPr>
      </w:pPr>
      <w:ins w:id="1136" w:author="Microsoft Word" w:date="2025-07-21T22:06:00Z" w16du:dateUtc="2025-07-21T16:36:00Z">
        <w:r w:rsidRPr="00E1495E">
          <w:t>Epoch 12/200 | Loss: 0.7440</w:t>
        </w:r>
      </w:ins>
    </w:p>
    <w:p w14:paraId="4928C703" w14:textId="45DD9CC1" w:rsidR="00E1495E" w:rsidRPr="00E1495E" w:rsidRDefault="00E1495E" w:rsidP="00E1495E">
      <w:pPr>
        <w:rPr>
          <w:ins w:id="1137" w:author="Microsoft Word" w:date="2025-07-21T22:06:00Z" w16du:dateUtc="2025-07-21T16:36:00Z"/>
        </w:rPr>
      </w:pPr>
      <w:ins w:id="1138" w:author="Microsoft Word" w:date="2025-07-21T22:06:00Z" w16du:dateUtc="2025-07-21T16:36:00Z">
        <w:r w:rsidRPr="00E1495E">
          <w:t>Epoch 13/200 | Loss: 0.7924</w:t>
        </w:r>
      </w:ins>
    </w:p>
    <w:p w14:paraId="3C67AAE3" w14:textId="61D3631D" w:rsidR="00E1495E" w:rsidRPr="00E1495E" w:rsidRDefault="00E1495E" w:rsidP="00E1495E">
      <w:pPr>
        <w:rPr>
          <w:ins w:id="1139" w:author="Microsoft Word" w:date="2025-07-21T22:06:00Z" w16du:dateUtc="2025-07-21T16:36:00Z"/>
        </w:rPr>
      </w:pPr>
      <w:ins w:id="1140" w:author="Microsoft Word" w:date="2025-07-21T22:06:00Z" w16du:dateUtc="2025-07-21T16:36:00Z">
        <w:r w:rsidRPr="00E1495E">
          <w:t>Epoch 14/200 | Loss: 0.7555</w:t>
        </w:r>
      </w:ins>
    </w:p>
    <w:p w14:paraId="70139669" w14:textId="058E48EC" w:rsidR="00E1495E" w:rsidRPr="00E1495E" w:rsidRDefault="00E1495E" w:rsidP="00E1495E">
      <w:pPr>
        <w:rPr>
          <w:ins w:id="1141" w:author="Microsoft Word" w:date="2025-07-21T22:06:00Z" w16du:dateUtc="2025-07-21T16:36:00Z"/>
        </w:rPr>
      </w:pPr>
      <w:ins w:id="1142" w:author="Microsoft Word" w:date="2025-07-21T22:06:00Z" w16du:dateUtc="2025-07-21T16:36:00Z">
        <w:r w:rsidRPr="00E1495E">
          <w:t>Epoch 15/200 | Loss: 0.7271</w:t>
        </w:r>
      </w:ins>
    </w:p>
    <w:p w14:paraId="3A7E3314" w14:textId="3E90431A" w:rsidR="00E1495E" w:rsidRPr="00E1495E" w:rsidRDefault="00E1495E" w:rsidP="00E1495E">
      <w:pPr>
        <w:rPr>
          <w:ins w:id="1143" w:author="Microsoft Word" w:date="2025-07-21T22:06:00Z" w16du:dateUtc="2025-07-21T16:36:00Z"/>
        </w:rPr>
      </w:pPr>
      <w:ins w:id="1144" w:author="Microsoft Word" w:date="2025-07-21T22:06:00Z" w16du:dateUtc="2025-07-21T16:36:00Z">
        <w:r w:rsidRPr="00E1495E">
          <w:t>Epoch 16/200 | Loss: 0.7347</w:t>
        </w:r>
      </w:ins>
    </w:p>
    <w:p w14:paraId="167A66B4" w14:textId="3F6B0D38" w:rsidR="00E1495E" w:rsidRPr="00E1495E" w:rsidRDefault="00E1495E" w:rsidP="00E1495E">
      <w:pPr>
        <w:rPr>
          <w:ins w:id="1145" w:author="Microsoft Word" w:date="2025-07-21T22:06:00Z" w16du:dateUtc="2025-07-21T16:36:00Z"/>
        </w:rPr>
      </w:pPr>
      <w:ins w:id="1146" w:author="Microsoft Word" w:date="2025-07-21T22:06:00Z" w16du:dateUtc="2025-07-21T16:36:00Z">
        <w:r w:rsidRPr="00E1495E">
          <w:t>Epoch 17/200 | Loss: 0.7795</w:t>
        </w:r>
      </w:ins>
    </w:p>
    <w:p w14:paraId="70C2B219" w14:textId="08E6EFD8" w:rsidR="00E1495E" w:rsidRPr="00E1495E" w:rsidRDefault="00E1495E" w:rsidP="00E1495E">
      <w:pPr>
        <w:rPr>
          <w:ins w:id="1147" w:author="Microsoft Word" w:date="2025-07-21T22:06:00Z" w16du:dateUtc="2025-07-21T16:36:00Z"/>
        </w:rPr>
      </w:pPr>
      <w:ins w:id="1148" w:author="Microsoft Word" w:date="2025-07-21T22:06:00Z" w16du:dateUtc="2025-07-21T16:36:00Z">
        <w:r w:rsidRPr="00E1495E">
          <w:t>Epoch 18/200 | Loss: 0.7078</w:t>
        </w:r>
      </w:ins>
    </w:p>
    <w:p w14:paraId="78375773" w14:textId="1E8BE46C" w:rsidR="00E1495E" w:rsidRPr="00E1495E" w:rsidRDefault="00E1495E" w:rsidP="00E1495E">
      <w:pPr>
        <w:rPr>
          <w:ins w:id="1149" w:author="Microsoft Word" w:date="2025-07-21T22:06:00Z" w16du:dateUtc="2025-07-21T16:36:00Z"/>
        </w:rPr>
      </w:pPr>
      <w:ins w:id="1150" w:author="Microsoft Word" w:date="2025-07-21T22:06:00Z" w16du:dateUtc="2025-07-21T16:36:00Z">
        <w:r w:rsidRPr="00E1495E">
          <w:t>Epoch 19/200 | Loss: 0.8577</w:t>
        </w:r>
      </w:ins>
    </w:p>
    <w:p w14:paraId="77C6CA7D" w14:textId="77777777" w:rsidR="00E1495E" w:rsidRPr="00E1495E" w:rsidRDefault="00E1495E" w:rsidP="00E1495E">
      <w:r w:rsidRPr="00E1495E">
        <w:t>Epoch 20/200 | Loss: 0.6579</w:t>
      </w:r>
    </w:p>
    <w:p w14:paraId="205313A6" w14:textId="77777777" w:rsidR="00E1495E" w:rsidRPr="00E1495E" w:rsidRDefault="00E1495E" w:rsidP="00E1495E">
      <w:r w:rsidRPr="00E1495E">
        <w:t>Epoch 21/200 | Loss: 0.7453</w:t>
      </w:r>
    </w:p>
    <w:p w14:paraId="2E25930F" w14:textId="77777777" w:rsidR="00E1495E" w:rsidRPr="00E1495E" w:rsidRDefault="00E1495E" w:rsidP="00E1495E">
      <w:r w:rsidRPr="00E1495E">
        <w:t>Epoch 22/200 | Loss: 0.8005</w:t>
      </w:r>
    </w:p>
    <w:p w14:paraId="7287726C" w14:textId="77777777" w:rsidR="00E1495E" w:rsidRPr="00E1495E" w:rsidRDefault="00E1495E" w:rsidP="00E1495E">
      <w:r w:rsidRPr="00E1495E">
        <w:t>Epoch 23/200 | Loss: 0.7247</w:t>
      </w:r>
    </w:p>
    <w:p w14:paraId="513DA07B" w14:textId="77777777" w:rsidR="00E1495E" w:rsidRPr="00E1495E" w:rsidRDefault="00E1495E" w:rsidP="00E1495E">
      <w:r w:rsidRPr="00E1495E">
        <w:t>Epoch 24/200 | Loss: 0.7210</w:t>
      </w:r>
    </w:p>
    <w:p w14:paraId="44426347" w14:textId="77777777" w:rsidR="00E1495E" w:rsidRPr="00E1495E" w:rsidRDefault="00E1495E" w:rsidP="00E1495E">
      <w:r w:rsidRPr="00E1495E">
        <w:lastRenderedPageBreak/>
        <w:t>Epoch 25/200 | Loss: 0.7202</w:t>
      </w:r>
    </w:p>
    <w:p w14:paraId="41E77768" w14:textId="77777777" w:rsidR="00E1495E" w:rsidRPr="00E1495E" w:rsidRDefault="00E1495E" w:rsidP="00E1495E">
      <w:r w:rsidRPr="00E1495E">
        <w:t>Epoch 26/200 | Loss: 0.7022</w:t>
      </w:r>
    </w:p>
    <w:p w14:paraId="67DC97BC" w14:textId="77777777" w:rsidR="00E1495E" w:rsidRPr="00E1495E" w:rsidRDefault="00E1495E" w:rsidP="00E1495E">
      <w:r w:rsidRPr="00E1495E">
        <w:t>Epoch 27/200 | Loss: 0.7336</w:t>
      </w:r>
    </w:p>
    <w:p w14:paraId="14B60807" w14:textId="77777777" w:rsidR="00E1495E" w:rsidRPr="00E1495E" w:rsidRDefault="00E1495E" w:rsidP="00E1495E">
      <w:r w:rsidRPr="00E1495E">
        <w:t>Epoch 28/200 | Loss: 0.7929</w:t>
      </w:r>
    </w:p>
    <w:p w14:paraId="265EAA45" w14:textId="77777777" w:rsidR="00E1495E" w:rsidRPr="00E1495E" w:rsidRDefault="00E1495E" w:rsidP="00E1495E">
      <w:r w:rsidRPr="00E1495E">
        <w:t>Epoch 29/200 | Loss: 0.8378</w:t>
      </w:r>
    </w:p>
    <w:p w14:paraId="18B6D59C" w14:textId="77777777" w:rsidR="00E1495E" w:rsidRPr="00E1495E" w:rsidRDefault="00E1495E" w:rsidP="00E1495E">
      <w:r w:rsidRPr="00E1495E">
        <w:t>Epoch 30/200 | Loss: 0.7355</w:t>
      </w:r>
    </w:p>
    <w:p w14:paraId="392D9285" w14:textId="77777777" w:rsidR="00E1495E" w:rsidRPr="00E1495E" w:rsidRDefault="00E1495E" w:rsidP="00E1495E">
      <w:r w:rsidRPr="00E1495E">
        <w:t>Epoch 31/200 | Loss: 0.7432</w:t>
      </w:r>
    </w:p>
    <w:p w14:paraId="245AD1C8" w14:textId="77777777" w:rsidR="00E1495E" w:rsidRPr="00E1495E" w:rsidRDefault="00E1495E" w:rsidP="00E1495E">
      <w:r w:rsidRPr="00E1495E">
        <w:t>Epoch 32/200 | Loss: 0.7276</w:t>
      </w:r>
    </w:p>
    <w:p w14:paraId="4B2EBAD9" w14:textId="77777777" w:rsidR="00E1495E" w:rsidRPr="00E1495E" w:rsidRDefault="00E1495E" w:rsidP="00E1495E">
      <w:r w:rsidRPr="00E1495E">
        <w:t>Epoch 33/200 | Loss: 0.7530</w:t>
      </w:r>
    </w:p>
    <w:p w14:paraId="5AC304D3" w14:textId="77777777" w:rsidR="00E1495E" w:rsidRPr="00E1495E" w:rsidRDefault="00E1495E" w:rsidP="00E1495E">
      <w:r w:rsidRPr="00E1495E">
        <w:t>Epoch 34/200 | Loss: 0.7404</w:t>
      </w:r>
    </w:p>
    <w:p w14:paraId="069D055F" w14:textId="77777777" w:rsidR="00E1495E" w:rsidRPr="00E1495E" w:rsidRDefault="00E1495E" w:rsidP="00E1495E">
      <w:r w:rsidRPr="00E1495E">
        <w:t>Epoch 35/200 | Loss: 0.7083</w:t>
      </w:r>
    </w:p>
    <w:p w14:paraId="50E3C482" w14:textId="77777777" w:rsidR="00E1495E" w:rsidRPr="00E1495E" w:rsidRDefault="00E1495E" w:rsidP="00E1495E">
      <w:r w:rsidRPr="00E1495E">
        <w:t>Epoch 36/200 | Loss: 0.7552</w:t>
      </w:r>
    </w:p>
    <w:p w14:paraId="4CF69581" w14:textId="77777777" w:rsidR="00E1495E" w:rsidRPr="00E1495E" w:rsidRDefault="00E1495E" w:rsidP="00E1495E">
      <w:r w:rsidRPr="00E1495E">
        <w:t>Epoch 37/200 | Loss: 0.7537</w:t>
      </w:r>
    </w:p>
    <w:p w14:paraId="2AD24D62" w14:textId="77777777" w:rsidR="00E1495E" w:rsidRPr="00E1495E" w:rsidRDefault="00E1495E" w:rsidP="00E1495E">
      <w:r w:rsidRPr="00E1495E">
        <w:t>Epoch 38/200 | Loss: 0.7479</w:t>
      </w:r>
    </w:p>
    <w:p w14:paraId="60EF6212" w14:textId="77777777" w:rsidR="00E1495E" w:rsidRPr="00E1495E" w:rsidRDefault="00E1495E" w:rsidP="00E1495E">
      <w:r w:rsidRPr="00E1495E">
        <w:t>Epoch 39/200 | Loss: 0.7244</w:t>
      </w:r>
    </w:p>
    <w:p w14:paraId="5A923297" w14:textId="77777777" w:rsidR="00E1495E" w:rsidRPr="00E1495E" w:rsidRDefault="00E1495E" w:rsidP="00E1495E">
      <w:r w:rsidRPr="00E1495E">
        <w:t>Epoch 40/200 | Loss: 0.7398</w:t>
      </w:r>
    </w:p>
    <w:p w14:paraId="35ABB3D5" w14:textId="77777777" w:rsidR="00E1495E" w:rsidRPr="00E1495E" w:rsidRDefault="00E1495E" w:rsidP="00E1495E">
      <w:r w:rsidRPr="00E1495E">
        <w:t>Epoch 41/200 | Loss: 0.7264</w:t>
      </w:r>
    </w:p>
    <w:p w14:paraId="171EB837" w14:textId="77777777" w:rsidR="00E1495E" w:rsidRPr="00E1495E" w:rsidRDefault="00E1495E" w:rsidP="00E1495E">
      <w:r w:rsidRPr="00E1495E">
        <w:t>Epoch 42/200 | Loss: 0.7170</w:t>
      </w:r>
    </w:p>
    <w:p w14:paraId="108DD48C" w14:textId="77777777" w:rsidR="00E1495E" w:rsidRPr="00E1495E" w:rsidRDefault="00E1495E" w:rsidP="00E1495E">
      <w:r w:rsidRPr="00E1495E">
        <w:t>Epoch 43/200 | Loss: 0.6864</w:t>
      </w:r>
    </w:p>
    <w:p w14:paraId="2C1FCC09" w14:textId="77777777" w:rsidR="00E1495E" w:rsidRPr="00E1495E" w:rsidRDefault="00E1495E" w:rsidP="00E1495E">
      <w:r w:rsidRPr="00E1495E">
        <w:t>Epoch 44/200 | Loss: 0.7040</w:t>
      </w:r>
    </w:p>
    <w:p w14:paraId="5AE3528E" w14:textId="77777777" w:rsidR="00E1495E" w:rsidRPr="00E1495E" w:rsidRDefault="00E1495E" w:rsidP="00E1495E">
      <w:r w:rsidRPr="00E1495E">
        <w:t>Epoch 45/200 | Loss: 0.7490</w:t>
      </w:r>
    </w:p>
    <w:p w14:paraId="5DE2F0E5" w14:textId="77777777" w:rsidR="00E1495E" w:rsidRPr="00E1495E" w:rsidRDefault="00E1495E" w:rsidP="00E1495E">
      <w:r w:rsidRPr="00E1495E">
        <w:t>Epoch 46/200 | Loss: 0.6825</w:t>
      </w:r>
    </w:p>
    <w:p w14:paraId="66405CD4" w14:textId="77777777" w:rsidR="00E1495E" w:rsidRPr="00E1495E" w:rsidRDefault="00E1495E" w:rsidP="00E1495E">
      <w:r w:rsidRPr="00E1495E">
        <w:t>Epoch 47/200 | Loss: 0.7523</w:t>
      </w:r>
    </w:p>
    <w:p w14:paraId="4E361079" w14:textId="77777777" w:rsidR="00E1495E" w:rsidRPr="00E1495E" w:rsidRDefault="00E1495E" w:rsidP="00E1495E">
      <w:r w:rsidRPr="00E1495E">
        <w:t>Epoch 48/200 | Loss: 0.6810</w:t>
      </w:r>
    </w:p>
    <w:p w14:paraId="0B22DB89" w14:textId="77777777" w:rsidR="00E1495E" w:rsidRPr="00E1495E" w:rsidRDefault="00E1495E" w:rsidP="00E1495E">
      <w:r w:rsidRPr="00E1495E">
        <w:t>Epoch 49/200 | Loss: 0.7566</w:t>
      </w:r>
    </w:p>
    <w:p w14:paraId="534CC79F" w14:textId="77777777" w:rsidR="00E1495E" w:rsidRPr="00E1495E" w:rsidRDefault="00E1495E" w:rsidP="00E1495E">
      <w:r w:rsidRPr="00E1495E">
        <w:t>Epoch 50/200 | Loss: 0.7177</w:t>
      </w:r>
    </w:p>
    <w:p w14:paraId="43930916" w14:textId="77777777" w:rsidR="00E1495E" w:rsidRPr="00E1495E" w:rsidRDefault="00E1495E" w:rsidP="00E1495E">
      <w:r w:rsidRPr="00E1495E">
        <w:t>Epoch 51/200 | Loss: 0.7066</w:t>
      </w:r>
    </w:p>
    <w:p w14:paraId="7AD0612A" w14:textId="77777777" w:rsidR="00E1495E" w:rsidRPr="00E1495E" w:rsidRDefault="00E1495E" w:rsidP="00E1495E">
      <w:r w:rsidRPr="00E1495E">
        <w:t>Epoch 52/200 | Loss: 0.7567</w:t>
      </w:r>
    </w:p>
    <w:p w14:paraId="272C6FBC" w14:textId="77777777" w:rsidR="00E1495E" w:rsidRPr="00E1495E" w:rsidRDefault="00E1495E" w:rsidP="00E1495E">
      <w:r w:rsidRPr="00E1495E">
        <w:t>Epoch 53/200 | Loss: 0.7067</w:t>
      </w:r>
    </w:p>
    <w:p w14:paraId="6EC7534A" w14:textId="77777777" w:rsidR="00E1495E" w:rsidRPr="00E1495E" w:rsidRDefault="00E1495E" w:rsidP="00E1495E">
      <w:r w:rsidRPr="00E1495E">
        <w:t>Epoch 54/200 | Loss</w:t>
      </w:r>
      <w:r w:rsidRPr="00E1495E">
        <w:lastRenderedPageBreak/>
        <w:t>: 0.7</w:t>
      </w:r>
      <w:r w:rsidRPr="00E1495E">
        <w:lastRenderedPageBreak/>
        <w:t>161</w:t>
      </w:r>
    </w:p>
    <w:p w14:paraId="6FD32F79" w14:textId="77777777" w:rsidR="00E1495E" w:rsidRPr="00E1495E" w:rsidRDefault="00E1495E" w:rsidP="00E1495E">
      <w:r w:rsidRPr="00E1495E">
        <w:t>Epoch 55/200 | Loss: 0.7884</w:t>
      </w:r>
    </w:p>
    <w:p w14:paraId="13D11CE3" w14:textId="77777777" w:rsidR="00E1495E" w:rsidRPr="00E1495E" w:rsidRDefault="00E1495E" w:rsidP="00E1495E">
      <w:r w:rsidRPr="00E1495E">
        <w:lastRenderedPageBreak/>
        <w:t>Epoch 56/200 | Loss: 0.7579</w:t>
      </w:r>
    </w:p>
    <w:p w14:paraId="584DE18B" w14:textId="77777777" w:rsidR="00E1495E" w:rsidRPr="00E1495E" w:rsidRDefault="00E1495E" w:rsidP="00E1495E">
      <w:r w:rsidRPr="00E1495E">
        <w:t>Epoch 57/200 | Loss: 0.7856</w:t>
      </w:r>
    </w:p>
    <w:p w14:paraId="3ED26A5D" w14:textId="77777777" w:rsidR="00E1495E" w:rsidRPr="00E1495E" w:rsidRDefault="00E1495E" w:rsidP="00E1495E">
      <w:r w:rsidRPr="00E1495E">
        <w:t>Epoch 58/200 | Loss: 0.6854</w:t>
      </w:r>
    </w:p>
    <w:p w14:paraId="29473599" w14:textId="77777777" w:rsidR="00E1495E" w:rsidRPr="00E1495E" w:rsidRDefault="00E1495E" w:rsidP="00E1495E">
      <w:r w:rsidRPr="00E1495E">
        <w:t>Epoch 59/200 | Loss: 0.6822</w:t>
      </w:r>
    </w:p>
    <w:p w14:paraId="2BDFF0D2" w14:textId="77777777" w:rsidR="00E1495E" w:rsidRPr="00E1495E" w:rsidRDefault="00E1495E" w:rsidP="00E1495E">
      <w:r w:rsidRPr="00E1495E">
        <w:t>Epoch 60/200 | Loss: 0.7660</w:t>
      </w:r>
    </w:p>
    <w:p w14:paraId="492671A5" w14:textId="77777777" w:rsidR="00E1495E" w:rsidRPr="00E1495E" w:rsidRDefault="00E1495E" w:rsidP="00E1495E">
      <w:r w:rsidRPr="00E1495E">
        <w:t>Epoch 61/200 | Loss: 0.7059</w:t>
      </w:r>
    </w:p>
    <w:p w14:paraId="62E29A1C" w14:textId="77777777" w:rsidR="00E1495E" w:rsidRPr="00E1495E" w:rsidRDefault="00E1495E" w:rsidP="00E1495E">
      <w:r w:rsidRPr="00E1495E">
        <w:t>Epoch 62/200 | Loss: 0.7372</w:t>
      </w:r>
    </w:p>
    <w:p w14:paraId="2A3F15D7" w14:textId="77777777" w:rsidR="00E1495E" w:rsidRPr="00E1495E" w:rsidRDefault="00E1495E" w:rsidP="00E1495E">
      <w:r w:rsidRPr="00E1495E">
        <w:t>Epoch 63/200 | Loss: 0.7198</w:t>
      </w:r>
    </w:p>
    <w:p w14:paraId="5135A1A3" w14:textId="77777777" w:rsidR="00E1495E" w:rsidRPr="00E1495E" w:rsidRDefault="00E1495E" w:rsidP="00E1495E">
      <w:r w:rsidRPr="00E1495E">
        <w:t>Epoch 64/200 | Loss: 0.7618</w:t>
      </w:r>
    </w:p>
    <w:p w14:paraId="1186BD77" w14:textId="77777777" w:rsidR="00E1495E" w:rsidRPr="00E1495E" w:rsidRDefault="00E1495E" w:rsidP="00E1495E">
      <w:r w:rsidRPr="00E1495E">
        <w:t>Epoch 65/200 | Loss: 0.7172</w:t>
      </w:r>
    </w:p>
    <w:p w14:paraId="791F2A23" w14:textId="77777777" w:rsidR="00E1495E" w:rsidRPr="00E1495E" w:rsidRDefault="00E1495E" w:rsidP="00E1495E">
      <w:r w:rsidRPr="00E1495E">
        <w:t>Epoch 66/200 | Loss: 0.7172</w:t>
      </w:r>
    </w:p>
    <w:p w14:paraId="3BA06B7D" w14:textId="77777777" w:rsidR="00E1495E" w:rsidRPr="00E1495E" w:rsidRDefault="00E1495E" w:rsidP="00E1495E">
      <w:r w:rsidRPr="00E1495E">
        <w:t>Epoch 67/200 | Loss: 0.6937</w:t>
      </w:r>
    </w:p>
    <w:p w14:paraId="14486E1C" w14:textId="77777777" w:rsidR="00E1495E" w:rsidRPr="00E1495E" w:rsidRDefault="00E1495E" w:rsidP="00E1495E">
      <w:r w:rsidRPr="00E1495E">
        <w:t>Epoch 68/200 | Loss: 0.7776</w:t>
      </w:r>
    </w:p>
    <w:p w14:paraId="39B4D787" w14:textId="77777777" w:rsidR="00E1495E" w:rsidRPr="00E1495E" w:rsidRDefault="00E1495E" w:rsidP="00E1495E">
      <w:r w:rsidRPr="00E1495E">
        <w:t>Epoch 69/200 | Loss: 0.6821</w:t>
      </w:r>
    </w:p>
    <w:p w14:paraId="69BD2816" w14:textId="77777777" w:rsidR="00E1495E" w:rsidRPr="00E1495E" w:rsidRDefault="00E1495E" w:rsidP="00E1495E">
      <w:r w:rsidRPr="00E1495E">
        <w:t>Epoch 70/200 | Loss: 0.7363</w:t>
      </w:r>
    </w:p>
    <w:p w14:paraId="18B7D03A" w14:textId="77777777" w:rsidR="00E1495E" w:rsidRPr="00E1495E" w:rsidRDefault="00E1495E" w:rsidP="00E1495E">
      <w:r w:rsidRPr="00E1495E">
        <w:t>Epoch 71/200 | Loss: 0.7346</w:t>
      </w:r>
    </w:p>
    <w:p w14:paraId="5EBBFAB0" w14:textId="77777777" w:rsidR="00E1495E" w:rsidRPr="00E1495E" w:rsidRDefault="00E1495E" w:rsidP="00E1495E">
      <w:r w:rsidRPr="00E1495E">
        <w:t>Epoch 72/200 | Loss: 0.6995</w:t>
      </w:r>
    </w:p>
    <w:p w14:paraId="6C8D25ED" w14:textId="77777777" w:rsidR="00E1495E" w:rsidRPr="00E1495E" w:rsidRDefault="00E1495E" w:rsidP="00E1495E">
      <w:r w:rsidRPr="00E1495E">
        <w:t>Epoch 73/200 | Loss: 0.7341</w:t>
      </w:r>
    </w:p>
    <w:p w14:paraId="7DF4D5D4" w14:textId="77777777" w:rsidR="00E1495E" w:rsidRPr="00E1495E" w:rsidRDefault="00E1495E" w:rsidP="00E1495E">
      <w:r w:rsidRPr="00E1495E">
        <w:t>Epoch 74/200 | Loss: 0.7419</w:t>
      </w:r>
    </w:p>
    <w:p w14:paraId="34BC130A" w14:textId="77777777" w:rsidR="00E1495E" w:rsidRPr="00E1495E" w:rsidRDefault="00E1495E" w:rsidP="00E1495E">
      <w:r w:rsidRPr="00E1495E">
        <w:t>Epoch 75/200 | Loss: 0.7594</w:t>
      </w:r>
    </w:p>
    <w:p w14:paraId="2E332533" w14:textId="77777777" w:rsidR="00E1495E" w:rsidRPr="00E1495E" w:rsidRDefault="00E1495E" w:rsidP="00E1495E">
      <w:r w:rsidRPr="00E1495E">
        <w:t>Epoch 76/200 | Loss: 0.7400</w:t>
      </w:r>
    </w:p>
    <w:p w14:paraId="7B26E2B3" w14:textId="77777777" w:rsidR="00E1495E" w:rsidRPr="00E1495E" w:rsidRDefault="00E1495E" w:rsidP="00E1495E">
      <w:r w:rsidRPr="00E1495E">
        <w:t>Epoch 77/200 | Loss: 0.8100</w:t>
      </w:r>
    </w:p>
    <w:p w14:paraId="1DD3F0AE" w14:textId="77777777" w:rsidR="00E1495E" w:rsidRPr="00E1495E" w:rsidRDefault="00E1495E" w:rsidP="00E1495E">
      <w:r w:rsidRPr="00E1495E">
        <w:t>Epoch 78/200 | Loss: 0.7131</w:t>
      </w:r>
    </w:p>
    <w:p w14:paraId="66C4FC3B" w14:textId="77777777" w:rsidR="00E1495E" w:rsidRPr="00E1495E" w:rsidRDefault="00E1495E" w:rsidP="00E1495E">
      <w:r w:rsidRPr="00E1495E">
        <w:t>Epoch 79/200 | Loss: 0.7517</w:t>
      </w:r>
    </w:p>
    <w:p w14:paraId="2E0D460A" w14:textId="77777777" w:rsidR="00E1495E" w:rsidRPr="00E1495E" w:rsidRDefault="00E1495E" w:rsidP="00E1495E">
      <w:r w:rsidRPr="00E1495E">
        <w:t>Epoch 80/200 | Loss: 0.7639</w:t>
      </w:r>
    </w:p>
    <w:p w14:paraId="4E44C8F8" w14:textId="77777777" w:rsidR="00E1495E" w:rsidRPr="00E1495E" w:rsidRDefault="00E1495E" w:rsidP="00E1495E">
      <w:r w:rsidRPr="00E1495E">
        <w:t>Epoch 81/200 | Loss: 0.7834</w:t>
      </w:r>
    </w:p>
    <w:p w14:paraId="3FDEBC0B" w14:textId="77777777" w:rsidR="00E1495E" w:rsidRPr="00E1495E" w:rsidRDefault="00E1495E" w:rsidP="00E1495E">
      <w:r w:rsidRPr="00E1495E">
        <w:t>Epoch 82/200 | Loss: 0.7539</w:t>
      </w:r>
    </w:p>
    <w:p w14:paraId="5EE0C5B0" w14:textId="77777777" w:rsidR="00E1495E" w:rsidRPr="00E1495E" w:rsidRDefault="00E1495E" w:rsidP="00E1495E">
      <w:r w:rsidRPr="00E1495E">
        <w:t>Epoch 83/200 | Loss: 0.7890</w:t>
      </w:r>
    </w:p>
    <w:p w14:paraId="700CED04" w14:textId="77777777" w:rsidR="00E1495E" w:rsidRPr="00E1495E" w:rsidRDefault="00E1495E" w:rsidP="00E1495E">
      <w:r w:rsidRPr="00E1495E">
        <w:t>Epoch 84/200 | Loss: 0.7006</w:t>
      </w:r>
    </w:p>
    <w:p w14:paraId="3AEDAADD" w14:textId="77777777" w:rsidR="00E1495E" w:rsidRPr="00E1495E" w:rsidRDefault="00E1495E" w:rsidP="00E1495E">
      <w:r w:rsidRPr="00E1495E">
        <w:t>Epoch 85/200 | Loss: 0.7379</w:t>
      </w:r>
    </w:p>
    <w:p w14:paraId="4AC0B63A" w14:textId="77777777" w:rsidR="00E1495E" w:rsidRPr="00E1495E" w:rsidRDefault="00E1495E" w:rsidP="00E1495E">
      <w:r w:rsidRPr="00E1495E">
        <w:t>Epoch 86/200 | Loss: 0.7362</w:t>
      </w:r>
    </w:p>
    <w:p w14:paraId="5E1BB605" w14:textId="77777777" w:rsidR="00E1495E" w:rsidRPr="00E1495E" w:rsidRDefault="00E1495E" w:rsidP="00E1495E">
      <w:r w:rsidRPr="00E1495E">
        <w:lastRenderedPageBreak/>
        <w:t>Epoch 87/200 | Loss: 0.7275</w:t>
      </w:r>
    </w:p>
    <w:p w14:paraId="6822CDAF" w14:textId="77777777" w:rsidR="00E1495E" w:rsidRPr="00E1495E" w:rsidRDefault="00E1495E" w:rsidP="00E1495E">
      <w:r w:rsidRPr="00E1495E">
        <w:t>Epoch 88/200 | Loss: 0.7228</w:t>
      </w:r>
    </w:p>
    <w:p w14:paraId="1A3993AF" w14:textId="77777777" w:rsidR="00E1495E" w:rsidRPr="00E1495E" w:rsidRDefault="00E1495E" w:rsidP="00E1495E">
      <w:r w:rsidRPr="00E1495E">
        <w:t>Epoch 89/200 | Loss: 0.7566</w:t>
      </w:r>
    </w:p>
    <w:p w14:paraId="2DE363A3" w14:textId="77777777" w:rsidR="00E1495E" w:rsidRPr="00E1495E" w:rsidRDefault="00E1495E" w:rsidP="00E1495E">
      <w:r w:rsidRPr="00E1495E">
        <w:t>Epoch 90/200 | Loss: 0.7703</w:t>
      </w:r>
    </w:p>
    <w:p w14:paraId="07722D80" w14:textId="77777777" w:rsidR="00E1495E" w:rsidRPr="00E1495E" w:rsidRDefault="00E1495E" w:rsidP="00E1495E">
      <w:r w:rsidRPr="00E1495E">
        <w:t>Epoch 91/200 | Loss: 0.7239</w:t>
      </w:r>
    </w:p>
    <w:p w14:paraId="42482D57" w14:textId="77777777" w:rsidR="00E1495E" w:rsidRPr="00E1495E" w:rsidRDefault="00E1495E" w:rsidP="00E1495E">
      <w:r w:rsidRPr="00E1495E">
        <w:t>Epoch 92/200 | Loss: 0.7821</w:t>
      </w:r>
    </w:p>
    <w:p w14:paraId="66003207" w14:textId="77777777" w:rsidR="00E1495E" w:rsidRPr="00E1495E" w:rsidRDefault="00E1495E" w:rsidP="00E1495E">
      <w:r w:rsidRPr="00E1495E">
        <w:t>Epoch 93/200 | Loss: 0.7651</w:t>
      </w:r>
    </w:p>
    <w:p w14:paraId="308C2510" w14:textId="77777777" w:rsidR="00E1495E" w:rsidRPr="00E1495E" w:rsidRDefault="00E1495E" w:rsidP="00E1495E">
      <w:r w:rsidRPr="00E1495E">
        <w:t>Epoch 94/200 | Loss: 0.6901</w:t>
      </w:r>
    </w:p>
    <w:p w14:paraId="0B76AD95" w14:textId="77777777" w:rsidR="00E1495E" w:rsidRPr="00E1495E" w:rsidRDefault="00E1495E" w:rsidP="00E1495E">
      <w:r w:rsidRPr="00E1495E">
        <w:t>Epoch 95/200 | Loss: 0.6929</w:t>
      </w:r>
    </w:p>
    <w:p w14:paraId="62EDEDA4" w14:textId="77777777" w:rsidR="00E1495E" w:rsidRPr="00E1495E" w:rsidRDefault="00E1495E" w:rsidP="00E1495E">
      <w:r w:rsidRPr="00E1495E">
        <w:t>Epoch 96/200 | Loss: 0.7060</w:t>
      </w:r>
    </w:p>
    <w:p w14:paraId="5CC2957A" w14:textId="77777777" w:rsidR="00E1495E" w:rsidRPr="00E1495E" w:rsidRDefault="00E1495E" w:rsidP="00E1495E">
      <w:r w:rsidRPr="00E1495E">
        <w:t>Epoch 97/200 | Loss: 0.7685</w:t>
      </w:r>
    </w:p>
    <w:p w14:paraId="2FED4E8D" w14:textId="77777777" w:rsidR="00E1495E" w:rsidRPr="00E1495E" w:rsidRDefault="00E1495E" w:rsidP="00E1495E">
      <w:r w:rsidRPr="00E1495E">
        <w:t>Epoch 98/200 | Loss: 0.7218</w:t>
      </w:r>
    </w:p>
    <w:p w14:paraId="3DEB39E9" w14:textId="77777777" w:rsidR="00E1495E" w:rsidRPr="00E1495E" w:rsidRDefault="00E1495E" w:rsidP="00E1495E">
      <w:r w:rsidRPr="00E1495E">
        <w:t>Epoch 99/200 | Loss: 0.7015</w:t>
      </w:r>
    </w:p>
    <w:p w14:paraId="04196C73" w14:textId="77777777" w:rsidR="00E1495E" w:rsidRPr="00E1495E" w:rsidRDefault="00E1495E" w:rsidP="00E1495E">
      <w:r w:rsidRPr="00E1495E">
        <w:t>Epoch 100/200 | Loss: 0.7045</w:t>
      </w:r>
    </w:p>
    <w:p w14:paraId="5E623238" w14:textId="77777777" w:rsidR="00E1495E" w:rsidRPr="00E1495E" w:rsidRDefault="00E1495E" w:rsidP="00E1495E">
      <w:r w:rsidRPr="00E1495E">
        <w:t>Epoch 101/200 | Loss: 0.7159</w:t>
      </w:r>
    </w:p>
    <w:p w14:paraId="782D8241" w14:textId="77777777" w:rsidR="00E1495E" w:rsidRPr="00E1495E" w:rsidRDefault="00E1495E" w:rsidP="00E1495E">
      <w:r w:rsidRPr="00E1495E">
        <w:t>Epoch 102/200 | Loss: 0.7297</w:t>
      </w:r>
    </w:p>
    <w:p w14:paraId="04EAF7BF" w14:textId="77777777" w:rsidR="00E1495E" w:rsidRPr="00E1495E" w:rsidRDefault="00E1495E" w:rsidP="00E1495E">
      <w:r w:rsidRPr="00E1495E">
        <w:t>Epoch 103/200 | Loss: 0.6797</w:t>
      </w:r>
    </w:p>
    <w:p w14:paraId="452EFEE0" w14:textId="77777777" w:rsidR="00E1495E" w:rsidRPr="00E1495E" w:rsidRDefault="00E1495E" w:rsidP="00E1495E">
      <w:r w:rsidRPr="00E1495E">
        <w:t>Epoch 104/200 | Loss: 0.7625</w:t>
      </w:r>
    </w:p>
    <w:p w14:paraId="36F4C2D3" w14:textId="77777777" w:rsidR="00E1495E" w:rsidRPr="00E1495E" w:rsidRDefault="00E1495E" w:rsidP="00E1495E">
      <w:r w:rsidRPr="00E1495E">
        <w:t>Epoch 105/200 | Loss: 0.7340</w:t>
      </w:r>
    </w:p>
    <w:p w14:paraId="66E2DE42" w14:textId="77777777" w:rsidR="00E1495E" w:rsidRPr="00E1495E" w:rsidRDefault="00E1495E" w:rsidP="00E1495E">
      <w:r w:rsidRPr="00E1495E">
        <w:t>Epoch 106/200 | Loss: 0.7253</w:t>
      </w:r>
    </w:p>
    <w:p w14:paraId="2875805D" w14:textId="77777777" w:rsidR="00E1495E" w:rsidRPr="00E1495E" w:rsidRDefault="00E1495E" w:rsidP="00E1495E">
      <w:r w:rsidRPr="00E1495E">
        <w:t>Epoch 107/200 | Loss: 0.7437</w:t>
      </w:r>
    </w:p>
    <w:p w14:paraId="3ECA4953" w14:textId="77777777" w:rsidR="00E1495E" w:rsidRPr="00E1495E" w:rsidRDefault="00E1495E" w:rsidP="00E1495E">
      <w:r w:rsidRPr="00E1495E">
        <w:t>Epoch 108/200 | Loss: 0.7210</w:t>
      </w:r>
    </w:p>
    <w:p w14:paraId="716BD150" w14:textId="77777777" w:rsidR="00E1495E" w:rsidRPr="00E1495E" w:rsidRDefault="00E1495E" w:rsidP="00E1495E">
      <w:r w:rsidRPr="00E1495E">
        <w:t>Epoch 109/200 | Loss: 0.7207</w:t>
      </w:r>
    </w:p>
    <w:p w14:paraId="5049D3EF" w14:textId="77777777" w:rsidR="00E1495E" w:rsidRPr="00E1495E" w:rsidRDefault="00E1495E" w:rsidP="00E1495E">
      <w:r w:rsidRPr="00E1495E">
        <w:t>Epoch 110/200 | Loss: 0.7259</w:t>
      </w:r>
    </w:p>
    <w:p w14:paraId="3B546AFD" w14:textId="77777777" w:rsidR="00E1495E" w:rsidRPr="00E1495E" w:rsidRDefault="00E1495E" w:rsidP="00E1495E">
      <w:r w:rsidRPr="00E1495E">
        <w:t>Epoch 111/200 | Loss: 0.7037</w:t>
      </w:r>
    </w:p>
    <w:p w14:paraId="30994CB8" w14:textId="77777777" w:rsidR="00E1495E" w:rsidRPr="00E1495E" w:rsidRDefault="00E1495E" w:rsidP="00E1495E">
      <w:r w:rsidRPr="00E1495E">
        <w:t>Epoch 112/200 | Loss: 0.7148</w:t>
      </w:r>
    </w:p>
    <w:p w14:paraId="0420FC66" w14:textId="77777777" w:rsidR="00E1495E" w:rsidRPr="00E1495E" w:rsidRDefault="00E1495E" w:rsidP="00E1495E">
      <w:r w:rsidRPr="00E1495E">
        <w:t>Epoch 113/200 | Loss: 0.7519</w:t>
      </w:r>
    </w:p>
    <w:p w14:paraId="007F8876" w14:textId="77777777" w:rsidR="00E1495E" w:rsidRPr="00E1495E" w:rsidRDefault="00E1495E" w:rsidP="00E1495E">
      <w:r w:rsidRPr="00E1495E">
        <w:t>Epoch 114/200 | Loss: 0.7003</w:t>
      </w:r>
    </w:p>
    <w:p w14:paraId="37A2BB35" w14:textId="77777777" w:rsidR="00E1495E" w:rsidRPr="00E1495E" w:rsidRDefault="00E1495E" w:rsidP="00E1495E">
      <w:r w:rsidRPr="00E1495E">
        <w:t>Epoch 115/200 | Loss: 0.6913</w:t>
      </w:r>
    </w:p>
    <w:p w14:paraId="78F4BDC3" w14:textId="77777777" w:rsidR="00E1495E" w:rsidRPr="00E1495E" w:rsidRDefault="00E1495E" w:rsidP="00E1495E">
      <w:r w:rsidRPr="00E1495E">
        <w:t>Epoch 116/200 | Loss: 0.7088</w:t>
      </w:r>
    </w:p>
    <w:p w14:paraId="6020E184" w14:textId="77777777" w:rsidR="00E1495E" w:rsidRPr="00E1495E" w:rsidRDefault="00E1495E" w:rsidP="00E1495E">
      <w:r w:rsidRPr="00E1495E">
        <w:t>Epoch 117/200 | Loss: 0.7657</w:t>
      </w:r>
    </w:p>
    <w:p w14:paraId="68787292" w14:textId="77777777" w:rsidR="00E1495E" w:rsidRPr="00E1495E" w:rsidRDefault="00E1495E" w:rsidP="00E1495E">
      <w:r w:rsidRPr="00E1495E">
        <w:lastRenderedPageBreak/>
        <w:t>Epoch 118/200 | Loss: 0.6927</w:t>
      </w:r>
    </w:p>
    <w:p w14:paraId="6FD04146" w14:textId="77777777" w:rsidR="00E1495E" w:rsidRPr="00E1495E" w:rsidRDefault="00E1495E" w:rsidP="00E1495E">
      <w:r w:rsidRPr="00E1495E">
        <w:t>Epoch 119/200 | Loss: 0.7003</w:t>
      </w:r>
    </w:p>
    <w:p w14:paraId="23650C66" w14:textId="77777777" w:rsidR="00E1495E" w:rsidRPr="00E1495E" w:rsidRDefault="00E1495E" w:rsidP="00E1495E">
      <w:r w:rsidRPr="00E1495E">
        <w:t>Epoch 120/200 | Loss: 0.7573</w:t>
      </w:r>
    </w:p>
    <w:p w14:paraId="7699632B" w14:textId="77777777" w:rsidR="00E1495E" w:rsidRPr="00E1495E" w:rsidRDefault="00E1495E" w:rsidP="00E1495E">
      <w:r w:rsidRPr="00E1495E">
        <w:t>Epoch 121/200 | Loss: 0.6975</w:t>
      </w:r>
    </w:p>
    <w:p w14:paraId="757E58B6" w14:textId="77777777" w:rsidR="00E1495E" w:rsidRPr="00E1495E" w:rsidRDefault="00E1495E" w:rsidP="00E1495E">
      <w:r w:rsidRPr="00E1495E">
        <w:t>Epoch 122/200 | Loss: 0.7375</w:t>
      </w:r>
    </w:p>
    <w:p w14:paraId="0B1E3422" w14:textId="77777777" w:rsidR="00E1495E" w:rsidRPr="00E1495E" w:rsidRDefault="00E1495E" w:rsidP="00E1495E">
      <w:r w:rsidRPr="00E1495E">
        <w:t>Epoch 123/200 | Loss: 0.7339</w:t>
      </w:r>
    </w:p>
    <w:p w14:paraId="20C2B320" w14:textId="77777777" w:rsidR="00E1495E" w:rsidRPr="00E1495E" w:rsidRDefault="00E1495E" w:rsidP="00E1495E">
      <w:r w:rsidRPr="00E1495E">
        <w:t>Epoch 124/200 | Loss: 0.7243</w:t>
      </w:r>
    </w:p>
    <w:p w14:paraId="685EA3FF" w14:textId="77777777" w:rsidR="00E1495E" w:rsidRPr="00E1495E" w:rsidRDefault="00E1495E" w:rsidP="00E1495E">
      <w:r w:rsidRPr="00E1495E">
        <w:t>Epoch 125/200 | Loss: 0.7059</w:t>
      </w:r>
    </w:p>
    <w:p w14:paraId="11C65185" w14:textId="77777777" w:rsidR="00E1495E" w:rsidRPr="00E1495E" w:rsidRDefault="00E1495E" w:rsidP="00E1495E">
      <w:r w:rsidRPr="00E1495E">
        <w:t>Epoch 126/200 | Loss: 0.7964</w:t>
      </w:r>
    </w:p>
    <w:p w14:paraId="003213AB" w14:textId="77777777" w:rsidR="00E1495E" w:rsidRPr="00E1495E" w:rsidRDefault="00E1495E" w:rsidP="00E1495E">
      <w:r w:rsidRPr="00E1495E">
        <w:t>Epoch 127/200 | Loss: 0.7002</w:t>
      </w:r>
    </w:p>
    <w:p w14:paraId="1C292B04" w14:textId="77777777" w:rsidR="00E1495E" w:rsidRPr="00E1495E" w:rsidRDefault="00E1495E" w:rsidP="00E1495E">
      <w:r w:rsidRPr="00E1495E">
        <w:t>Epoch 128/200 | Loss: 0.7711</w:t>
      </w:r>
    </w:p>
    <w:p w14:paraId="7263EC27" w14:textId="77777777" w:rsidR="00E1495E" w:rsidRPr="00E1495E" w:rsidRDefault="00E1495E" w:rsidP="00E1495E">
      <w:r w:rsidRPr="00E1495E">
        <w:t>Epoch 129/200 | Loss: 0.7577</w:t>
      </w:r>
    </w:p>
    <w:p w14:paraId="7E678921" w14:textId="77777777" w:rsidR="00E1495E" w:rsidRPr="00E1495E" w:rsidRDefault="00E1495E" w:rsidP="00E1495E">
      <w:r w:rsidRPr="00E1495E">
        <w:t>Epoch 130/200 | Loss: 0.7382</w:t>
      </w:r>
    </w:p>
    <w:p w14:paraId="6504A5A8" w14:textId="77777777" w:rsidR="00E1495E" w:rsidRPr="00E1495E" w:rsidRDefault="00E1495E" w:rsidP="00E1495E">
      <w:r w:rsidRPr="00E1495E">
        <w:t>Epoch 131/200 | Loss: 0.7333</w:t>
      </w:r>
    </w:p>
    <w:p w14:paraId="7E5402CE" w14:textId="77777777" w:rsidR="00E1495E" w:rsidRPr="00E1495E" w:rsidRDefault="00E1495E" w:rsidP="00E1495E">
      <w:r w:rsidRPr="00E1495E">
        <w:t>Epoch 132/200 | Loss: 0.7643</w:t>
      </w:r>
    </w:p>
    <w:p w14:paraId="77FCA4CD" w14:textId="77777777" w:rsidR="00E1495E" w:rsidRPr="00E1495E" w:rsidRDefault="00E1495E" w:rsidP="00E1495E">
      <w:r w:rsidRPr="00E1495E">
        <w:t>Epoch 133/200 | Loss: 0.6742</w:t>
      </w:r>
    </w:p>
    <w:p w14:paraId="324B3200" w14:textId="77777777" w:rsidR="00E1495E" w:rsidRPr="00E1495E" w:rsidRDefault="00E1495E" w:rsidP="00E1495E">
      <w:r w:rsidRPr="00E1495E">
        <w:t>Epoch 134/200 | Loss: 0.7066</w:t>
      </w:r>
    </w:p>
    <w:p w14:paraId="09CA08A3" w14:textId="77777777" w:rsidR="00E1495E" w:rsidRPr="00E1495E" w:rsidRDefault="00E1495E" w:rsidP="00E1495E">
      <w:r w:rsidRPr="00E1495E">
        <w:t>Epoch 135/200 | Loss: 0.7582</w:t>
      </w:r>
    </w:p>
    <w:p w14:paraId="26BA1881" w14:textId="77777777" w:rsidR="00E1495E" w:rsidRPr="00E1495E" w:rsidRDefault="00E1495E" w:rsidP="00E1495E">
      <w:r w:rsidRPr="00E1495E">
        <w:t>Epoch 136/200 | Loss: 0.7177</w:t>
      </w:r>
    </w:p>
    <w:p w14:paraId="4C4AC4AF" w14:textId="77777777" w:rsidR="00E1495E" w:rsidRPr="00E1495E" w:rsidRDefault="00E1495E" w:rsidP="00E1495E">
      <w:r w:rsidRPr="00E1495E">
        <w:t>Epoch 137/200 | Loss: 0.7527</w:t>
      </w:r>
    </w:p>
    <w:p w14:paraId="6B6853C6" w14:textId="77777777" w:rsidR="00E1495E" w:rsidRPr="00E1495E" w:rsidRDefault="00E1495E" w:rsidP="00E1495E">
      <w:r w:rsidRPr="00E1495E">
        <w:t>Epoch 138/200 | Loss: 0.7908</w:t>
      </w:r>
    </w:p>
    <w:p w14:paraId="1C62C9D8" w14:textId="77777777" w:rsidR="00E1495E" w:rsidRPr="00E1495E" w:rsidRDefault="00E1495E" w:rsidP="00E1495E">
      <w:r w:rsidRPr="00E1495E">
        <w:t>Epoch 139/200 | Loss: 0.7075</w:t>
      </w:r>
    </w:p>
    <w:p w14:paraId="14E62123" w14:textId="77777777" w:rsidR="00E1495E" w:rsidRPr="00E1495E" w:rsidRDefault="00E1495E" w:rsidP="00E1495E">
      <w:r w:rsidRPr="00E1495E">
        <w:t>Epoch 140/200 | Loss: 0.6598</w:t>
      </w:r>
    </w:p>
    <w:p w14:paraId="5B9201FF" w14:textId="77777777" w:rsidR="00E1495E" w:rsidRPr="00E1495E" w:rsidRDefault="00E1495E" w:rsidP="00E1495E">
      <w:r w:rsidRPr="00E1495E">
        <w:t>Epoch 141/200 | Loss: 0.7036</w:t>
      </w:r>
    </w:p>
    <w:p w14:paraId="0B637C04" w14:textId="77777777" w:rsidR="00E1495E" w:rsidRPr="00E1495E" w:rsidRDefault="00E1495E" w:rsidP="00E1495E">
      <w:r w:rsidRPr="00E1495E">
        <w:t>Epoch 142/200 | Loss: 0.7049</w:t>
      </w:r>
    </w:p>
    <w:p w14:paraId="029959E8" w14:textId="77777777" w:rsidR="00E1495E" w:rsidRPr="00E1495E" w:rsidRDefault="00E1495E" w:rsidP="00E1495E">
      <w:r w:rsidRPr="00E1495E">
        <w:t>Epoch 143/200 | Loss: 0.7929</w:t>
      </w:r>
    </w:p>
    <w:p w14:paraId="501AD273" w14:textId="77777777" w:rsidR="00E1495E" w:rsidRPr="00E1495E" w:rsidRDefault="00E1495E" w:rsidP="00E1495E">
      <w:r w:rsidRPr="00E1495E">
        <w:t>Epoch 144/200 | Loss: 0.7154</w:t>
      </w:r>
    </w:p>
    <w:p w14:paraId="30087653" w14:textId="77777777" w:rsidR="00E1495E" w:rsidRPr="00E1495E" w:rsidRDefault="00E1495E" w:rsidP="00E1495E">
      <w:r w:rsidRPr="00E1495E">
        <w:t>Epoch 145/200 | Loss: 0.7228</w:t>
      </w:r>
    </w:p>
    <w:p w14:paraId="4FB011E3" w14:textId="77777777" w:rsidR="00E1495E" w:rsidRPr="00E1495E" w:rsidRDefault="00E1495E" w:rsidP="00E1495E">
      <w:r w:rsidRPr="00E1495E">
        <w:t>Epoch 146/200 | Loss: 0.7022</w:t>
      </w:r>
    </w:p>
    <w:p w14:paraId="30AB1319" w14:textId="77777777" w:rsidR="00E1495E" w:rsidRPr="00E1495E" w:rsidRDefault="00E1495E" w:rsidP="00E1495E">
      <w:r w:rsidRPr="00E1495E">
        <w:t>Epoch 147/200 | Loss: 0.7073</w:t>
      </w:r>
    </w:p>
    <w:p w14:paraId="2E08738F" w14:textId="77777777" w:rsidR="00E1495E" w:rsidRPr="00E1495E" w:rsidRDefault="00E1495E" w:rsidP="00E1495E">
      <w:r w:rsidRPr="00E1495E">
        <w:t>Epoch 148/200 | Loss: 0.7098</w:t>
      </w:r>
    </w:p>
    <w:p w14:paraId="154607BF" w14:textId="77777777" w:rsidR="00E1495E" w:rsidRPr="00E1495E" w:rsidRDefault="00E1495E" w:rsidP="00E1495E">
      <w:r w:rsidRPr="00E1495E">
        <w:lastRenderedPageBreak/>
        <w:t>Epoch 149/200 | Loss: 0.6998</w:t>
      </w:r>
    </w:p>
    <w:p w14:paraId="3AA3F936" w14:textId="77777777" w:rsidR="00E1495E" w:rsidRPr="00E1495E" w:rsidRDefault="00E1495E" w:rsidP="00E1495E">
      <w:r w:rsidRPr="00E1495E">
        <w:t>Epoch 150/200 | Loss: 0.7381</w:t>
      </w:r>
    </w:p>
    <w:p w14:paraId="3F9C69C1" w14:textId="77777777" w:rsidR="00E1495E" w:rsidRPr="00E1495E" w:rsidRDefault="00E1495E" w:rsidP="00E1495E">
      <w:r w:rsidRPr="00E1495E">
        <w:t>Epoch 151/200 | Loss: 0.6908</w:t>
      </w:r>
    </w:p>
    <w:p w14:paraId="6E91E27C" w14:textId="77777777" w:rsidR="00E1495E" w:rsidRPr="00E1495E" w:rsidRDefault="00E1495E" w:rsidP="00E1495E">
      <w:r w:rsidRPr="00E1495E">
        <w:t>Epoch 152/200 | Loss: 0.7290</w:t>
      </w:r>
    </w:p>
    <w:p w14:paraId="6DAA92ED" w14:textId="77777777" w:rsidR="00E1495E" w:rsidRPr="00E1495E" w:rsidRDefault="00E1495E" w:rsidP="00E1495E">
      <w:r w:rsidRPr="00E1495E">
        <w:t>Epoch 153/200 | Loss: 0.6907</w:t>
      </w:r>
    </w:p>
    <w:p w14:paraId="43D36CE2" w14:textId="77777777" w:rsidR="00E1495E" w:rsidRPr="00E1495E" w:rsidRDefault="00E1495E" w:rsidP="00E1495E">
      <w:r w:rsidRPr="00E1495E">
        <w:t>Epoch 154/200 | Loss: 0.7179</w:t>
      </w:r>
    </w:p>
    <w:p w14:paraId="2104EB67" w14:textId="77777777" w:rsidR="00E1495E" w:rsidRPr="00E1495E" w:rsidRDefault="00E1495E" w:rsidP="00E1495E">
      <w:r w:rsidRPr="00E1495E">
        <w:t>Epoch 155/200 | Loss: 0.7472</w:t>
      </w:r>
    </w:p>
    <w:p w14:paraId="54C784F7" w14:textId="77777777" w:rsidR="00E1495E" w:rsidRPr="00E1495E" w:rsidRDefault="00E1495E" w:rsidP="00E1495E">
      <w:r w:rsidRPr="00E1495E">
        <w:t>Epoch 156/200 | Loss: 0.7403</w:t>
      </w:r>
    </w:p>
    <w:p w14:paraId="0544DA91" w14:textId="77777777" w:rsidR="00E1495E" w:rsidRPr="00E1495E" w:rsidRDefault="00E1495E" w:rsidP="00E1495E">
      <w:r w:rsidRPr="00E1495E">
        <w:t>Epoch 157/200 | Loss: 0.7315</w:t>
      </w:r>
    </w:p>
    <w:p w14:paraId="3D819031" w14:textId="77777777" w:rsidR="00E1495E" w:rsidRPr="00E1495E" w:rsidRDefault="00E1495E" w:rsidP="00E1495E">
      <w:r w:rsidRPr="00E1495E">
        <w:t>Epoch 158/200 | Loss: 0.7578</w:t>
      </w:r>
    </w:p>
    <w:p w14:paraId="2E858563" w14:textId="77777777" w:rsidR="00E1495E" w:rsidRPr="00E1495E" w:rsidRDefault="00E1495E" w:rsidP="00E1495E">
      <w:r w:rsidRPr="00E1495E">
        <w:t>Epoch 159/200 | Loss: 0.7326</w:t>
      </w:r>
    </w:p>
    <w:p w14:paraId="535AFBC8" w14:textId="77777777" w:rsidR="00E1495E" w:rsidRPr="00E1495E" w:rsidRDefault="00E1495E" w:rsidP="00E1495E">
      <w:r w:rsidRPr="00E1495E">
        <w:t>Epoch 160/200 | Loss: 0.7423</w:t>
      </w:r>
    </w:p>
    <w:p w14:paraId="647A192C" w14:textId="77777777" w:rsidR="00E1495E" w:rsidRPr="00E1495E" w:rsidRDefault="00E1495E" w:rsidP="00E1495E">
      <w:r w:rsidRPr="00E1495E">
        <w:t>Epoch 161/200 | Loss: 0.6902</w:t>
      </w:r>
    </w:p>
    <w:p w14:paraId="3B248DF1" w14:textId="77777777" w:rsidR="00E1495E" w:rsidRPr="00E1495E" w:rsidRDefault="00E1495E" w:rsidP="00E1495E">
      <w:r w:rsidRPr="00E1495E">
        <w:t>Epoch 162/200 | Loss: 0.7037</w:t>
      </w:r>
    </w:p>
    <w:p w14:paraId="0466320B" w14:textId="77777777" w:rsidR="00E1495E" w:rsidRPr="00E1495E" w:rsidRDefault="00E1495E" w:rsidP="00E1495E">
      <w:r w:rsidRPr="00E1495E">
        <w:t>Epoch 163/200 | Loss: 0.7049</w:t>
      </w:r>
    </w:p>
    <w:p w14:paraId="5F9A7B27" w14:textId="77777777" w:rsidR="00E1495E" w:rsidRPr="00E1495E" w:rsidRDefault="00E1495E" w:rsidP="00E1495E">
      <w:r w:rsidRPr="00E1495E">
        <w:t>Epoch 164/200 | Loss: 0.6918</w:t>
      </w:r>
    </w:p>
    <w:p w14:paraId="447378FC" w14:textId="77777777" w:rsidR="00E1495E" w:rsidRPr="00E1495E" w:rsidRDefault="00E1495E" w:rsidP="00E1495E">
      <w:r w:rsidRPr="00E1495E">
        <w:t>Epoch 165/200 | Loss: 0.6552</w:t>
      </w:r>
    </w:p>
    <w:p w14:paraId="1CF53204" w14:textId="77777777" w:rsidR="00E1495E" w:rsidRPr="00E1495E" w:rsidRDefault="00E1495E" w:rsidP="00E1495E">
      <w:r w:rsidRPr="00E1495E">
        <w:t>Epoch 166/200 | Loss: 0.7031</w:t>
      </w:r>
    </w:p>
    <w:p w14:paraId="058C8E76" w14:textId="77777777" w:rsidR="00E1495E" w:rsidRPr="00E1495E" w:rsidRDefault="00E1495E" w:rsidP="00E1495E">
      <w:r w:rsidRPr="00E1495E">
        <w:t>Epoch 167/200 | Loss: 0.7188</w:t>
      </w:r>
    </w:p>
    <w:p w14:paraId="7C41F185" w14:textId="77777777" w:rsidR="00E1495E" w:rsidRPr="00E1495E" w:rsidRDefault="00E1495E" w:rsidP="00E1495E">
      <w:r w:rsidRPr="00E1495E">
        <w:t>Epoch 168/200 | Loss: 0.6601</w:t>
      </w:r>
    </w:p>
    <w:p w14:paraId="08DB856A" w14:textId="77777777" w:rsidR="00E1495E" w:rsidRPr="00E1495E" w:rsidRDefault="00E1495E" w:rsidP="00E1495E">
      <w:r w:rsidRPr="00E1495E">
        <w:t>Epoch 169/200 | Loss: 0.7193</w:t>
      </w:r>
    </w:p>
    <w:p w14:paraId="6899DDFD" w14:textId="77777777" w:rsidR="00E1495E" w:rsidRPr="00E1495E" w:rsidRDefault="00E1495E" w:rsidP="00E1495E">
      <w:r w:rsidRPr="00E1495E">
        <w:t>Epoch 170/200 | Loss: 0.7555</w:t>
      </w:r>
    </w:p>
    <w:p w14:paraId="71E632BC" w14:textId="77777777" w:rsidR="00E1495E" w:rsidRPr="00E1495E" w:rsidRDefault="00E1495E" w:rsidP="00E1495E">
      <w:r w:rsidRPr="00E1495E">
        <w:t>Epoch 171/200 | Loss: 0.7199</w:t>
      </w:r>
    </w:p>
    <w:p w14:paraId="273551DB" w14:textId="77777777" w:rsidR="00E1495E" w:rsidRPr="00E1495E" w:rsidRDefault="00E1495E" w:rsidP="00E1495E">
      <w:r w:rsidRPr="00E1495E">
        <w:t>Epoch 172/200 | Loss: 0.7117</w:t>
      </w:r>
    </w:p>
    <w:p w14:paraId="43920644" w14:textId="77777777" w:rsidR="00E1495E" w:rsidRPr="00E1495E" w:rsidRDefault="00E1495E" w:rsidP="00E1495E">
      <w:r w:rsidRPr="00E1495E">
        <w:t>Epoch 173/200 | Loss: 0.7481</w:t>
      </w:r>
    </w:p>
    <w:p w14:paraId="54073206" w14:textId="77777777" w:rsidR="00E1495E" w:rsidRPr="00E1495E" w:rsidRDefault="00E1495E" w:rsidP="00E1495E">
      <w:r w:rsidRPr="00E1495E">
        <w:t>Epoch 174/200 | Loss: 0.7308</w:t>
      </w:r>
    </w:p>
    <w:p w14:paraId="3316E96C" w14:textId="77777777" w:rsidR="00E1495E" w:rsidRPr="00E1495E" w:rsidRDefault="00E1495E" w:rsidP="00E1495E">
      <w:r w:rsidRPr="00E1495E">
        <w:t>Epoch 175/200 | Loss: 0.6339</w:t>
      </w:r>
    </w:p>
    <w:p w14:paraId="11059487" w14:textId="77777777" w:rsidR="00E1495E" w:rsidRPr="00E1495E" w:rsidRDefault="00E1495E" w:rsidP="00E1495E">
      <w:r w:rsidRPr="00E1495E">
        <w:t>Epoch 176/200 | Loss: 0.7377</w:t>
      </w:r>
    </w:p>
    <w:p w14:paraId="1E1FACAD" w14:textId="77777777" w:rsidR="00E1495E" w:rsidRPr="00E1495E" w:rsidRDefault="00E1495E" w:rsidP="00E1495E">
      <w:r w:rsidRPr="00E1495E">
        <w:t>Epoch 177/200 | Loss: 0.7171</w:t>
      </w:r>
    </w:p>
    <w:p w14:paraId="40303413" w14:textId="77777777" w:rsidR="00E1495E" w:rsidRPr="00E1495E" w:rsidRDefault="00E1495E" w:rsidP="00E1495E">
      <w:r w:rsidRPr="00E1495E">
        <w:t>Epoch 178/200 | Loss: 0.7079</w:t>
      </w:r>
    </w:p>
    <w:p w14:paraId="144AA4D5" w14:textId="77777777" w:rsidR="00E1495E" w:rsidRPr="00E1495E" w:rsidRDefault="00E1495E" w:rsidP="00E1495E">
      <w:r w:rsidRPr="00E1495E">
        <w:t>Epoch 179/200 | Loss: 0.7340</w:t>
      </w:r>
    </w:p>
    <w:p w14:paraId="0EA23063" w14:textId="77777777" w:rsidR="00E1495E" w:rsidRPr="00E1495E" w:rsidRDefault="00E1495E" w:rsidP="00E1495E">
      <w:r w:rsidRPr="00E1495E">
        <w:lastRenderedPageBreak/>
        <w:t>Epoch 180/200 | Loss: 0.6718</w:t>
      </w:r>
    </w:p>
    <w:p w14:paraId="7F26F17F" w14:textId="77777777" w:rsidR="00E1495E" w:rsidRPr="00E1495E" w:rsidRDefault="00E1495E" w:rsidP="00E1495E">
      <w:r w:rsidRPr="00E1495E">
        <w:t>Epoch 181/200 | Loss: 0.7224</w:t>
      </w:r>
    </w:p>
    <w:p w14:paraId="140B836F" w14:textId="77777777" w:rsidR="00E1495E" w:rsidRPr="00E1495E" w:rsidRDefault="00E1495E" w:rsidP="00E1495E">
      <w:r w:rsidRPr="00E1495E">
        <w:t>Epoch 182/200 | Loss: 0.7267</w:t>
      </w:r>
    </w:p>
    <w:p w14:paraId="18BDFB30" w14:textId="77777777" w:rsidR="00E1495E" w:rsidRPr="00E1495E" w:rsidRDefault="00E1495E" w:rsidP="00E1495E">
      <w:r w:rsidRPr="00E1495E">
        <w:t>Epoch 183/200 | Loss: 0.7049</w:t>
      </w:r>
    </w:p>
    <w:p w14:paraId="4B5A2D50" w14:textId="77777777" w:rsidR="00E1495E" w:rsidRPr="00E1495E" w:rsidRDefault="00E1495E" w:rsidP="00E1495E">
      <w:r w:rsidRPr="00E1495E">
        <w:t>Epoch 184/200 | Loss: 0.6945</w:t>
      </w:r>
    </w:p>
    <w:p w14:paraId="5D893DD6" w14:textId="77777777" w:rsidR="00E1495E" w:rsidRPr="00E1495E" w:rsidRDefault="00E1495E" w:rsidP="00E1495E">
      <w:r w:rsidRPr="00E1495E">
        <w:t>Epoch 185/200 | Loss: 0.6915</w:t>
      </w:r>
    </w:p>
    <w:p w14:paraId="75162A88" w14:textId="77777777" w:rsidR="00E1495E" w:rsidRPr="00E1495E" w:rsidRDefault="00E1495E" w:rsidP="00E1495E">
      <w:r w:rsidRPr="00E1495E">
        <w:t>Epoch 186/200 | Loss: 0.7382</w:t>
      </w:r>
    </w:p>
    <w:p w14:paraId="6E6AA3E8" w14:textId="77777777" w:rsidR="00E1495E" w:rsidRPr="00E1495E" w:rsidRDefault="00E1495E" w:rsidP="00E1495E">
      <w:r w:rsidRPr="00E1495E">
        <w:t>Epoch 187/200 | Loss: 0.7435</w:t>
      </w:r>
    </w:p>
    <w:p w14:paraId="0C1EE8E8" w14:textId="77777777" w:rsidR="00E1495E" w:rsidRPr="00E1495E" w:rsidRDefault="00E1495E" w:rsidP="00E1495E">
      <w:r w:rsidRPr="00E1495E">
        <w:t>Epoch 188/200 | Loss: 0.7104</w:t>
      </w:r>
    </w:p>
    <w:p w14:paraId="18D9B5DF" w14:textId="77777777" w:rsidR="00E1495E" w:rsidRPr="00E1495E" w:rsidRDefault="00E1495E" w:rsidP="00E1495E">
      <w:r w:rsidRPr="00E1495E">
        <w:t>Epoch 189/200 | Loss: 0.7132</w:t>
      </w:r>
    </w:p>
    <w:p w14:paraId="7322D837" w14:textId="77777777" w:rsidR="00E1495E" w:rsidRPr="00E1495E" w:rsidRDefault="00E1495E" w:rsidP="00E1495E">
      <w:r w:rsidRPr="00E1495E">
        <w:t>Epoch 190/200 | Loss: 0.7287</w:t>
      </w:r>
    </w:p>
    <w:p w14:paraId="1ACDBCA1" w14:textId="77777777" w:rsidR="00E1495E" w:rsidRPr="00E1495E" w:rsidRDefault="00E1495E" w:rsidP="00E1495E">
      <w:r w:rsidRPr="00E1495E">
        <w:t>Epoch 191/200 | Loss: 0.7109</w:t>
      </w:r>
    </w:p>
    <w:p w14:paraId="61CA2FB2" w14:textId="77777777" w:rsidR="00E1495E" w:rsidRPr="00E1495E" w:rsidRDefault="00E1495E" w:rsidP="00E1495E">
      <w:r w:rsidRPr="00E1495E">
        <w:t>Epoch 192/200 | Loss: 0.7591</w:t>
      </w:r>
    </w:p>
    <w:p w14:paraId="2494BD3F" w14:textId="77777777" w:rsidR="00E1495E" w:rsidRPr="00E1495E" w:rsidRDefault="00E1495E" w:rsidP="00E1495E">
      <w:r w:rsidRPr="00E1495E">
        <w:t>Epoch 193/200 | Loss: 0.7474</w:t>
      </w:r>
    </w:p>
    <w:p w14:paraId="792CDDD8" w14:textId="77777777" w:rsidR="00E1495E" w:rsidRPr="00E1495E" w:rsidRDefault="00E1495E" w:rsidP="00E1495E">
      <w:r w:rsidRPr="00E1495E">
        <w:t>Epoch 194/200 | Loss: 0.7321</w:t>
      </w:r>
    </w:p>
    <w:p w14:paraId="49479E01" w14:textId="77777777" w:rsidR="00E1495E" w:rsidRPr="00E1495E" w:rsidRDefault="00E1495E" w:rsidP="00E1495E">
      <w:r w:rsidRPr="00E1495E">
        <w:t>Epoch 195/200 | Loss: 0.7360</w:t>
      </w:r>
    </w:p>
    <w:p w14:paraId="5B8573FD" w14:textId="77777777" w:rsidR="00E1495E" w:rsidRPr="00E1495E" w:rsidRDefault="00E1495E" w:rsidP="00E1495E">
      <w:r w:rsidRPr="00E1495E">
        <w:t>Epoch 196/200 | Loss: 0.7447</w:t>
      </w:r>
    </w:p>
    <w:p w14:paraId="29BF92C5" w14:textId="77777777" w:rsidR="00E1495E" w:rsidRPr="00E1495E" w:rsidRDefault="00E1495E" w:rsidP="00E1495E">
      <w:r w:rsidRPr="00E1495E">
        <w:t>Epoch 197/200 | Loss: 0.6719</w:t>
      </w:r>
    </w:p>
    <w:p w14:paraId="356E4B96" w14:textId="77777777" w:rsidR="00E1495E" w:rsidRPr="00E1495E" w:rsidRDefault="00E1495E" w:rsidP="00E1495E">
      <w:r w:rsidRPr="00E1495E">
        <w:t>Epoch 198/200 | Loss: 0.7162</w:t>
      </w:r>
    </w:p>
    <w:p w14:paraId="63567FEC" w14:textId="77777777" w:rsidR="00E1495E" w:rsidRPr="00E1495E" w:rsidRDefault="00E1495E" w:rsidP="00E1495E">
      <w:r w:rsidRPr="00E1495E">
        <w:t>Epoch 199/200 | Loss: 0.7029</w:t>
      </w:r>
    </w:p>
    <w:p w14:paraId="0876770D" w14:textId="77777777" w:rsidR="00E1495E" w:rsidRPr="00E1495E" w:rsidRDefault="00E1495E" w:rsidP="00E1495E">
      <w:r w:rsidRPr="00E1495E">
        <w:t>Epoch 200/200 | Loss: 0.6955</w:t>
      </w:r>
    </w:p>
    <w:p w14:paraId="43C1D9EE" w14:textId="77777777" w:rsidR="00E1495E" w:rsidRPr="00E1495E" w:rsidRDefault="00E1495E" w:rsidP="00E1495E">
      <w:r w:rsidRPr="00E1495E">
        <w:drawing>
          <wp:inline distT="0" distB="0" distL="0" distR="0" wp14:anchorId="1CD62046" wp14:editId="0081BDA8">
            <wp:extent cx="5731510" cy="2382520"/>
            <wp:effectExtent l="0" t="0" r="2540" b="0"/>
            <wp:docPr id="797222437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25FBE" w14:textId="77777777" w:rsidR="00E1495E" w:rsidRPr="00E1495E" w:rsidRDefault="00E1495E" w:rsidP="00E1495E">
      <w:r w:rsidRPr="00E1495E">
        <w:lastRenderedPageBreak/>
        <w:drawing>
          <wp:inline distT="0" distB="0" distL="0" distR="0" wp14:anchorId="5DA0D3E7" wp14:editId="396EA808">
            <wp:extent cx="5731510" cy="2407285"/>
            <wp:effectExtent l="0" t="0" r="2540" b="0"/>
            <wp:docPr id="420496119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2C60B" w14:textId="67AFE585" w:rsidR="00E1495E" w:rsidRPr="00E1495E" w:rsidRDefault="00E1495E" w:rsidP="00E1495E">
      <w:pPr>
        <w:rPr>
          <w:ins w:id="1151" w:author="Microsoft Word" w:date="2025-07-21T22:06:00Z" w16du:dateUtc="2025-07-21T16:36:00Z"/>
        </w:rPr>
      </w:pPr>
      <w:r w:rsidRPr="00E1495E">
        <w:drawing>
          <wp:inline distT="0" distB="0" distL="0" distR="0" wp14:anchorId="7DEE20C7" wp14:editId="7F3C5ABE">
            <wp:extent cx="5731510" cy="2171700"/>
            <wp:effectExtent l="0" t="0" r="2540" b="0"/>
            <wp:docPr id="352151959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D662B" w14:textId="10E8BDEC" w:rsidR="00E1495E" w:rsidRPr="00E1495E" w:rsidRDefault="00E1495E" w:rsidP="00E1495E">
      <w:pPr>
        <w:rPr>
          <w:ins w:id="1152" w:author="Microsoft Word" w:date="2025-07-21T22:06:00Z" w16du:dateUtc="2025-07-21T16:36:00Z"/>
        </w:rPr>
      </w:pPr>
      <w:ins w:id="1153" w:author="Microsoft Word" w:date="2025-07-21T22:06:00Z" w16du:dateUtc="2025-07-21T16:36:00Z">
        <w:r w:rsidRPr="00E1495E">
          <w:t>=== ENV1 Split 3/5 ===</w:t>
        </w:r>
      </w:ins>
    </w:p>
    <w:p w14:paraId="4BCAC500" w14:textId="77777777" w:rsidR="00E1495E" w:rsidRPr="00E1495E" w:rsidRDefault="00E1495E" w:rsidP="00E1495E">
      <w:hyperlink r:id="rId38" w:anchor="line=1667" w:history="1">
        <w:r w:rsidRPr="00E1495E">
          <w:rPr>
            <w:rStyle w:val="Hyperlink"/>
          </w:rPr>
          <w:t>C:\Users\sansk\miniconda3\Lib\site-packages\scipy\signal\_spectral_py.py:1668</w:t>
        </w:r>
      </w:hyperlink>
      <w:r w:rsidRPr="00E1495E">
        <w:t>: RuntimeWarning: invalid value encountered in divide</w:t>
      </w:r>
    </w:p>
    <w:p w14:paraId="3CF468AB" w14:textId="77777777" w:rsidR="00E1495E" w:rsidRPr="00E1495E" w:rsidRDefault="00E1495E" w:rsidP="00E1495E">
      <w:r w:rsidRPr="00E1495E">
        <w:t xml:space="preserve">  Cxy = np.abs(Pxy)**2 / Pxx / Pyy</w:t>
      </w:r>
    </w:p>
    <w:p w14:paraId="07602F88" w14:textId="77777777" w:rsidR="00E1495E" w:rsidRPr="00E1495E" w:rsidRDefault="00E1495E" w:rsidP="00E1495E">
      <w:r w:rsidRPr="00E1495E">
        <w:t>After oversampling, class counts: Counter({1: 43, 0: 43})</w:t>
      </w:r>
    </w:p>
    <w:p w14:paraId="11089F41" w14:textId="6903A386" w:rsidR="00E1495E" w:rsidRPr="00E1495E" w:rsidRDefault="00E1495E" w:rsidP="00E1495E">
      <w:pPr>
        <w:rPr>
          <w:ins w:id="1154" w:author="Microsoft Word" w:date="2025-07-21T22:06:00Z" w16du:dateUtc="2025-07-21T16:36:00Z"/>
        </w:rPr>
      </w:pPr>
      <w:ins w:id="1155" w:author="Microsoft Word" w:date="2025-07-21T22:06:00Z" w16du:dateUtc="2025-07-21T16:36:00Z">
        <w:r w:rsidRPr="00E1495E">
          <w:t>Epoch 1/200 | Loss: 0.7910</w:t>
        </w:r>
      </w:ins>
    </w:p>
    <w:p w14:paraId="12D23BE2" w14:textId="4BA52DC3" w:rsidR="00E1495E" w:rsidRPr="00E1495E" w:rsidRDefault="00E1495E" w:rsidP="00E1495E">
      <w:pPr>
        <w:rPr>
          <w:ins w:id="1156" w:author="Microsoft Word" w:date="2025-07-21T22:06:00Z" w16du:dateUtc="2025-07-21T16:36:00Z"/>
        </w:rPr>
      </w:pPr>
      <w:ins w:id="1157" w:author="Microsoft Word" w:date="2025-07-21T22:06:00Z" w16du:dateUtc="2025-07-21T16:36:00Z">
        <w:r w:rsidRPr="00E1495E">
          <w:t>Epoch 2/200 | Loss: 0.7552</w:t>
        </w:r>
      </w:ins>
    </w:p>
    <w:p w14:paraId="26501A94" w14:textId="1AD962C4" w:rsidR="00E1495E" w:rsidRPr="00E1495E" w:rsidRDefault="00E1495E" w:rsidP="00E1495E">
      <w:pPr>
        <w:rPr>
          <w:ins w:id="1158" w:author="Microsoft Word" w:date="2025-07-21T22:06:00Z" w16du:dateUtc="2025-07-21T16:36:00Z"/>
        </w:rPr>
      </w:pPr>
      <w:ins w:id="1159" w:author="Microsoft Word" w:date="2025-07-21T22:06:00Z" w16du:dateUtc="2025-07-21T16:36:00Z">
        <w:r w:rsidRPr="00E1495E">
          <w:t>Epoch 3/200 | Loss: 0.7883</w:t>
        </w:r>
      </w:ins>
    </w:p>
    <w:p w14:paraId="6A18728F" w14:textId="20AEB346" w:rsidR="00E1495E" w:rsidRPr="00E1495E" w:rsidRDefault="00E1495E" w:rsidP="00E1495E">
      <w:pPr>
        <w:rPr>
          <w:ins w:id="1160" w:author="Microsoft Word" w:date="2025-07-21T22:06:00Z" w16du:dateUtc="2025-07-21T16:36:00Z"/>
        </w:rPr>
      </w:pPr>
      <w:ins w:id="1161" w:author="Microsoft Word" w:date="2025-07-21T22:06:00Z" w16du:dateUtc="2025-07-21T16:36:00Z">
        <w:r w:rsidRPr="00E1495E">
          <w:t>Epoch 4/200 | Loss: 0.8024</w:t>
        </w:r>
      </w:ins>
    </w:p>
    <w:p w14:paraId="46EFCD23" w14:textId="69205580" w:rsidR="00E1495E" w:rsidRPr="00E1495E" w:rsidRDefault="00E1495E" w:rsidP="00E1495E">
      <w:pPr>
        <w:rPr>
          <w:ins w:id="1162" w:author="Microsoft Word" w:date="2025-07-21T22:06:00Z" w16du:dateUtc="2025-07-21T16:36:00Z"/>
        </w:rPr>
      </w:pPr>
      <w:ins w:id="1163" w:author="Microsoft Word" w:date="2025-07-21T22:06:00Z" w16du:dateUtc="2025-07-21T16:36:00Z">
        <w:r w:rsidRPr="00E1495E">
          <w:t>Epoch 5/200 | Loss: 0.7607</w:t>
        </w:r>
      </w:ins>
    </w:p>
    <w:p w14:paraId="789D94D9" w14:textId="187CFDDF" w:rsidR="00E1495E" w:rsidRPr="00E1495E" w:rsidRDefault="00E1495E" w:rsidP="00E1495E">
      <w:pPr>
        <w:rPr>
          <w:ins w:id="1164" w:author="Microsoft Word" w:date="2025-07-21T22:06:00Z" w16du:dateUtc="2025-07-21T16:36:00Z"/>
        </w:rPr>
      </w:pPr>
      <w:ins w:id="1165" w:author="Microsoft Word" w:date="2025-07-21T22:06:00Z" w16du:dateUtc="2025-07-21T16:36:00Z">
        <w:r w:rsidRPr="00E1495E">
          <w:t>Epoch 6/200 | Loss: 0.7652</w:t>
        </w:r>
      </w:ins>
    </w:p>
    <w:p w14:paraId="50644091" w14:textId="0E241CD8" w:rsidR="00E1495E" w:rsidRPr="00E1495E" w:rsidRDefault="00E1495E" w:rsidP="00E1495E">
      <w:pPr>
        <w:rPr>
          <w:ins w:id="1166" w:author="Microsoft Word" w:date="2025-07-21T22:06:00Z" w16du:dateUtc="2025-07-21T16:36:00Z"/>
        </w:rPr>
      </w:pPr>
      <w:ins w:id="1167" w:author="Microsoft Word" w:date="2025-07-21T22:06:00Z" w16du:dateUtc="2025-07-21T16:36:00Z">
        <w:r w:rsidRPr="00E1495E">
          <w:t>Epoch 7/200 | Loss: 0.8098</w:t>
        </w:r>
      </w:ins>
    </w:p>
    <w:p w14:paraId="310DDEB5" w14:textId="1A73533A" w:rsidR="00E1495E" w:rsidRPr="00E1495E" w:rsidRDefault="00E1495E" w:rsidP="00E1495E">
      <w:pPr>
        <w:rPr>
          <w:ins w:id="1168" w:author="Microsoft Word" w:date="2025-07-21T22:06:00Z" w16du:dateUtc="2025-07-21T16:36:00Z"/>
        </w:rPr>
      </w:pPr>
      <w:ins w:id="1169" w:author="Microsoft Word" w:date="2025-07-21T22:06:00Z" w16du:dateUtc="2025-07-21T16:36:00Z">
        <w:r w:rsidRPr="00E1495E">
          <w:t>Epoch 8/200 | Loss: 0.7878</w:t>
        </w:r>
      </w:ins>
    </w:p>
    <w:p w14:paraId="7C258C09" w14:textId="554C99DB" w:rsidR="00E1495E" w:rsidRPr="00E1495E" w:rsidRDefault="00E1495E" w:rsidP="00E1495E">
      <w:pPr>
        <w:rPr>
          <w:ins w:id="1170" w:author="Microsoft Word" w:date="2025-07-21T22:06:00Z" w16du:dateUtc="2025-07-21T16:36:00Z"/>
        </w:rPr>
      </w:pPr>
      <w:ins w:id="1171" w:author="Microsoft Word" w:date="2025-07-21T22:06:00Z" w16du:dateUtc="2025-07-21T16:36:00Z">
        <w:r w:rsidRPr="00E1495E">
          <w:t>Epoch 9/200 | Loss: 0.7870</w:t>
        </w:r>
      </w:ins>
    </w:p>
    <w:p w14:paraId="477A1DA5" w14:textId="76B752D4" w:rsidR="00E1495E" w:rsidRPr="00E1495E" w:rsidRDefault="00E1495E" w:rsidP="00E1495E">
      <w:pPr>
        <w:rPr>
          <w:ins w:id="1172" w:author="Microsoft Word" w:date="2025-07-21T22:06:00Z" w16du:dateUtc="2025-07-21T16:36:00Z"/>
        </w:rPr>
      </w:pPr>
      <w:ins w:id="1173" w:author="Microsoft Word" w:date="2025-07-21T22:06:00Z" w16du:dateUtc="2025-07-21T16:36:00Z">
        <w:r w:rsidRPr="00E1495E">
          <w:t>Epoch 10/200 | Loss: 0.7629</w:t>
        </w:r>
      </w:ins>
    </w:p>
    <w:p w14:paraId="32D01DD5" w14:textId="71F17AE9" w:rsidR="00E1495E" w:rsidRPr="00E1495E" w:rsidRDefault="00E1495E" w:rsidP="00E1495E">
      <w:pPr>
        <w:rPr>
          <w:ins w:id="1174" w:author="Microsoft Word" w:date="2025-07-21T22:06:00Z" w16du:dateUtc="2025-07-21T16:36:00Z"/>
        </w:rPr>
      </w:pPr>
      <w:ins w:id="1175" w:author="Microsoft Word" w:date="2025-07-21T22:06:00Z" w16du:dateUtc="2025-07-21T16:36:00Z">
        <w:r w:rsidRPr="00E1495E">
          <w:t>Epoch 11/200 | Loss: 0.8078</w:t>
        </w:r>
      </w:ins>
    </w:p>
    <w:p w14:paraId="75153484" w14:textId="58052C10" w:rsidR="00E1495E" w:rsidRPr="00E1495E" w:rsidRDefault="00E1495E" w:rsidP="00E1495E">
      <w:pPr>
        <w:rPr>
          <w:ins w:id="1176" w:author="Microsoft Word" w:date="2025-07-21T22:06:00Z" w16du:dateUtc="2025-07-21T16:36:00Z"/>
        </w:rPr>
      </w:pPr>
      <w:ins w:id="1177" w:author="Microsoft Word" w:date="2025-07-21T22:06:00Z" w16du:dateUtc="2025-07-21T16:36:00Z">
        <w:r w:rsidRPr="00E1495E">
          <w:t>Epoch 12/200 | Loss: 0.7649</w:t>
        </w:r>
      </w:ins>
    </w:p>
    <w:p w14:paraId="498C9860" w14:textId="59783F8C" w:rsidR="00E1495E" w:rsidRPr="00E1495E" w:rsidRDefault="00E1495E" w:rsidP="00E1495E">
      <w:pPr>
        <w:rPr>
          <w:ins w:id="1178" w:author="Microsoft Word" w:date="2025-07-21T22:06:00Z" w16du:dateUtc="2025-07-21T16:36:00Z"/>
        </w:rPr>
      </w:pPr>
      <w:ins w:id="1179" w:author="Microsoft Word" w:date="2025-07-21T22:06:00Z" w16du:dateUtc="2025-07-21T16:36:00Z">
        <w:r w:rsidRPr="00E1495E">
          <w:t>Epoch 13/200 | Loss: 0.7843</w:t>
        </w:r>
      </w:ins>
    </w:p>
    <w:p w14:paraId="31BE6E6C" w14:textId="752AC09D" w:rsidR="00E1495E" w:rsidRPr="00E1495E" w:rsidRDefault="00E1495E" w:rsidP="00E1495E">
      <w:pPr>
        <w:rPr>
          <w:ins w:id="1180" w:author="Microsoft Word" w:date="2025-07-21T22:06:00Z" w16du:dateUtc="2025-07-21T16:36:00Z"/>
        </w:rPr>
      </w:pPr>
      <w:ins w:id="1181" w:author="Microsoft Word" w:date="2025-07-21T22:06:00Z" w16du:dateUtc="2025-07-21T16:36:00Z">
        <w:r w:rsidRPr="00E1495E">
          <w:t>Epoch 14/200 | Loss: 0.8289</w:t>
        </w:r>
      </w:ins>
    </w:p>
    <w:p w14:paraId="719EED03" w14:textId="042C3050" w:rsidR="00E1495E" w:rsidRPr="00E1495E" w:rsidRDefault="00E1495E" w:rsidP="00E1495E">
      <w:pPr>
        <w:rPr>
          <w:ins w:id="1182" w:author="Microsoft Word" w:date="2025-07-21T22:06:00Z" w16du:dateUtc="2025-07-21T16:36:00Z"/>
        </w:rPr>
      </w:pPr>
      <w:ins w:id="1183" w:author="Microsoft Word" w:date="2025-07-21T22:06:00Z" w16du:dateUtc="2025-07-21T16:36:00Z">
        <w:r w:rsidRPr="00E1495E">
          <w:t>Epoch 15/200 | Loss: 0.9120</w:t>
        </w:r>
      </w:ins>
    </w:p>
    <w:p w14:paraId="78F78CBD" w14:textId="2E46287B" w:rsidR="00E1495E" w:rsidRPr="00E1495E" w:rsidRDefault="00E1495E" w:rsidP="00E1495E">
      <w:pPr>
        <w:rPr>
          <w:ins w:id="1184" w:author="Microsoft Word" w:date="2025-07-21T22:06:00Z" w16du:dateUtc="2025-07-21T16:36:00Z"/>
        </w:rPr>
      </w:pPr>
      <w:ins w:id="1185" w:author="Microsoft Word" w:date="2025-07-21T22:06:00Z" w16du:dateUtc="2025-07-21T16:36:00Z">
        <w:r w:rsidRPr="00E1495E">
          <w:t>Epoch 16/200 | Loss: 0.8880</w:t>
        </w:r>
      </w:ins>
    </w:p>
    <w:p w14:paraId="4BDF2A37" w14:textId="548BD218" w:rsidR="00E1495E" w:rsidRPr="00E1495E" w:rsidRDefault="00E1495E" w:rsidP="00E1495E">
      <w:pPr>
        <w:rPr>
          <w:ins w:id="1186" w:author="Microsoft Word" w:date="2025-07-21T22:06:00Z" w16du:dateUtc="2025-07-21T16:36:00Z"/>
        </w:rPr>
      </w:pPr>
      <w:ins w:id="1187" w:author="Microsoft Word" w:date="2025-07-21T22:06:00Z" w16du:dateUtc="2025-07-21T16:36:00Z">
        <w:r w:rsidRPr="00E1495E">
          <w:t>Epoch 17/200 | Loss: 0.8044</w:t>
        </w:r>
      </w:ins>
    </w:p>
    <w:p w14:paraId="4B636E0D" w14:textId="1307D3A4" w:rsidR="00E1495E" w:rsidRPr="00E1495E" w:rsidRDefault="00E1495E" w:rsidP="00E1495E">
      <w:pPr>
        <w:rPr>
          <w:ins w:id="1188" w:author="Microsoft Word" w:date="2025-07-21T22:06:00Z" w16du:dateUtc="2025-07-21T16:36:00Z"/>
        </w:rPr>
      </w:pPr>
      <w:ins w:id="1189" w:author="Microsoft Word" w:date="2025-07-21T22:06:00Z" w16du:dateUtc="2025-07-21T16:36:00Z">
        <w:r w:rsidRPr="00E1495E">
          <w:t>Epoch 18/200 | Loss: 0.7255</w:t>
        </w:r>
      </w:ins>
    </w:p>
    <w:p w14:paraId="4081BC0B" w14:textId="2E4EE3CA" w:rsidR="00E1495E" w:rsidRPr="00E1495E" w:rsidRDefault="00E1495E" w:rsidP="00E1495E">
      <w:pPr>
        <w:rPr>
          <w:ins w:id="1190" w:author="Microsoft Word" w:date="2025-07-21T22:06:00Z" w16du:dateUtc="2025-07-21T16:36:00Z"/>
        </w:rPr>
      </w:pPr>
      <w:ins w:id="1191" w:author="Microsoft Word" w:date="2025-07-21T22:06:00Z" w16du:dateUtc="2025-07-21T16:36:00Z">
        <w:r w:rsidRPr="00E1495E">
          <w:t>Epoch 19/200 | Loss: 0.7262</w:t>
        </w:r>
      </w:ins>
    </w:p>
    <w:p w14:paraId="2385927A" w14:textId="77777777" w:rsidR="00E1495E" w:rsidRPr="00E1495E" w:rsidRDefault="00E1495E" w:rsidP="00E1495E">
      <w:r w:rsidRPr="00E1495E">
        <w:t>Epoch 20/200 | Loss: 0.7996</w:t>
      </w:r>
    </w:p>
    <w:p w14:paraId="565120D8" w14:textId="77777777" w:rsidR="00E1495E" w:rsidRPr="00E1495E" w:rsidRDefault="00E1495E" w:rsidP="00E1495E">
      <w:r w:rsidRPr="00E1495E">
        <w:t>Epoch 21/200 | Loss: 0.7717</w:t>
      </w:r>
    </w:p>
    <w:p w14:paraId="0165E619" w14:textId="77777777" w:rsidR="00E1495E" w:rsidRPr="00E1495E" w:rsidRDefault="00E1495E" w:rsidP="00E1495E">
      <w:r w:rsidRPr="00E1495E">
        <w:t>Epoch 22/200 | Loss: 0.7643</w:t>
      </w:r>
    </w:p>
    <w:p w14:paraId="3D390893" w14:textId="77777777" w:rsidR="00E1495E" w:rsidRPr="00E1495E" w:rsidRDefault="00E1495E" w:rsidP="00E1495E">
      <w:r w:rsidRPr="00E1495E">
        <w:t>Epoch 23/200 | Loss: 0.6760</w:t>
      </w:r>
    </w:p>
    <w:p w14:paraId="500AD1C9" w14:textId="77777777" w:rsidR="00E1495E" w:rsidRPr="00E1495E" w:rsidRDefault="00E1495E" w:rsidP="00E1495E">
      <w:r w:rsidRPr="00E1495E">
        <w:t>Epoch 24/200 | Loss: 0.8356</w:t>
      </w:r>
    </w:p>
    <w:p w14:paraId="4A1EDDEA" w14:textId="77777777" w:rsidR="00E1495E" w:rsidRPr="00E1495E" w:rsidRDefault="00E1495E" w:rsidP="00E1495E">
      <w:r w:rsidRPr="00E1495E">
        <w:lastRenderedPageBreak/>
        <w:t>Epoch 25/200 | Loss: 0.7460</w:t>
      </w:r>
    </w:p>
    <w:p w14:paraId="1D34484E" w14:textId="77777777" w:rsidR="00E1495E" w:rsidRPr="00E1495E" w:rsidRDefault="00E1495E" w:rsidP="00E1495E">
      <w:r w:rsidRPr="00E1495E">
        <w:t>Epoch 26/200 | Loss: 0.7987</w:t>
      </w:r>
    </w:p>
    <w:p w14:paraId="79C69A32" w14:textId="77777777" w:rsidR="00E1495E" w:rsidRPr="00E1495E" w:rsidRDefault="00E1495E" w:rsidP="00E1495E">
      <w:r w:rsidRPr="00E1495E">
        <w:t>Epoch 27/200 | Loss: 0.7628</w:t>
      </w:r>
    </w:p>
    <w:p w14:paraId="53166367" w14:textId="77777777" w:rsidR="00E1495E" w:rsidRPr="00E1495E" w:rsidRDefault="00E1495E" w:rsidP="00E1495E">
      <w:r w:rsidRPr="00E1495E">
        <w:t>Epoch 28/200 | Loss: 0.7765</w:t>
      </w:r>
    </w:p>
    <w:p w14:paraId="1CF04E59" w14:textId="77777777" w:rsidR="00E1495E" w:rsidRPr="00E1495E" w:rsidRDefault="00E1495E" w:rsidP="00E1495E">
      <w:r w:rsidRPr="00E1495E">
        <w:t>Epoch 29/200 | Loss: 0.7684</w:t>
      </w:r>
    </w:p>
    <w:p w14:paraId="49FA5D56" w14:textId="77777777" w:rsidR="00E1495E" w:rsidRPr="00E1495E" w:rsidRDefault="00E1495E" w:rsidP="00E1495E">
      <w:r w:rsidRPr="00E1495E">
        <w:t>Epoch 30/200 | Loss: 0.7066</w:t>
      </w:r>
    </w:p>
    <w:p w14:paraId="24DB7E24" w14:textId="77777777" w:rsidR="00E1495E" w:rsidRPr="00E1495E" w:rsidRDefault="00E1495E" w:rsidP="00E1495E">
      <w:r w:rsidRPr="00E1495E">
        <w:t>Epoch 31/200 | Loss: 0.7790</w:t>
      </w:r>
    </w:p>
    <w:p w14:paraId="1382F303" w14:textId="77777777" w:rsidR="00E1495E" w:rsidRPr="00E1495E" w:rsidRDefault="00E1495E" w:rsidP="00E1495E">
      <w:r w:rsidRPr="00E1495E">
        <w:t>Epoch 32/200 | Loss: 0.8084</w:t>
      </w:r>
    </w:p>
    <w:p w14:paraId="21B17BF4" w14:textId="77777777" w:rsidR="00E1495E" w:rsidRPr="00E1495E" w:rsidRDefault="00E1495E" w:rsidP="00E1495E">
      <w:r w:rsidRPr="00E1495E">
        <w:t>Epoch 33/200 | Loss: 0.8276</w:t>
      </w:r>
    </w:p>
    <w:p w14:paraId="30ED0C85" w14:textId="77777777" w:rsidR="00E1495E" w:rsidRPr="00E1495E" w:rsidRDefault="00E1495E" w:rsidP="00E1495E">
      <w:r w:rsidRPr="00E1495E">
        <w:t>Epoch 34/200 | Loss: 0.7420</w:t>
      </w:r>
    </w:p>
    <w:p w14:paraId="11060BBB" w14:textId="77777777" w:rsidR="00E1495E" w:rsidRPr="00E1495E" w:rsidRDefault="00E1495E" w:rsidP="00E1495E">
      <w:r w:rsidRPr="00E1495E">
        <w:t>Epoch 35/200 | Loss: 0.7784</w:t>
      </w:r>
    </w:p>
    <w:p w14:paraId="2FFCCE5D" w14:textId="77777777" w:rsidR="00E1495E" w:rsidRPr="00E1495E" w:rsidRDefault="00E1495E" w:rsidP="00E1495E">
      <w:r w:rsidRPr="00E1495E">
        <w:t>Epoch 36/200 | Loss: 0.8001</w:t>
      </w:r>
    </w:p>
    <w:p w14:paraId="10859FED" w14:textId="77777777" w:rsidR="00E1495E" w:rsidRPr="00E1495E" w:rsidRDefault="00E1495E" w:rsidP="00E1495E">
      <w:r w:rsidRPr="00E1495E">
        <w:t>Epoch 37/200 | Loss: 0.7748</w:t>
      </w:r>
    </w:p>
    <w:p w14:paraId="71550E47" w14:textId="77777777" w:rsidR="00E1495E" w:rsidRPr="00E1495E" w:rsidRDefault="00E1495E" w:rsidP="00E1495E">
      <w:r w:rsidRPr="00E1495E">
        <w:t>Epoch 38/200 | Loss: 0.8193</w:t>
      </w:r>
    </w:p>
    <w:p w14:paraId="6711A90F" w14:textId="77777777" w:rsidR="00E1495E" w:rsidRPr="00E1495E" w:rsidRDefault="00E1495E" w:rsidP="00E1495E">
      <w:r w:rsidRPr="00E1495E">
        <w:t>Epoch 39/200 | Loss: 0.7825</w:t>
      </w:r>
    </w:p>
    <w:p w14:paraId="2B8F9A9D" w14:textId="77777777" w:rsidR="00E1495E" w:rsidRPr="00E1495E" w:rsidRDefault="00E1495E" w:rsidP="00E1495E">
      <w:r w:rsidRPr="00E1495E">
        <w:t>Epoch 40/200 | Loss: 0.7991</w:t>
      </w:r>
    </w:p>
    <w:p w14:paraId="3F2B3DAB" w14:textId="77777777" w:rsidR="00E1495E" w:rsidRPr="00E1495E" w:rsidRDefault="00E1495E" w:rsidP="00E1495E">
      <w:r w:rsidRPr="00E1495E">
        <w:t>Epoch 41/200 | Loss: 0.8342</w:t>
      </w:r>
    </w:p>
    <w:p w14:paraId="78E9B1A5" w14:textId="77777777" w:rsidR="00E1495E" w:rsidRPr="00E1495E" w:rsidRDefault="00E1495E" w:rsidP="00E1495E">
      <w:r w:rsidRPr="00E1495E">
        <w:t>Epoch 42/200 | Loss: 0.6981</w:t>
      </w:r>
    </w:p>
    <w:p w14:paraId="3850EFB1" w14:textId="77777777" w:rsidR="00E1495E" w:rsidRPr="00E1495E" w:rsidRDefault="00E1495E" w:rsidP="00E1495E">
      <w:r w:rsidRPr="00E1495E">
        <w:t>Epoch 43/200 | Loss: 0.8412</w:t>
      </w:r>
    </w:p>
    <w:p w14:paraId="140830BF" w14:textId="77777777" w:rsidR="00E1495E" w:rsidRPr="00E1495E" w:rsidRDefault="00E1495E" w:rsidP="00E1495E">
      <w:r w:rsidRPr="00E1495E">
        <w:t>Epoch 44/200 | Loss: 0.7694</w:t>
      </w:r>
    </w:p>
    <w:p w14:paraId="1942C1E4" w14:textId="77777777" w:rsidR="00E1495E" w:rsidRPr="00E1495E" w:rsidRDefault="00E1495E" w:rsidP="00E1495E">
      <w:r w:rsidRPr="00E1495E">
        <w:t>Epoch 45/200 | Loss: 0.7745</w:t>
      </w:r>
    </w:p>
    <w:p w14:paraId="31150BA4" w14:textId="77777777" w:rsidR="00E1495E" w:rsidRPr="00E1495E" w:rsidRDefault="00E1495E" w:rsidP="00E1495E">
      <w:r w:rsidRPr="00E1495E">
        <w:t>Epoch 46/200 | Loss: 0.7025</w:t>
      </w:r>
    </w:p>
    <w:p w14:paraId="0F6C54D1" w14:textId="77777777" w:rsidR="00E1495E" w:rsidRPr="00E1495E" w:rsidRDefault="00E1495E" w:rsidP="00E1495E">
      <w:r w:rsidRPr="00E1495E">
        <w:t>Epoch 47/200 | Loss: 0.7440</w:t>
      </w:r>
    </w:p>
    <w:p w14:paraId="49FE9F48" w14:textId="77777777" w:rsidR="00E1495E" w:rsidRPr="00E1495E" w:rsidRDefault="00E1495E" w:rsidP="00E1495E">
      <w:r w:rsidRPr="00E1495E">
        <w:t>Epoch 48/200 | Loss: 0.7862</w:t>
      </w:r>
    </w:p>
    <w:p w14:paraId="48316054" w14:textId="77777777" w:rsidR="00E1495E" w:rsidRPr="00E1495E" w:rsidRDefault="00E1495E" w:rsidP="00E1495E">
      <w:r w:rsidRPr="00E1495E">
        <w:t>Epoch 49/200 | Loss: 0.7055</w:t>
      </w:r>
    </w:p>
    <w:p w14:paraId="294941D2" w14:textId="77777777" w:rsidR="00E1495E" w:rsidRPr="00E1495E" w:rsidRDefault="00E1495E" w:rsidP="00E1495E">
      <w:r w:rsidRPr="00E1495E">
        <w:t>Epoch 50/200 | Loss: 0.7619</w:t>
      </w:r>
    </w:p>
    <w:p w14:paraId="7A6EDDD1" w14:textId="77777777" w:rsidR="00E1495E" w:rsidRPr="00E1495E" w:rsidRDefault="00E1495E" w:rsidP="00E1495E">
      <w:r w:rsidRPr="00E1495E">
        <w:t>Epoch 51/200 | Loss: 0.7711</w:t>
      </w:r>
    </w:p>
    <w:p w14:paraId="0A40948A" w14:textId="77777777" w:rsidR="00E1495E" w:rsidRPr="00E1495E" w:rsidRDefault="00E1495E" w:rsidP="00E1495E">
      <w:r w:rsidRPr="00E1495E">
        <w:t>Epoch 52/200 | Loss: 0.8009</w:t>
      </w:r>
    </w:p>
    <w:p w14:paraId="6A8F1E1D" w14:textId="77777777" w:rsidR="00E1495E" w:rsidRPr="00E1495E" w:rsidRDefault="00E1495E" w:rsidP="00E1495E">
      <w:r w:rsidRPr="00E1495E">
        <w:t>Epoch 53/200 | Loss: 0.8094</w:t>
      </w:r>
    </w:p>
    <w:p w14:paraId="0F833048" w14:textId="77777777" w:rsidR="00E1495E" w:rsidRPr="00E1495E" w:rsidRDefault="00E1495E" w:rsidP="00E1495E">
      <w:r w:rsidRPr="00E1495E">
        <w:t>Epoch 54/200 | Loss: 0.7457</w:t>
      </w:r>
    </w:p>
    <w:p w14:paraId="36DFE34B" w14:textId="77777777" w:rsidR="00E1495E" w:rsidRPr="00E1495E" w:rsidRDefault="00E1495E" w:rsidP="00E1495E">
      <w:r w:rsidRPr="00E1495E">
        <w:t>Epoch 55/200 | Loss: 0.7034</w:t>
      </w:r>
    </w:p>
    <w:p w14:paraId="461F835F" w14:textId="77777777" w:rsidR="00E1495E" w:rsidRPr="00E1495E" w:rsidRDefault="00E1495E" w:rsidP="00E1495E">
      <w:r w:rsidRPr="00E1495E">
        <w:lastRenderedPageBreak/>
        <w:t>Epoch 56/200 | Loss: 0.7269</w:t>
      </w:r>
    </w:p>
    <w:p w14:paraId="41FFA628" w14:textId="77777777" w:rsidR="00E1495E" w:rsidRPr="00E1495E" w:rsidRDefault="00E1495E" w:rsidP="00E1495E">
      <w:r w:rsidRPr="00E1495E">
        <w:t>Epoch 57/200 | Loss: 0.7220</w:t>
      </w:r>
    </w:p>
    <w:p w14:paraId="079633C9" w14:textId="77777777" w:rsidR="00E1495E" w:rsidRPr="00E1495E" w:rsidRDefault="00E1495E" w:rsidP="00E1495E">
      <w:r w:rsidRPr="00E1495E">
        <w:t>Epoch 58/200 | Loss: 0.7438</w:t>
      </w:r>
    </w:p>
    <w:p w14:paraId="284D6509" w14:textId="77777777" w:rsidR="00E1495E" w:rsidRPr="00E1495E" w:rsidRDefault="00E1495E" w:rsidP="00E1495E">
      <w:r w:rsidRPr="00E1495E">
        <w:t>Epoch 59/200 | Loss: 0.7694</w:t>
      </w:r>
    </w:p>
    <w:p w14:paraId="3C29DAE5" w14:textId="77777777" w:rsidR="00E1495E" w:rsidRPr="00E1495E" w:rsidRDefault="00E1495E" w:rsidP="00E1495E">
      <w:r w:rsidRPr="00E1495E">
        <w:t>Epoch 60/200 | Loss: 0.7241</w:t>
      </w:r>
    </w:p>
    <w:p w14:paraId="2CBF47C1" w14:textId="77777777" w:rsidR="00E1495E" w:rsidRPr="00E1495E" w:rsidRDefault="00E1495E" w:rsidP="00E1495E">
      <w:r w:rsidRPr="00E1495E">
        <w:t>Epoch 61/200 | Loss: 0.7203</w:t>
      </w:r>
    </w:p>
    <w:p w14:paraId="4130724F" w14:textId="77777777" w:rsidR="00E1495E" w:rsidRPr="00E1495E" w:rsidRDefault="00E1495E" w:rsidP="00E1495E">
      <w:r w:rsidRPr="00E1495E">
        <w:t>Epoch 62/200 | Loss: 0.6992</w:t>
      </w:r>
    </w:p>
    <w:p w14:paraId="7A9E0734" w14:textId="77777777" w:rsidR="00E1495E" w:rsidRPr="00E1495E" w:rsidRDefault="00E1495E" w:rsidP="00E1495E">
      <w:r w:rsidRPr="00E1495E">
        <w:t>Epoch 63/200 | Loss: 0.7375</w:t>
      </w:r>
    </w:p>
    <w:p w14:paraId="1B87532C" w14:textId="77777777" w:rsidR="00E1495E" w:rsidRPr="00E1495E" w:rsidRDefault="00E1495E" w:rsidP="00E1495E">
      <w:r w:rsidRPr="00E1495E">
        <w:t>Epoch 64/200 | Loss: 0.7256</w:t>
      </w:r>
    </w:p>
    <w:p w14:paraId="318E8D6F" w14:textId="77777777" w:rsidR="00E1495E" w:rsidRPr="00E1495E" w:rsidRDefault="00E1495E" w:rsidP="00E1495E">
      <w:r w:rsidRPr="00E1495E">
        <w:t>Epoch 65/200 | Loss: 0.7954</w:t>
      </w:r>
    </w:p>
    <w:p w14:paraId="44D4BBFB" w14:textId="77777777" w:rsidR="00E1495E" w:rsidRPr="00E1495E" w:rsidRDefault="00E1495E" w:rsidP="00E1495E">
      <w:r w:rsidRPr="00E1495E">
        <w:t>Epoch 66/200 |</w:t>
      </w:r>
      <w:r w:rsidRPr="00E1495E">
        <w:lastRenderedPageBreak/>
        <w:t xml:space="preserve"> Loss: 0.7271</w:t>
      </w:r>
    </w:p>
    <w:p w14:paraId="303C722A" w14:textId="77777777" w:rsidR="00E1495E" w:rsidRPr="00E1495E" w:rsidRDefault="00E1495E" w:rsidP="00E1495E">
      <w:r w:rsidRPr="00E1495E">
        <w:t>Epoch 67/200 | Loss: 0.7109</w:t>
      </w:r>
    </w:p>
    <w:p w14:paraId="19F470E7" w14:textId="77777777" w:rsidR="00E1495E" w:rsidRPr="00E1495E" w:rsidRDefault="00E1495E" w:rsidP="00E1495E">
      <w:r w:rsidRPr="00E1495E">
        <w:t>Epoch 68/200 | Loss: 0.7284</w:t>
      </w:r>
    </w:p>
    <w:p w14:paraId="519C17DF" w14:textId="77777777" w:rsidR="00E1495E" w:rsidRPr="00E1495E" w:rsidRDefault="00E1495E" w:rsidP="00E1495E">
      <w:r w:rsidRPr="00E1495E">
        <w:t>Epoch 69/200 | Loss: 0.7498</w:t>
      </w:r>
    </w:p>
    <w:p w14:paraId="6C4CAA90" w14:textId="77777777" w:rsidR="00E1495E" w:rsidRPr="00E1495E" w:rsidRDefault="00E1495E" w:rsidP="00E1495E">
      <w:r w:rsidRPr="00E1495E">
        <w:t>Epoch 70/200 | Loss: 0.7542</w:t>
      </w:r>
    </w:p>
    <w:p w14:paraId="54384D5F" w14:textId="77777777" w:rsidR="00E1495E" w:rsidRPr="00E1495E" w:rsidRDefault="00E1495E" w:rsidP="00E1495E">
      <w:r w:rsidRPr="00E1495E">
        <w:t>Epoch 71/200 | Loss: 0.7583</w:t>
      </w:r>
    </w:p>
    <w:p w14:paraId="0EFD277B" w14:textId="77777777" w:rsidR="00E1495E" w:rsidRPr="00E1495E" w:rsidRDefault="00E1495E" w:rsidP="00E1495E">
      <w:r w:rsidRPr="00E1495E">
        <w:t>Epoch 72/200 | Loss: 0.7461</w:t>
      </w:r>
    </w:p>
    <w:p w14:paraId="20E057BA" w14:textId="77777777" w:rsidR="00E1495E" w:rsidRPr="00E1495E" w:rsidRDefault="00E1495E" w:rsidP="00E1495E">
      <w:r w:rsidRPr="00E1495E">
        <w:t>Epoch 73/200 | Loss: 0.7024</w:t>
      </w:r>
    </w:p>
    <w:p w14:paraId="59923D55" w14:textId="77777777" w:rsidR="00E1495E" w:rsidRPr="00E1495E" w:rsidRDefault="00E1495E" w:rsidP="00E1495E">
      <w:r w:rsidRPr="00E1495E">
        <w:t>Epoch 74/200 | Loss: 0.7410</w:t>
      </w:r>
    </w:p>
    <w:p w14:paraId="5A47B9A6" w14:textId="77777777" w:rsidR="00E1495E" w:rsidRPr="00E1495E" w:rsidRDefault="00E1495E" w:rsidP="00E1495E">
      <w:r w:rsidRPr="00E1495E">
        <w:t>Epoch 75/200 | Loss: 0.7108</w:t>
      </w:r>
    </w:p>
    <w:p w14:paraId="0CA9F1FF" w14:textId="77777777" w:rsidR="00E1495E" w:rsidRPr="00E1495E" w:rsidRDefault="00E1495E" w:rsidP="00E1495E">
      <w:r w:rsidRPr="00E1495E">
        <w:t>Epoch 76/200 | Loss: 0.7098</w:t>
      </w:r>
    </w:p>
    <w:p w14:paraId="6EB56B32" w14:textId="77777777" w:rsidR="00E1495E" w:rsidRPr="00E1495E" w:rsidRDefault="00E1495E" w:rsidP="00E1495E">
      <w:r w:rsidRPr="00E1495E">
        <w:t>Epoch 77/200 | Loss: 0.7056</w:t>
      </w:r>
    </w:p>
    <w:p w14:paraId="40DE59C5" w14:textId="77777777" w:rsidR="00E1495E" w:rsidRPr="00E1495E" w:rsidRDefault="00E1495E" w:rsidP="00E1495E">
      <w:r w:rsidRPr="00E1495E">
        <w:t>Epoch 78/200 | Loss: 0.7366</w:t>
      </w:r>
    </w:p>
    <w:p w14:paraId="2D26B71B" w14:textId="77777777" w:rsidR="00E1495E" w:rsidRPr="00E1495E" w:rsidRDefault="00E1495E" w:rsidP="00E1495E">
      <w:r w:rsidRPr="00E1495E">
        <w:t>Epoch 79/200 | Loss: 0.7244</w:t>
      </w:r>
    </w:p>
    <w:p w14:paraId="414B46CC" w14:textId="77777777" w:rsidR="00E1495E" w:rsidRPr="00E1495E" w:rsidRDefault="00E1495E" w:rsidP="00E1495E">
      <w:r w:rsidRPr="00E1495E">
        <w:t>Epoch 80/200 | Loss: 0.6843</w:t>
      </w:r>
    </w:p>
    <w:p w14:paraId="7FE7DE97" w14:textId="77777777" w:rsidR="00E1495E" w:rsidRPr="00E1495E" w:rsidRDefault="00E1495E" w:rsidP="00E1495E">
      <w:r w:rsidRPr="00E1495E">
        <w:t>Epoch 81/200 | Loss: 0.7349</w:t>
      </w:r>
    </w:p>
    <w:p w14:paraId="7D5348ED" w14:textId="77777777" w:rsidR="00E1495E" w:rsidRPr="00E1495E" w:rsidRDefault="00E1495E" w:rsidP="00E1495E">
      <w:r w:rsidRPr="00E1495E">
        <w:t>Epoch 82/200 | Loss: 0.7533</w:t>
      </w:r>
    </w:p>
    <w:p w14:paraId="7F21B8E2" w14:textId="77777777" w:rsidR="00E1495E" w:rsidRPr="00E1495E" w:rsidRDefault="00E1495E" w:rsidP="00E1495E">
      <w:r w:rsidRPr="00E1495E">
        <w:t>Epoch 83/200 | Loss: 0.7289</w:t>
      </w:r>
    </w:p>
    <w:p w14:paraId="4BBEC1FE" w14:textId="77777777" w:rsidR="00E1495E" w:rsidRPr="00E1495E" w:rsidRDefault="00E1495E" w:rsidP="00E1495E">
      <w:r w:rsidRPr="00E1495E">
        <w:t>Epoch 84/200 | Loss: 0.7094</w:t>
      </w:r>
    </w:p>
    <w:p w14:paraId="70250BE8" w14:textId="77777777" w:rsidR="00E1495E" w:rsidRPr="00E1495E" w:rsidRDefault="00E1495E" w:rsidP="00E1495E">
      <w:r w:rsidRPr="00E1495E">
        <w:t>Epoch 85/200 | Loss: 0.7266</w:t>
      </w:r>
    </w:p>
    <w:p w14:paraId="5846ACEE" w14:textId="77777777" w:rsidR="00E1495E" w:rsidRPr="00E1495E" w:rsidRDefault="00E1495E" w:rsidP="00E1495E">
      <w:r w:rsidRPr="00E1495E">
        <w:t>Epoch 86/200 | Loss: 0.7539</w:t>
      </w:r>
    </w:p>
    <w:p w14:paraId="2A6504CC" w14:textId="77777777" w:rsidR="00E1495E" w:rsidRPr="00E1495E" w:rsidRDefault="00E1495E" w:rsidP="00E1495E">
      <w:r w:rsidRPr="00E1495E">
        <w:lastRenderedPageBreak/>
        <w:t>Epoch 87/200 | Loss: 0.7459</w:t>
      </w:r>
    </w:p>
    <w:p w14:paraId="0075D3E4" w14:textId="77777777" w:rsidR="00E1495E" w:rsidRPr="00E1495E" w:rsidRDefault="00E1495E" w:rsidP="00E1495E">
      <w:r w:rsidRPr="00E1495E">
        <w:t>Epoch 88/200 | Loss: 0.7679</w:t>
      </w:r>
    </w:p>
    <w:p w14:paraId="434E73C5" w14:textId="77777777" w:rsidR="00E1495E" w:rsidRPr="00E1495E" w:rsidRDefault="00E1495E" w:rsidP="00E1495E">
      <w:r w:rsidRPr="00E1495E">
        <w:t>Epoch 89/200 | Loss: 0.7246</w:t>
      </w:r>
    </w:p>
    <w:p w14:paraId="33BC3146" w14:textId="77777777" w:rsidR="00E1495E" w:rsidRPr="00E1495E" w:rsidRDefault="00E1495E" w:rsidP="00E1495E">
      <w:r w:rsidRPr="00E1495E">
        <w:t>Epoch 90/200 | Loss: 0.6947</w:t>
      </w:r>
    </w:p>
    <w:p w14:paraId="55BB0E2A" w14:textId="77777777" w:rsidR="00E1495E" w:rsidRPr="00E1495E" w:rsidRDefault="00E1495E" w:rsidP="00E1495E">
      <w:r w:rsidRPr="00E1495E">
        <w:t>Epoch 91/200 | Loss: 0.7305</w:t>
      </w:r>
    </w:p>
    <w:p w14:paraId="041B42E5" w14:textId="77777777" w:rsidR="00E1495E" w:rsidRPr="00E1495E" w:rsidRDefault="00E1495E" w:rsidP="00E1495E">
      <w:r w:rsidRPr="00E1495E">
        <w:t>Epoch 92/200 | Loss: 0.7708</w:t>
      </w:r>
    </w:p>
    <w:p w14:paraId="24E1F24E" w14:textId="77777777" w:rsidR="00E1495E" w:rsidRPr="00E1495E" w:rsidRDefault="00E1495E" w:rsidP="00E1495E">
      <w:r w:rsidRPr="00E1495E">
        <w:t>Epoch 93/200 | Loss: 0.7287</w:t>
      </w:r>
    </w:p>
    <w:p w14:paraId="0B196D23" w14:textId="77777777" w:rsidR="00E1495E" w:rsidRPr="00E1495E" w:rsidRDefault="00E1495E" w:rsidP="00E1495E">
      <w:r w:rsidRPr="00E1495E">
        <w:t>Epoch 94/200 | Loss: 0.7425</w:t>
      </w:r>
    </w:p>
    <w:p w14:paraId="697C802D" w14:textId="77777777" w:rsidR="00E1495E" w:rsidRPr="00E1495E" w:rsidRDefault="00E1495E" w:rsidP="00E1495E">
      <w:r w:rsidRPr="00E1495E">
        <w:t>Epoch 95/200 | Loss: 0.7121</w:t>
      </w:r>
    </w:p>
    <w:p w14:paraId="684E1B7B" w14:textId="77777777" w:rsidR="00E1495E" w:rsidRPr="00E1495E" w:rsidRDefault="00E1495E" w:rsidP="00E1495E">
      <w:r w:rsidRPr="00E1495E">
        <w:t>Epoch 96/200 | Loss: 0.7599</w:t>
      </w:r>
    </w:p>
    <w:p w14:paraId="1781356C" w14:textId="77777777" w:rsidR="00E1495E" w:rsidRPr="00E1495E" w:rsidRDefault="00E1495E" w:rsidP="00E1495E">
      <w:r w:rsidRPr="00E1495E">
        <w:t>Epoch 97/200 | Loss: 0.7130</w:t>
      </w:r>
    </w:p>
    <w:p w14:paraId="52EB2DC0" w14:textId="77777777" w:rsidR="00E1495E" w:rsidRPr="00E1495E" w:rsidRDefault="00E1495E" w:rsidP="00E1495E">
      <w:r w:rsidRPr="00E1495E">
        <w:t>Epoch 98/200 | Loss: 0.7371</w:t>
      </w:r>
    </w:p>
    <w:p w14:paraId="2346FD76" w14:textId="77777777" w:rsidR="00E1495E" w:rsidRPr="00E1495E" w:rsidRDefault="00E1495E" w:rsidP="00E1495E">
      <w:r w:rsidRPr="00E1495E">
        <w:t>Epoch 99/200 | Loss: 0.7454</w:t>
      </w:r>
    </w:p>
    <w:p w14:paraId="7576621E" w14:textId="77777777" w:rsidR="00E1495E" w:rsidRPr="00E1495E" w:rsidRDefault="00E1495E" w:rsidP="00E1495E">
      <w:r w:rsidRPr="00E1495E">
        <w:t>Epoch 100/200 | Loss: 0.7552</w:t>
      </w:r>
    </w:p>
    <w:p w14:paraId="599F1953" w14:textId="77777777" w:rsidR="00E1495E" w:rsidRPr="00E1495E" w:rsidRDefault="00E1495E" w:rsidP="00E1495E">
      <w:r w:rsidRPr="00E1495E">
        <w:t>Epoch 101/200 | Loss: 0.7844</w:t>
      </w:r>
    </w:p>
    <w:p w14:paraId="479B6BE1" w14:textId="77777777" w:rsidR="00E1495E" w:rsidRPr="00E1495E" w:rsidRDefault="00E1495E" w:rsidP="00E1495E">
      <w:r w:rsidRPr="00E1495E">
        <w:t>Epoch 102/200 | Loss: 0.7590</w:t>
      </w:r>
    </w:p>
    <w:p w14:paraId="308671B4" w14:textId="77777777" w:rsidR="00E1495E" w:rsidRPr="00E1495E" w:rsidRDefault="00E1495E" w:rsidP="00E1495E">
      <w:r w:rsidRPr="00E1495E">
        <w:t>Epoch 103/200 | Loss: 0.7664</w:t>
      </w:r>
    </w:p>
    <w:p w14:paraId="30C4CD80" w14:textId="77777777" w:rsidR="00E1495E" w:rsidRPr="00E1495E" w:rsidRDefault="00E1495E" w:rsidP="00E1495E">
      <w:r w:rsidRPr="00E1495E">
        <w:t>Epoch 104/200 | Loss: 0.7340</w:t>
      </w:r>
    </w:p>
    <w:p w14:paraId="090C6971" w14:textId="77777777" w:rsidR="00E1495E" w:rsidRPr="00E1495E" w:rsidRDefault="00E1495E" w:rsidP="00E1495E">
      <w:r w:rsidRPr="00E1495E">
        <w:t>Epoch 105/200 | Loss: 0.6901</w:t>
      </w:r>
    </w:p>
    <w:p w14:paraId="3C35C188" w14:textId="77777777" w:rsidR="00E1495E" w:rsidRPr="00E1495E" w:rsidRDefault="00E1495E" w:rsidP="00E1495E">
      <w:r w:rsidRPr="00E1495E">
        <w:t>Epoch 106/200 | Loss: 0.7408</w:t>
      </w:r>
    </w:p>
    <w:p w14:paraId="754E620F" w14:textId="77777777" w:rsidR="00E1495E" w:rsidRPr="00E1495E" w:rsidRDefault="00E1495E" w:rsidP="00E1495E">
      <w:r w:rsidRPr="00E1495E">
        <w:t>Epoch 107/200 | Loss: 0.7208</w:t>
      </w:r>
    </w:p>
    <w:p w14:paraId="5B14C99E" w14:textId="77777777" w:rsidR="00E1495E" w:rsidRPr="00E1495E" w:rsidRDefault="00E1495E" w:rsidP="00E1495E">
      <w:r w:rsidRPr="00E1495E">
        <w:t>Epoch 108/200 | Loss: 0.7780</w:t>
      </w:r>
    </w:p>
    <w:p w14:paraId="47878917" w14:textId="77777777" w:rsidR="00E1495E" w:rsidRPr="00E1495E" w:rsidRDefault="00E1495E" w:rsidP="00E1495E">
      <w:r w:rsidRPr="00E1495E">
        <w:t>Epoch 109/200 | Loss: 0.7098</w:t>
      </w:r>
    </w:p>
    <w:p w14:paraId="35A31744" w14:textId="77777777" w:rsidR="00E1495E" w:rsidRPr="00E1495E" w:rsidRDefault="00E1495E" w:rsidP="00E1495E">
      <w:r w:rsidRPr="00E1495E">
        <w:t>Epoch 110/200 | Loss: 0.6757</w:t>
      </w:r>
    </w:p>
    <w:p w14:paraId="4CC0525C" w14:textId="77777777" w:rsidR="00E1495E" w:rsidRPr="00E1495E" w:rsidRDefault="00E1495E" w:rsidP="00E1495E">
      <w:r w:rsidRPr="00E1495E">
        <w:t>Epoch 111/200 | Loss: 0.7424</w:t>
      </w:r>
    </w:p>
    <w:p w14:paraId="09247847" w14:textId="77777777" w:rsidR="00E1495E" w:rsidRPr="00E1495E" w:rsidRDefault="00E1495E" w:rsidP="00E1495E">
      <w:r w:rsidRPr="00E1495E">
        <w:t>Epoch 112/200 | Loss: 0.7535</w:t>
      </w:r>
    </w:p>
    <w:p w14:paraId="57270200" w14:textId="77777777" w:rsidR="00E1495E" w:rsidRPr="00E1495E" w:rsidRDefault="00E1495E" w:rsidP="00E1495E">
      <w:r w:rsidRPr="00E1495E">
        <w:t>Epoch 113/200 | Loss: 0.7469</w:t>
      </w:r>
    </w:p>
    <w:p w14:paraId="0E849B69" w14:textId="77777777" w:rsidR="00E1495E" w:rsidRPr="00E1495E" w:rsidRDefault="00E1495E" w:rsidP="00E1495E">
      <w:r w:rsidRPr="00E1495E">
        <w:t>Epoch 114/200 | Loss: 0.7841</w:t>
      </w:r>
    </w:p>
    <w:p w14:paraId="104AC3B8" w14:textId="77777777" w:rsidR="00E1495E" w:rsidRPr="00E1495E" w:rsidRDefault="00E1495E" w:rsidP="00E1495E">
      <w:r w:rsidRPr="00E1495E">
        <w:t>Epoch 115/200 | Loss: 0.7205</w:t>
      </w:r>
    </w:p>
    <w:p w14:paraId="1F4322A4" w14:textId="77777777" w:rsidR="00E1495E" w:rsidRPr="00E1495E" w:rsidRDefault="00E1495E" w:rsidP="00E1495E">
      <w:r w:rsidRPr="00E1495E">
        <w:t>Epoch 116/200 | Loss: 0.7441</w:t>
      </w:r>
    </w:p>
    <w:p w14:paraId="6D94BB47" w14:textId="77777777" w:rsidR="00E1495E" w:rsidRPr="00E1495E" w:rsidRDefault="00E1495E" w:rsidP="00E1495E">
      <w:r w:rsidRPr="00E1495E">
        <w:t>Epoch 117/200 | Loss: 0.7734</w:t>
      </w:r>
    </w:p>
    <w:p w14:paraId="7DE17A7E" w14:textId="77777777" w:rsidR="00E1495E" w:rsidRPr="00E1495E" w:rsidRDefault="00E1495E" w:rsidP="00E1495E">
      <w:r w:rsidRPr="00E1495E">
        <w:lastRenderedPageBreak/>
        <w:t>Epoch 118/200 | Loss: 0.7428</w:t>
      </w:r>
    </w:p>
    <w:p w14:paraId="4E251C99" w14:textId="77777777" w:rsidR="00E1495E" w:rsidRPr="00E1495E" w:rsidRDefault="00E1495E" w:rsidP="00E1495E">
      <w:r w:rsidRPr="00E1495E">
        <w:t>Epoch 119/200 | Loss: 0.7588</w:t>
      </w:r>
    </w:p>
    <w:p w14:paraId="00C6F7EC" w14:textId="77777777" w:rsidR="00E1495E" w:rsidRPr="00E1495E" w:rsidRDefault="00E1495E" w:rsidP="00E1495E">
      <w:r w:rsidRPr="00E1495E">
        <w:t>Epoch 120/200 | Loss: 0.8075</w:t>
      </w:r>
    </w:p>
    <w:p w14:paraId="6C21C025" w14:textId="77777777" w:rsidR="00E1495E" w:rsidRPr="00E1495E" w:rsidRDefault="00E1495E" w:rsidP="00E1495E">
      <w:r w:rsidRPr="00E1495E">
        <w:t>Epoch 121/200 | Loss: 0.7060</w:t>
      </w:r>
    </w:p>
    <w:p w14:paraId="65D53A1C" w14:textId="77777777" w:rsidR="00E1495E" w:rsidRPr="00E1495E" w:rsidRDefault="00E1495E" w:rsidP="00E1495E">
      <w:r w:rsidRPr="00E1495E">
        <w:t>Epoch 122/200 | Loss: 0.7448</w:t>
      </w:r>
    </w:p>
    <w:p w14:paraId="4023347D" w14:textId="77777777" w:rsidR="00E1495E" w:rsidRPr="00E1495E" w:rsidRDefault="00E1495E" w:rsidP="00E1495E">
      <w:r w:rsidRPr="00E1495E">
        <w:t>Epoch 123/200 | Loss: 0.6782</w:t>
      </w:r>
    </w:p>
    <w:p w14:paraId="21A183F7" w14:textId="77777777" w:rsidR="00E1495E" w:rsidRPr="00E1495E" w:rsidRDefault="00E1495E" w:rsidP="00E1495E">
      <w:r w:rsidRPr="00E1495E">
        <w:t>Epoch 124/200 | Loss: 0.7098</w:t>
      </w:r>
    </w:p>
    <w:p w14:paraId="4C506B6E" w14:textId="77777777" w:rsidR="00E1495E" w:rsidRPr="00E1495E" w:rsidRDefault="00E1495E" w:rsidP="00E1495E">
      <w:r w:rsidRPr="00E1495E">
        <w:t>Epoch 125/200 | Loss: 0.7054</w:t>
      </w:r>
    </w:p>
    <w:p w14:paraId="4436267D" w14:textId="77777777" w:rsidR="00E1495E" w:rsidRPr="00E1495E" w:rsidRDefault="00E1495E" w:rsidP="00E1495E">
      <w:r w:rsidRPr="00E1495E">
        <w:t>Epoch 126/200 | Loss: 0.6858</w:t>
      </w:r>
    </w:p>
    <w:p w14:paraId="6C6F66D8" w14:textId="77777777" w:rsidR="00E1495E" w:rsidRPr="00E1495E" w:rsidRDefault="00E1495E" w:rsidP="00E1495E">
      <w:r w:rsidRPr="00E1495E">
        <w:t>Epoch 127/200 | Loss: 0.8100</w:t>
      </w:r>
    </w:p>
    <w:p w14:paraId="08C959B8" w14:textId="77777777" w:rsidR="00E1495E" w:rsidRPr="00E1495E" w:rsidRDefault="00E1495E" w:rsidP="00E1495E">
      <w:r w:rsidRPr="00E1495E">
        <w:t>Epoch 128/200 | Loss: 0.6958</w:t>
      </w:r>
    </w:p>
    <w:p w14:paraId="2F839507" w14:textId="77777777" w:rsidR="00E1495E" w:rsidRPr="00E1495E" w:rsidRDefault="00E1495E" w:rsidP="00E1495E">
      <w:r w:rsidRPr="00E1495E">
        <w:t>Epoch 129/200 | Loss: 0.7091</w:t>
      </w:r>
    </w:p>
    <w:p w14:paraId="65F8F553" w14:textId="77777777" w:rsidR="00E1495E" w:rsidRPr="00E1495E" w:rsidRDefault="00E1495E" w:rsidP="00E1495E">
      <w:r w:rsidRPr="00E1495E">
        <w:t>Epoch 130/200 | Loss: 0.6959</w:t>
      </w:r>
    </w:p>
    <w:p w14:paraId="1AE84B72" w14:textId="77777777" w:rsidR="00E1495E" w:rsidRPr="00E1495E" w:rsidRDefault="00E1495E" w:rsidP="00E1495E">
      <w:r w:rsidRPr="00E1495E">
        <w:t>Epoch 131/200 | Loss: 0.7368</w:t>
      </w:r>
    </w:p>
    <w:p w14:paraId="5CA3032B" w14:textId="77777777" w:rsidR="00E1495E" w:rsidRPr="00E1495E" w:rsidRDefault="00E1495E" w:rsidP="00E1495E">
      <w:r w:rsidRPr="00E1495E">
        <w:t>Epoch 132/200 | Loss: 0.7252</w:t>
      </w:r>
    </w:p>
    <w:p w14:paraId="74BD6FA5" w14:textId="77777777" w:rsidR="00E1495E" w:rsidRPr="00E1495E" w:rsidRDefault="00E1495E" w:rsidP="00E1495E">
      <w:r w:rsidRPr="00E1495E">
        <w:t>Epoch 133/200 | Loss: 0.7225</w:t>
      </w:r>
    </w:p>
    <w:p w14:paraId="227103C8" w14:textId="77777777" w:rsidR="00E1495E" w:rsidRPr="00E1495E" w:rsidRDefault="00E1495E" w:rsidP="00E1495E">
      <w:r w:rsidRPr="00E1495E">
        <w:t>Epoch 134/200 | Loss: 0.7942</w:t>
      </w:r>
    </w:p>
    <w:p w14:paraId="64AAC66D" w14:textId="77777777" w:rsidR="00E1495E" w:rsidRPr="00E1495E" w:rsidRDefault="00E1495E" w:rsidP="00E1495E">
      <w:r w:rsidRPr="00E1495E">
        <w:t>Epoch 135/200 | Loss: 0.7687</w:t>
      </w:r>
    </w:p>
    <w:p w14:paraId="068B3B56" w14:textId="77777777" w:rsidR="00E1495E" w:rsidRPr="00E1495E" w:rsidRDefault="00E1495E" w:rsidP="00E1495E">
      <w:r w:rsidRPr="00E1495E">
        <w:t>Epoch 136/200 | Loss: 0.6739</w:t>
      </w:r>
    </w:p>
    <w:p w14:paraId="26700FC3" w14:textId="77777777" w:rsidR="00E1495E" w:rsidRPr="00E1495E" w:rsidRDefault="00E1495E" w:rsidP="00E1495E">
      <w:r w:rsidRPr="00E1495E">
        <w:t>Epoch 137/200 | Loss: 0.6800</w:t>
      </w:r>
    </w:p>
    <w:p w14:paraId="34196430" w14:textId="77777777" w:rsidR="00E1495E" w:rsidRPr="00E1495E" w:rsidRDefault="00E1495E" w:rsidP="00E1495E">
      <w:r w:rsidRPr="00E1495E">
        <w:t>Epoch 138/200 | Loss: 0.7456</w:t>
      </w:r>
    </w:p>
    <w:p w14:paraId="4D254FB1" w14:textId="77777777" w:rsidR="00E1495E" w:rsidRPr="00E1495E" w:rsidRDefault="00E1495E" w:rsidP="00E1495E">
      <w:r w:rsidRPr="00E1495E">
        <w:t>Epoch 139/200 | Loss: 0.6859</w:t>
      </w:r>
    </w:p>
    <w:p w14:paraId="2B6F135E" w14:textId="77777777" w:rsidR="00E1495E" w:rsidRPr="00E1495E" w:rsidRDefault="00E1495E" w:rsidP="00E1495E">
      <w:r w:rsidRPr="00E1495E">
        <w:t>Epoch 140/200 | Loss: 0.6839</w:t>
      </w:r>
    </w:p>
    <w:p w14:paraId="5F46BD5C" w14:textId="77777777" w:rsidR="00E1495E" w:rsidRPr="00E1495E" w:rsidRDefault="00E1495E" w:rsidP="00E1495E">
      <w:r w:rsidRPr="00E1495E">
        <w:t>Epoch 141/200 | Loss: 0.6572</w:t>
      </w:r>
    </w:p>
    <w:p w14:paraId="37DB65D0" w14:textId="77777777" w:rsidR="00E1495E" w:rsidRPr="00E1495E" w:rsidRDefault="00E1495E" w:rsidP="00E1495E">
      <w:r w:rsidRPr="00E1495E">
        <w:t>Epoch 142/200 | Loss: 0.7727</w:t>
      </w:r>
    </w:p>
    <w:p w14:paraId="76DDABE9" w14:textId="77777777" w:rsidR="00E1495E" w:rsidRPr="00E1495E" w:rsidRDefault="00E1495E" w:rsidP="00E1495E">
      <w:r w:rsidRPr="00E1495E">
        <w:t>Epoch 143/200 | Loss: 0.6983</w:t>
      </w:r>
    </w:p>
    <w:p w14:paraId="3118F132" w14:textId="77777777" w:rsidR="00E1495E" w:rsidRPr="00E1495E" w:rsidRDefault="00E1495E" w:rsidP="00E1495E">
      <w:r w:rsidRPr="00E1495E">
        <w:t>Epoch 144/200 | Loss: 0.6925</w:t>
      </w:r>
    </w:p>
    <w:p w14:paraId="24E9E634" w14:textId="77777777" w:rsidR="00E1495E" w:rsidRPr="00E1495E" w:rsidRDefault="00E1495E" w:rsidP="00E1495E">
      <w:r w:rsidRPr="00E1495E">
        <w:t>Epoch 145/200 | Loss: 0.6744</w:t>
      </w:r>
    </w:p>
    <w:p w14:paraId="3C3126F7" w14:textId="77777777" w:rsidR="00E1495E" w:rsidRPr="00E1495E" w:rsidRDefault="00E1495E" w:rsidP="00E1495E">
      <w:r w:rsidRPr="00E1495E">
        <w:t>Epoch 146/200 | Loss: 0.6885</w:t>
      </w:r>
    </w:p>
    <w:p w14:paraId="44B0B5E9" w14:textId="77777777" w:rsidR="00E1495E" w:rsidRPr="00E1495E" w:rsidRDefault="00E1495E" w:rsidP="00E1495E">
      <w:r w:rsidRPr="00E1495E">
        <w:t>Epoch 147/200 | Loss: 0.7684</w:t>
      </w:r>
    </w:p>
    <w:p w14:paraId="4A3F7FDD" w14:textId="77777777" w:rsidR="00E1495E" w:rsidRPr="00E1495E" w:rsidRDefault="00E1495E" w:rsidP="00E1495E">
      <w:r w:rsidRPr="00E1495E">
        <w:t>Epoch 148/200 | Loss: 0.7165</w:t>
      </w:r>
    </w:p>
    <w:p w14:paraId="0119216C" w14:textId="77777777" w:rsidR="00E1495E" w:rsidRPr="00E1495E" w:rsidRDefault="00E1495E" w:rsidP="00E1495E">
      <w:r w:rsidRPr="00E1495E">
        <w:lastRenderedPageBreak/>
        <w:t>Epoch 149/200 | Loss: 0.7017</w:t>
      </w:r>
    </w:p>
    <w:p w14:paraId="3C23E16F" w14:textId="77777777" w:rsidR="00E1495E" w:rsidRPr="00E1495E" w:rsidRDefault="00E1495E" w:rsidP="00E1495E">
      <w:r w:rsidRPr="00E1495E">
        <w:t>Epoch 150/200 | Loss: 0.7687</w:t>
      </w:r>
    </w:p>
    <w:p w14:paraId="478C37D1" w14:textId="77777777" w:rsidR="00E1495E" w:rsidRPr="00E1495E" w:rsidRDefault="00E1495E" w:rsidP="00E1495E">
      <w:r w:rsidRPr="00E1495E">
        <w:t>Epoch 151/200 | Loss: 0.6935</w:t>
      </w:r>
    </w:p>
    <w:p w14:paraId="69461FB8" w14:textId="77777777" w:rsidR="00E1495E" w:rsidRPr="00E1495E" w:rsidRDefault="00E1495E" w:rsidP="00E1495E">
      <w:r w:rsidRPr="00E1495E">
        <w:t>Epoch 152/200 | Loss: 0.7197</w:t>
      </w:r>
    </w:p>
    <w:p w14:paraId="423BCB08" w14:textId="77777777" w:rsidR="00E1495E" w:rsidRPr="00E1495E" w:rsidRDefault="00E1495E" w:rsidP="00E1495E">
      <w:r w:rsidRPr="00E1495E">
        <w:t>Epoch 153/200 | Loss: 0.7063</w:t>
      </w:r>
    </w:p>
    <w:p w14:paraId="0AE8CF0C" w14:textId="77777777" w:rsidR="00E1495E" w:rsidRPr="00E1495E" w:rsidRDefault="00E1495E" w:rsidP="00E1495E">
      <w:r w:rsidRPr="00E1495E">
        <w:t>Epoch 154/200 | Loss: 0.7312</w:t>
      </w:r>
    </w:p>
    <w:p w14:paraId="205BAA5F" w14:textId="77777777" w:rsidR="00E1495E" w:rsidRPr="00E1495E" w:rsidRDefault="00E1495E" w:rsidP="00E1495E">
      <w:r w:rsidRPr="00E1495E">
        <w:t>Epoch 155/200 | Loss: 0.7384</w:t>
      </w:r>
    </w:p>
    <w:p w14:paraId="77A3BC06" w14:textId="77777777" w:rsidR="00E1495E" w:rsidRPr="00E1495E" w:rsidRDefault="00E1495E" w:rsidP="00E1495E">
      <w:r w:rsidRPr="00E1495E">
        <w:t>Epoch 156/200 | Loss: 0.7419</w:t>
      </w:r>
    </w:p>
    <w:p w14:paraId="5F713740" w14:textId="77777777" w:rsidR="00E1495E" w:rsidRPr="00E1495E" w:rsidRDefault="00E1495E" w:rsidP="00E1495E">
      <w:r w:rsidRPr="00E1495E">
        <w:t>Epoch 157/200 | Loss: 0.6978</w:t>
      </w:r>
    </w:p>
    <w:p w14:paraId="156182DF" w14:textId="77777777" w:rsidR="00E1495E" w:rsidRPr="00E1495E" w:rsidRDefault="00E1495E" w:rsidP="00E1495E">
      <w:r w:rsidRPr="00E1495E">
        <w:t>Epoch 158/200 | Loss: 0.6963</w:t>
      </w:r>
    </w:p>
    <w:p w14:paraId="58E658B6" w14:textId="77777777" w:rsidR="00E1495E" w:rsidRPr="00E1495E" w:rsidRDefault="00E1495E" w:rsidP="00E1495E">
      <w:r w:rsidRPr="00E1495E">
        <w:t>Epoch 159/200 | Loss: 0.6953</w:t>
      </w:r>
    </w:p>
    <w:p w14:paraId="17E624B2" w14:textId="77777777" w:rsidR="00E1495E" w:rsidRPr="00E1495E" w:rsidRDefault="00E1495E" w:rsidP="00E1495E">
      <w:r w:rsidRPr="00E1495E">
        <w:t>Epoch 160/200 | Loss: 0.7369</w:t>
      </w:r>
    </w:p>
    <w:p w14:paraId="731A8DB0" w14:textId="77777777" w:rsidR="00E1495E" w:rsidRPr="00E1495E" w:rsidRDefault="00E1495E" w:rsidP="00E1495E">
      <w:r w:rsidRPr="00E1495E">
        <w:t>Epoch 161/200 | Loss: 0.7202</w:t>
      </w:r>
    </w:p>
    <w:p w14:paraId="5CBA8EA6" w14:textId="77777777" w:rsidR="00E1495E" w:rsidRPr="00E1495E" w:rsidRDefault="00E1495E" w:rsidP="00E1495E">
      <w:r w:rsidRPr="00E1495E">
        <w:t>Epoch 162/200 | Loss: 0.7529</w:t>
      </w:r>
    </w:p>
    <w:p w14:paraId="7BFF5DED" w14:textId="77777777" w:rsidR="00E1495E" w:rsidRPr="00E1495E" w:rsidRDefault="00E1495E" w:rsidP="00E1495E">
      <w:r w:rsidRPr="00E1495E">
        <w:t>Epoch 163/200 | Loss: 0.7267</w:t>
      </w:r>
    </w:p>
    <w:p w14:paraId="0EC35552" w14:textId="77777777" w:rsidR="00E1495E" w:rsidRPr="00E1495E" w:rsidRDefault="00E1495E" w:rsidP="00E1495E">
      <w:r w:rsidRPr="00E1495E">
        <w:t>Epoch 164/200 | Loss: 0.6623</w:t>
      </w:r>
    </w:p>
    <w:p w14:paraId="76ACE6F4" w14:textId="77777777" w:rsidR="00E1495E" w:rsidRPr="00E1495E" w:rsidRDefault="00E1495E" w:rsidP="00E1495E">
      <w:r w:rsidRPr="00E1495E">
        <w:t>Epoch 165/200 | Loss: 0.7488</w:t>
      </w:r>
    </w:p>
    <w:p w14:paraId="6225195F" w14:textId="77777777" w:rsidR="00E1495E" w:rsidRPr="00E1495E" w:rsidRDefault="00E1495E" w:rsidP="00E1495E">
      <w:r w:rsidRPr="00E1495E">
        <w:t>Epoch 166/200 | Loss: 0.7505</w:t>
      </w:r>
    </w:p>
    <w:p w14:paraId="444B3FBB" w14:textId="77777777" w:rsidR="00E1495E" w:rsidRPr="00E1495E" w:rsidRDefault="00E1495E" w:rsidP="00E1495E">
      <w:r w:rsidRPr="00E1495E">
        <w:t>Epoch 167/200 | Loss: 0.7709</w:t>
      </w:r>
    </w:p>
    <w:p w14:paraId="15D8CA32" w14:textId="77777777" w:rsidR="00E1495E" w:rsidRPr="00E1495E" w:rsidRDefault="00E1495E" w:rsidP="00E1495E">
      <w:r w:rsidRPr="00E1495E">
        <w:t>Epoch 168/200 | Loss: 0.7396</w:t>
      </w:r>
    </w:p>
    <w:p w14:paraId="38D18ACD" w14:textId="77777777" w:rsidR="00E1495E" w:rsidRPr="00E1495E" w:rsidRDefault="00E1495E" w:rsidP="00E1495E">
      <w:r w:rsidRPr="00E1495E">
        <w:t>Epoch 169/200 | Loss: 0.7176</w:t>
      </w:r>
    </w:p>
    <w:p w14:paraId="59C69B82" w14:textId="77777777" w:rsidR="00E1495E" w:rsidRPr="00E1495E" w:rsidRDefault="00E1495E" w:rsidP="00E1495E">
      <w:r w:rsidRPr="00E1495E">
        <w:t>Epoch 170/200 | Loss: 0.7106</w:t>
      </w:r>
    </w:p>
    <w:p w14:paraId="3348BD8B" w14:textId="77777777" w:rsidR="00E1495E" w:rsidRPr="00E1495E" w:rsidRDefault="00E1495E" w:rsidP="00E1495E">
      <w:r w:rsidRPr="00E1495E">
        <w:t>Epoch 171/200 | Loss: 0.7121</w:t>
      </w:r>
    </w:p>
    <w:p w14:paraId="089C45E1" w14:textId="77777777" w:rsidR="00E1495E" w:rsidRPr="00E1495E" w:rsidRDefault="00E1495E" w:rsidP="00E1495E">
      <w:r w:rsidRPr="00E1495E">
        <w:t>Epoch 172/200 | Loss: 0.6809</w:t>
      </w:r>
    </w:p>
    <w:p w14:paraId="6E318E0B" w14:textId="77777777" w:rsidR="00E1495E" w:rsidRPr="00E1495E" w:rsidRDefault="00E1495E" w:rsidP="00E1495E">
      <w:r w:rsidRPr="00E1495E">
        <w:t>Epoch 173/200 | Loss: 0.7139</w:t>
      </w:r>
    </w:p>
    <w:p w14:paraId="7E233CDF" w14:textId="77777777" w:rsidR="00E1495E" w:rsidRPr="00E1495E" w:rsidRDefault="00E1495E" w:rsidP="00E1495E">
      <w:r w:rsidRPr="00E1495E">
        <w:t>Epoch 174/200 | Loss: 0.6921</w:t>
      </w:r>
    </w:p>
    <w:p w14:paraId="28E32109" w14:textId="77777777" w:rsidR="00E1495E" w:rsidRPr="00E1495E" w:rsidRDefault="00E1495E" w:rsidP="00E1495E">
      <w:r w:rsidRPr="00E1495E">
        <w:t>Epoch 175/200 | Loss: 0.7191</w:t>
      </w:r>
    </w:p>
    <w:p w14:paraId="2C773102" w14:textId="77777777" w:rsidR="00E1495E" w:rsidRPr="00E1495E" w:rsidRDefault="00E1495E" w:rsidP="00E1495E">
      <w:r w:rsidRPr="00E1495E">
        <w:t>Epoch 176/200 | Loss: 0.7047</w:t>
      </w:r>
    </w:p>
    <w:p w14:paraId="739FF24A" w14:textId="77777777" w:rsidR="00E1495E" w:rsidRPr="00E1495E" w:rsidRDefault="00E1495E" w:rsidP="00E1495E">
      <w:r w:rsidRPr="00E1495E">
        <w:t>Epoch 177/200 | Loss: 0.7638</w:t>
      </w:r>
    </w:p>
    <w:p w14:paraId="5A1EF58B" w14:textId="77777777" w:rsidR="00E1495E" w:rsidRPr="00E1495E" w:rsidRDefault="00E1495E" w:rsidP="00E1495E">
      <w:r w:rsidRPr="00E1495E">
        <w:t>Epoch 178/200 | Loss: 0.6939</w:t>
      </w:r>
    </w:p>
    <w:p w14:paraId="70BECEA7" w14:textId="77777777" w:rsidR="00E1495E" w:rsidRPr="00E1495E" w:rsidRDefault="00E1495E" w:rsidP="00E1495E">
      <w:r w:rsidRPr="00E1495E">
        <w:t>Epoch 179/200 | Loss: 0.6528</w:t>
      </w:r>
    </w:p>
    <w:p w14:paraId="630AD1DB" w14:textId="77777777" w:rsidR="00E1495E" w:rsidRPr="00E1495E" w:rsidRDefault="00E1495E" w:rsidP="00E1495E">
      <w:r w:rsidRPr="00E1495E">
        <w:lastRenderedPageBreak/>
        <w:t>Epoch 180/200 | Loss: 0.6939</w:t>
      </w:r>
    </w:p>
    <w:p w14:paraId="31219BB2" w14:textId="77777777" w:rsidR="00E1495E" w:rsidRPr="00E1495E" w:rsidRDefault="00E1495E" w:rsidP="00E1495E">
      <w:r w:rsidRPr="00E1495E">
        <w:t>Epoch 181/200 | Loss: 0.7500</w:t>
      </w:r>
    </w:p>
    <w:p w14:paraId="715ECD09" w14:textId="77777777" w:rsidR="00E1495E" w:rsidRPr="00E1495E" w:rsidRDefault="00E1495E" w:rsidP="00E1495E">
      <w:r w:rsidRPr="00E1495E">
        <w:t>Epoch 182/200 | Loss: 0.7354</w:t>
      </w:r>
    </w:p>
    <w:p w14:paraId="5CECB626" w14:textId="77777777" w:rsidR="00E1495E" w:rsidRPr="00E1495E" w:rsidRDefault="00E1495E" w:rsidP="00E1495E">
      <w:r w:rsidRPr="00E1495E">
        <w:t>Epoch 183/200 | Loss: 0.7179</w:t>
      </w:r>
    </w:p>
    <w:p w14:paraId="0014AE98" w14:textId="77777777" w:rsidR="00E1495E" w:rsidRPr="00E1495E" w:rsidRDefault="00E1495E" w:rsidP="00E1495E">
      <w:r w:rsidRPr="00E1495E">
        <w:t>Epoch 184/200 | Loss: 0.7126</w:t>
      </w:r>
    </w:p>
    <w:p w14:paraId="347AA814" w14:textId="77777777" w:rsidR="00E1495E" w:rsidRPr="00E1495E" w:rsidRDefault="00E1495E" w:rsidP="00E1495E">
      <w:r w:rsidRPr="00E1495E">
        <w:t>Epoch 185/200 | Loss: 0.6145</w:t>
      </w:r>
    </w:p>
    <w:p w14:paraId="608EDD35" w14:textId="77777777" w:rsidR="00E1495E" w:rsidRPr="00E1495E" w:rsidRDefault="00E1495E" w:rsidP="00E1495E">
      <w:r w:rsidRPr="00E1495E">
        <w:t>Epoch 186/200 | Loss: 0.7240</w:t>
      </w:r>
    </w:p>
    <w:p w14:paraId="63C92ED7" w14:textId="77777777" w:rsidR="00E1495E" w:rsidRPr="00E1495E" w:rsidRDefault="00E1495E" w:rsidP="00E1495E">
      <w:r w:rsidRPr="00E1495E">
        <w:t>Epoch 187/200 | Loss: 0.7130</w:t>
      </w:r>
    </w:p>
    <w:p w14:paraId="3816E039" w14:textId="77777777" w:rsidR="00E1495E" w:rsidRPr="00E1495E" w:rsidRDefault="00E1495E" w:rsidP="00E1495E">
      <w:r w:rsidRPr="00E1495E">
        <w:t>Epoch 188/200 | Loss: 0.7099</w:t>
      </w:r>
    </w:p>
    <w:p w14:paraId="60A4B6AF" w14:textId="77777777" w:rsidR="00E1495E" w:rsidRPr="00E1495E" w:rsidRDefault="00E1495E" w:rsidP="00E1495E">
      <w:r w:rsidRPr="00E1495E">
        <w:t>Epoch 189/200 | Loss: 0.6692</w:t>
      </w:r>
    </w:p>
    <w:p w14:paraId="2A013875" w14:textId="77777777" w:rsidR="00E1495E" w:rsidRPr="00E1495E" w:rsidRDefault="00E1495E" w:rsidP="00E1495E">
      <w:r w:rsidRPr="00E1495E">
        <w:t>Epoch 190/200 | Loss: 0.7161</w:t>
      </w:r>
    </w:p>
    <w:p w14:paraId="0BDFB507" w14:textId="77777777" w:rsidR="00E1495E" w:rsidRPr="00E1495E" w:rsidRDefault="00E1495E" w:rsidP="00E1495E">
      <w:r w:rsidRPr="00E1495E">
        <w:t>Epoch 191/200 | Loss: 0.7039</w:t>
      </w:r>
    </w:p>
    <w:p w14:paraId="20307CD3" w14:textId="77777777" w:rsidR="00E1495E" w:rsidRPr="00E1495E" w:rsidRDefault="00E1495E" w:rsidP="00E1495E">
      <w:r w:rsidRPr="00E1495E">
        <w:t>Epoch 192/200 | Loss: 0.7691</w:t>
      </w:r>
    </w:p>
    <w:p w14:paraId="7F3175BA" w14:textId="77777777" w:rsidR="00E1495E" w:rsidRPr="00E1495E" w:rsidRDefault="00E1495E" w:rsidP="00E1495E">
      <w:r w:rsidRPr="00E1495E">
        <w:t>Epoch 193/200 | Loss: 0.7427</w:t>
      </w:r>
    </w:p>
    <w:p w14:paraId="277E60ED" w14:textId="77777777" w:rsidR="00E1495E" w:rsidRPr="00E1495E" w:rsidRDefault="00E1495E" w:rsidP="00E1495E">
      <w:r w:rsidRPr="00E1495E">
        <w:t>Epoch 194/200 | Loss: 0.6669</w:t>
      </w:r>
    </w:p>
    <w:p w14:paraId="36591D6B" w14:textId="77777777" w:rsidR="00E1495E" w:rsidRPr="00E1495E" w:rsidRDefault="00E1495E" w:rsidP="00E1495E">
      <w:r w:rsidRPr="00E1495E">
        <w:t>Epoch 195/200 | Loss: 0.7288</w:t>
      </w:r>
    </w:p>
    <w:p w14:paraId="13CA69FD" w14:textId="77777777" w:rsidR="00E1495E" w:rsidRPr="00E1495E" w:rsidRDefault="00E1495E" w:rsidP="00E1495E">
      <w:r w:rsidRPr="00E1495E">
        <w:t>Epoch 196/200 | Loss: 0.7358</w:t>
      </w:r>
    </w:p>
    <w:p w14:paraId="5750D9C3" w14:textId="77777777" w:rsidR="00E1495E" w:rsidRPr="00E1495E" w:rsidRDefault="00E1495E" w:rsidP="00E1495E">
      <w:r w:rsidRPr="00E1495E">
        <w:t>Epoch 197/200 | Loss: 0.7662</w:t>
      </w:r>
    </w:p>
    <w:p w14:paraId="53BEF949" w14:textId="77777777" w:rsidR="00E1495E" w:rsidRPr="00E1495E" w:rsidRDefault="00E1495E" w:rsidP="00E1495E">
      <w:r w:rsidRPr="00E1495E">
        <w:t>Epoch 198/200 | Loss: 0.7197</w:t>
      </w:r>
    </w:p>
    <w:p w14:paraId="606E517D" w14:textId="77777777" w:rsidR="00E1495E" w:rsidRPr="00E1495E" w:rsidRDefault="00E1495E" w:rsidP="00E1495E">
      <w:r w:rsidRPr="00E1495E">
        <w:t>Epoch 199/200 | Loss: 0.7546</w:t>
      </w:r>
    </w:p>
    <w:p w14:paraId="03391ECD" w14:textId="77777777" w:rsidR="00E1495E" w:rsidRPr="00E1495E" w:rsidRDefault="00E1495E" w:rsidP="00E1495E">
      <w:r w:rsidRPr="00E1495E">
        <w:t>Epoch 200/200 | Loss: 0.7440</w:t>
      </w:r>
    </w:p>
    <w:p w14:paraId="415F51A6" w14:textId="77777777" w:rsidR="00E1495E" w:rsidRPr="00E1495E" w:rsidRDefault="00E1495E" w:rsidP="00E1495E">
      <w:r w:rsidRPr="00E1495E">
        <w:drawing>
          <wp:inline distT="0" distB="0" distL="0" distR="0" wp14:anchorId="1ED0BABD" wp14:editId="4728319E">
            <wp:extent cx="5731510" cy="2382520"/>
            <wp:effectExtent l="0" t="0" r="2540" b="0"/>
            <wp:docPr id="10164718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C2979" w14:textId="77777777" w:rsidR="00E1495E" w:rsidRPr="00E1495E" w:rsidRDefault="00E1495E" w:rsidP="00E1495E">
      <w:r w:rsidRPr="00E1495E">
        <w:lastRenderedPageBreak/>
        <w:drawing>
          <wp:inline distT="0" distB="0" distL="0" distR="0" wp14:anchorId="489899EF" wp14:editId="3D46C1E4">
            <wp:extent cx="5731510" cy="2407285"/>
            <wp:effectExtent l="0" t="0" r="2540" b="0"/>
            <wp:docPr id="230666017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7CB3C" w14:textId="335FBB1C" w:rsidR="00E1495E" w:rsidRPr="00E1495E" w:rsidRDefault="00E1495E" w:rsidP="00E1495E">
      <w:pPr>
        <w:rPr>
          <w:ins w:id="1192" w:author="Microsoft Word" w:date="2025-07-21T22:06:00Z" w16du:dateUtc="2025-07-21T16:36:00Z"/>
        </w:rPr>
      </w:pPr>
      <w:r w:rsidRPr="00E1495E">
        <w:drawing>
          <wp:inline distT="0" distB="0" distL="0" distR="0" wp14:anchorId="21564549" wp14:editId="05A07772">
            <wp:extent cx="5731510" cy="2152015"/>
            <wp:effectExtent l="0" t="0" r="2540" b="635"/>
            <wp:docPr id="69610210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CA373" w14:textId="7A99E4D4" w:rsidR="00E1495E" w:rsidRPr="00E1495E" w:rsidRDefault="00E1495E" w:rsidP="00E1495E">
      <w:pPr>
        <w:rPr>
          <w:ins w:id="1193" w:author="Microsoft Word" w:date="2025-07-21T22:06:00Z" w16du:dateUtc="2025-07-21T16:36:00Z"/>
        </w:rPr>
      </w:pPr>
      <w:ins w:id="1194" w:author="Microsoft Word" w:date="2025-07-21T22:06:00Z" w16du:dateUtc="2025-07-21T16:36:00Z">
        <w:r w:rsidRPr="00E1495E">
          <w:t>Split 3 Accuracy: 0.5238</w:t>
        </w:r>
      </w:ins>
    </w:p>
    <w:p w14:paraId="6756BADE" w14:textId="1D5797DE" w:rsidR="00E1495E" w:rsidRPr="00E1495E" w:rsidRDefault="00E1495E" w:rsidP="00E1495E">
      <w:pPr>
        <w:rPr>
          <w:ins w:id="1195" w:author="Microsoft Word" w:date="2025-07-21T22:06:00Z" w16du:dateUtc="2025-07-21T16:36:00Z"/>
        </w:rPr>
      </w:pPr>
      <w:ins w:id="1196" w:author="Microsoft Word" w:date="2025-07-21T22:06:00Z" w16du:dateUtc="2025-07-21T16:36:00Z">
        <w:r w:rsidRPr="00E1495E">
          <w:lastRenderedPageBreak/>
          <w:t>=== ENV1 Split 4/5 ===</w:t>
        </w:r>
      </w:ins>
    </w:p>
    <w:p w14:paraId="4469E39C" w14:textId="77777777" w:rsidR="00E1495E" w:rsidRPr="00E1495E" w:rsidRDefault="00E1495E" w:rsidP="00E1495E">
      <w:hyperlink r:id="rId42" w:anchor="line=1667" w:history="1">
        <w:r w:rsidRPr="00E1495E">
          <w:rPr>
            <w:rStyle w:val="Hyperlink"/>
          </w:rPr>
          <w:t>C:\Users\sansk\miniconda3\Lib\site-packages\scipy\signal\_spectral_py.py:1668</w:t>
        </w:r>
      </w:hyperlink>
      <w:r w:rsidRPr="00E1495E">
        <w:t>: RuntimeWarning: invalid value encountered in divide</w:t>
      </w:r>
    </w:p>
    <w:p w14:paraId="2D4DA7D9" w14:textId="77777777" w:rsidR="00E1495E" w:rsidRPr="00E1495E" w:rsidRDefault="00E1495E" w:rsidP="00E1495E">
      <w:r w:rsidRPr="00E1495E">
        <w:t xml:space="preserve">  Cxy = np.abs(Pxy)**2 / Pxx / Pyy</w:t>
      </w:r>
    </w:p>
    <w:p w14:paraId="172CF0F3" w14:textId="77777777" w:rsidR="00E1495E" w:rsidRPr="00E1495E" w:rsidRDefault="00E1495E" w:rsidP="00E1495E">
      <w:r w:rsidRPr="00E1495E">
        <w:t>After oversampling, class counts: Counter({1: 44, 0: 44})</w:t>
      </w:r>
    </w:p>
    <w:p w14:paraId="5E2E40BE" w14:textId="4201690C" w:rsidR="00E1495E" w:rsidRPr="00E1495E" w:rsidRDefault="00E1495E" w:rsidP="00E1495E">
      <w:pPr>
        <w:rPr>
          <w:ins w:id="1197" w:author="Microsoft Word" w:date="2025-07-21T22:06:00Z" w16du:dateUtc="2025-07-21T16:36:00Z"/>
        </w:rPr>
      </w:pPr>
      <w:ins w:id="1198" w:author="Microsoft Word" w:date="2025-07-21T22:06:00Z" w16du:dateUtc="2025-07-21T16:36:00Z">
        <w:r w:rsidRPr="00E1495E">
          <w:t>Epoch 1/200 | Loss: 0.7419</w:t>
        </w:r>
      </w:ins>
    </w:p>
    <w:p w14:paraId="2F76932A" w14:textId="4B27C85A" w:rsidR="00E1495E" w:rsidRPr="00E1495E" w:rsidRDefault="00E1495E" w:rsidP="00E1495E">
      <w:pPr>
        <w:rPr>
          <w:ins w:id="1199" w:author="Microsoft Word" w:date="2025-07-21T22:06:00Z" w16du:dateUtc="2025-07-21T16:36:00Z"/>
        </w:rPr>
      </w:pPr>
      <w:ins w:id="1200" w:author="Microsoft Word" w:date="2025-07-21T22:06:00Z" w16du:dateUtc="2025-07-21T16:36:00Z">
        <w:r w:rsidRPr="00E1495E">
          <w:t>Epoch 2/200 | Loss: 0.8052</w:t>
        </w:r>
      </w:ins>
    </w:p>
    <w:p w14:paraId="72F87970" w14:textId="503DFA1D" w:rsidR="00E1495E" w:rsidRPr="00E1495E" w:rsidRDefault="00E1495E" w:rsidP="00E1495E">
      <w:pPr>
        <w:rPr>
          <w:ins w:id="1201" w:author="Microsoft Word" w:date="2025-07-21T22:06:00Z" w16du:dateUtc="2025-07-21T16:36:00Z"/>
        </w:rPr>
      </w:pPr>
      <w:ins w:id="1202" w:author="Microsoft Word" w:date="2025-07-21T22:06:00Z" w16du:dateUtc="2025-07-21T16:36:00Z">
        <w:r w:rsidRPr="00E1495E">
          <w:t>Epoch 3/200 | Loss: 0.7193</w:t>
        </w:r>
      </w:ins>
    </w:p>
    <w:p w14:paraId="4157ACF5" w14:textId="74B10712" w:rsidR="00E1495E" w:rsidRPr="00E1495E" w:rsidRDefault="00E1495E" w:rsidP="00E1495E">
      <w:pPr>
        <w:rPr>
          <w:ins w:id="1203" w:author="Microsoft Word" w:date="2025-07-21T22:06:00Z" w16du:dateUtc="2025-07-21T16:36:00Z"/>
        </w:rPr>
      </w:pPr>
      <w:ins w:id="1204" w:author="Microsoft Word" w:date="2025-07-21T22:06:00Z" w16du:dateUtc="2025-07-21T16:36:00Z">
        <w:r w:rsidRPr="00E1495E">
          <w:t>Epoch 4/200 | Loss: 0.8023</w:t>
        </w:r>
      </w:ins>
    </w:p>
    <w:p w14:paraId="5B9302CD" w14:textId="466923E4" w:rsidR="00E1495E" w:rsidRPr="00E1495E" w:rsidRDefault="00E1495E" w:rsidP="00E1495E">
      <w:pPr>
        <w:rPr>
          <w:ins w:id="1205" w:author="Microsoft Word" w:date="2025-07-21T22:06:00Z" w16du:dateUtc="2025-07-21T16:36:00Z"/>
        </w:rPr>
      </w:pPr>
      <w:ins w:id="1206" w:author="Microsoft Word" w:date="2025-07-21T22:06:00Z" w16du:dateUtc="2025-07-21T16:36:00Z">
        <w:r w:rsidRPr="00E1495E">
          <w:t>Epoch 5/200 | Loss: 0.7242</w:t>
        </w:r>
      </w:ins>
    </w:p>
    <w:p w14:paraId="31DF5D79" w14:textId="4A92C076" w:rsidR="00E1495E" w:rsidRPr="00E1495E" w:rsidRDefault="00E1495E" w:rsidP="00E1495E">
      <w:pPr>
        <w:rPr>
          <w:ins w:id="1207" w:author="Microsoft Word" w:date="2025-07-21T22:06:00Z" w16du:dateUtc="2025-07-21T16:36:00Z"/>
        </w:rPr>
      </w:pPr>
      <w:ins w:id="1208" w:author="Microsoft Word" w:date="2025-07-21T22:06:00Z" w16du:dateUtc="2025-07-21T16:36:00Z">
        <w:r w:rsidRPr="00E1495E">
          <w:t>Epoch 6/200 | Loss: 0.7434</w:t>
        </w:r>
      </w:ins>
    </w:p>
    <w:p w14:paraId="6111AD1E" w14:textId="7AEE5883" w:rsidR="00E1495E" w:rsidRPr="00E1495E" w:rsidRDefault="00E1495E" w:rsidP="00E1495E">
      <w:pPr>
        <w:rPr>
          <w:ins w:id="1209" w:author="Microsoft Word" w:date="2025-07-21T22:06:00Z" w16du:dateUtc="2025-07-21T16:36:00Z"/>
        </w:rPr>
      </w:pPr>
      <w:ins w:id="1210" w:author="Microsoft Word" w:date="2025-07-21T22:06:00Z" w16du:dateUtc="2025-07-21T16:36:00Z">
        <w:r w:rsidRPr="00E1495E">
          <w:t>Epoch 7/200 | Loss: 0.7748</w:t>
        </w:r>
      </w:ins>
    </w:p>
    <w:p w14:paraId="7E2B40A5" w14:textId="24C69E24" w:rsidR="00E1495E" w:rsidRPr="00E1495E" w:rsidRDefault="00E1495E" w:rsidP="00E1495E">
      <w:pPr>
        <w:rPr>
          <w:ins w:id="1211" w:author="Microsoft Word" w:date="2025-07-21T22:06:00Z" w16du:dateUtc="2025-07-21T16:36:00Z"/>
        </w:rPr>
      </w:pPr>
      <w:ins w:id="1212" w:author="Microsoft Word" w:date="2025-07-21T22:06:00Z" w16du:dateUtc="2025-07-21T16:36:00Z">
        <w:r w:rsidRPr="00E1495E">
          <w:t>Epoch 8/200 | Loss: 0.7502</w:t>
        </w:r>
      </w:ins>
    </w:p>
    <w:p w14:paraId="5C5BF798" w14:textId="72AD8AFD" w:rsidR="00E1495E" w:rsidRPr="00E1495E" w:rsidRDefault="00E1495E" w:rsidP="00E1495E">
      <w:pPr>
        <w:rPr>
          <w:ins w:id="1213" w:author="Microsoft Word" w:date="2025-07-21T22:06:00Z" w16du:dateUtc="2025-07-21T16:36:00Z"/>
        </w:rPr>
      </w:pPr>
      <w:ins w:id="1214" w:author="Microsoft Word" w:date="2025-07-21T22:06:00Z" w16du:dateUtc="2025-07-21T16:36:00Z">
        <w:r w:rsidRPr="00E1495E">
          <w:t>Epoch 9/200 | Loss: 0.7471</w:t>
        </w:r>
      </w:ins>
    </w:p>
    <w:p w14:paraId="4F367396" w14:textId="06BA09CB" w:rsidR="00E1495E" w:rsidRPr="00E1495E" w:rsidRDefault="00E1495E" w:rsidP="00E1495E">
      <w:pPr>
        <w:rPr>
          <w:ins w:id="1215" w:author="Microsoft Word" w:date="2025-07-21T22:06:00Z" w16du:dateUtc="2025-07-21T16:36:00Z"/>
        </w:rPr>
      </w:pPr>
      <w:ins w:id="1216" w:author="Microsoft Word" w:date="2025-07-21T22:06:00Z" w16du:dateUtc="2025-07-21T16:36:00Z">
        <w:r w:rsidRPr="00E1495E">
          <w:t>Epoch 10/200 | Loss: 0.7799</w:t>
        </w:r>
      </w:ins>
    </w:p>
    <w:p w14:paraId="76FD1482" w14:textId="2A166A38" w:rsidR="00E1495E" w:rsidRPr="00E1495E" w:rsidRDefault="00E1495E" w:rsidP="00E1495E">
      <w:pPr>
        <w:rPr>
          <w:ins w:id="1217" w:author="Microsoft Word" w:date="2025-07-21T22:06:00Z" w16du:dateUtc="2025-07-21T16:36:00Z"/>
        </w:rPr>
      </w:pPr>
      <w:ins w:id="1218" w:author="Microsoft Word" w:date="2025-07-21T22:06:00Z" w16du:dateUtc="2025-07-21T16:36:00Z">
        <w:r w:rsidRPr="00E1495E">
          <w:t>Epoch 11/200 | Loss: 0.8460</w:t>
        </w:r>
      </w:ins>
    </w:p>
    <w:p w14:paraId="6608C951" w14:textId="38F5A609" w:rsidR="00E1495E" w:rsidRPr="00E1495E" w:rsidRDefault="00E1495E" w:rsidP="00E1495E">
      <w:pPr>
        <w:rPr>
          <w:ins w:id="1219" w:author="Microsoft Word" w:date="2025-07-21T22:06:00Z" w16du:dateUtc="2025-07-21T16:36:00Z"/>
        </w:rPr>
      </w:pPr>
      <w:ins w:id="1220" w:author="Microsoft Word" w:date="2025-07-21T22:06:00Z" w16du:dateUtc="2025-07-21T16:36:00Z">
        <w:r w:rsidRPr="00E1495E">
          <w:t>Epoch 12/200 | Loss: 0.7758</w:t>
        </w:r>
      </w:ins>
    </w:p>
    <w:p w14:paraId="7A201FA2" w14:textId="42EF69E2" w:rsidR="00E1495E" w:rsidRPr="00E1495E" w:rsidRDefault="00E1495E" w:rsidP="00E1495E">
      <w:pPr>
        <w:rPr>
          <w:ins w:id="1221" w:author="Microsoft Word" w:date="2025-07-21T22:06:00Z" w16du:dateUtc="2025-07-21T16:36:00Z"/>
        </w:rPr>
      </w:pPr>
      <w:ins w:id="1222" w:author="Microsoft Word" w:date="2025-07-21T22:06:00Z" w16du:dateUtc="2025-07-21T16:36:00Z">
        <w:r w:rsidRPr="00E1495E">
          <w:t>Epoch 13/200 | Loss: 0.8289</w:t>
        </w:r>
      </w:ins>
    </w:p>
    <w:p w14:paraId="3D6A89AE" w14:textId="75BDC8EF" w:rsidR="00E1495E" w:rsidRPr="00E1495E" w:rsidRDefault="00E1495E" w:rsidP="00E1495E">
      <w:pPr>
        <w:rPr>
          <w:ins w:id="1223" w:author="Microsoft Word" w:date="2025-07-21T22:06:00Z" w16du:dateUtc="2025-07-21T16:36:00Z"/>
        </w:rPr>
      </w:pPr>
      <w:ins w:id="1224" w:author="Microsoft Word" w:date="2025-07-21T22:06:00Z" w16du:dateUtc="2025-07-21T16:36:00Z">
        <w:r w:rsidRPr="00E1495E">
          <w:t>Epoch 14/200 | Loss: 0.8388</w:t>
        </w:r>
      </w:ins>
    </w:p>
    <w:p w14:paraId="0CD25DC2" w14:textId="77777777" w:rsidR="00E1495E" w:rsidRPr="00E1495E" w:rsidRDefault="00E1495E" w:rsidP="00E1495E">
      <w:r w:rsidRPr="00E1495E">
        <w:t>Epoch 15/200 | Loss: 0.7439</w:t>
      </w:r>
    </w:p>
    <w:p w14:paraId="7D63825C" w14:textId="77777777" w:rsidR="00E1495E" w:rsidRPr="00E1495E" w:rsidRDefault="00E1495E" w:rsidP="00E1495E">
      <w:r w:rsidRPr="00E1495E">
        <w:t>Epoch 16/200 | Loss: 0.7364</w:t>
      </w:r>
    </w:p>
    <w:p w14:paraId="6D8D0E09" w14:textId="77777777" w:rsidR="00E1495E" w:rsidRPr="00E1495E" w:rsidRDefault="00E1495E" w:rsidP="00E1495E">
      <w:r w:rsidRPr="00E1495E">
        <w:t>Epoch 17/200 | Loss: 0.7468</w:t>
      </w:r>
    </w:p>
    <w:p w14:paraId="3B30AD8E" w14:textId="576070F8" w:rsidR="00E1495E" w:rsidRPr="00E1495E" w:rsidRDefault="00E1495E" w:rsidP="00E1495E">
      <w:pPr>
        <w:rPr>
          <w:ins w:id="1225" w:author="Microsoft Word" w:date="2025-07-21T22:06:00Z" w16du:dateUtc="2025-07-21T16:36:00Z"/>
        </w:rPr>
      </w:pPr>
      <w:ins w:id="1226" w:author="Microsoft Word" w:date="2025-07-21T22:06:00Z" w16du:dateUtc="2025-07-21T16:36:00Z">
        <w:r w:rsidRPr="00E1495E">
          <w:t>Epoch 18/200 | Loss: 0.7571</w:t>
        </w:r>
      </w:ins>
    </w:p>
    <w:p w14:paraId="557EF627" w14:textId="29DAC41E" w:rsidR="00E1495E" w:rsidRPr="00E1495E" w:rsidRDefault="00E1495E" w:rsidP="00E1495E">
      <w:pPr>
        <w:rPr>
          <w:ins w:id="1227" w:author="Microsoft Word" w:date="2025-07-21T22:06:00Z" w16du:dateUtc="2025-07-21T16:36:00Z"/>
        </w:rPr>
      </w:pPr>
      <w:ins w:id="1228" w:author="Microsoft Word" w:date="2025-07-21T22:06:00Z" w16du:dateUtc="2025-07-21T16:36:00Z">
        <w:r w:rsidRPr="00E1495E">
          <w:t>Epoch 19/200 | Loss: 0.8504</w:t>
        </w:r>
      </w:ins>
    </w:p>
    <w:p w14:paraId="48A28D90" w14:textId="77777777" w:rsidR="00E1495E" w:rsidRPr="00E1495E" w:rsidRDefault="00E1495E" w:rsidP="00E1495E">
      <w:r w:rsidRPr="00E1495E">
        <w:t>Epoch 20/200 | Loss: 0.7159</w:t>
      </w:r>
    </w:p>
    <w:p w14:paraId="1F1D9EE9" w14:textId="77777777" w:rsidR="00E1495E" w:rsidRPr="00E1495E" w:rsidRDefault="00E1495E" w:rsidP="00E1495E">
      <w:r w:rsidRPr="00E1495E">
        <w:t>Epoch 21/200 | Loss: 0.8157</w:t>
      </w:r>
    </w:p>
    <w:p w14:paraId="4E662311" w14:textId="77777777" w:rsidR="00E1495E" w:rsidRPr="00E1495E" w:rsidRDefault="00E1495E" w:rsidP="00E1495E">
      <w:r w:rsidRPr="00E1495E">
        <w:t>Epoch 22/200 | Loss: 0.7273</w:t>
      </w:r>
    </w:p>
    <w:p w14:paraId="3F5C1586" w14:textId="77777777" w:rsidR="00E1495E" w:rsidRPr="00E1495E" w:rsidRDefault="00E1495E" w:rsidP="00E1495E">
      <w:r w:rsidRPr="00E1495E">
        <w:t>Epoch 23/200 | Loss: 0.6855</w:t>
      </w:r>
    </w:p>
    <w:p w14:paraId="4AB2810F" w14:textId="77777777" w:rsidR="00E1495E" w:rsidRPr="00E1495E" w:rsidRDefault="00E1495E" w:rsidP="00E1495E">
      <w:r w:rsidRPr="00E1495E">
        <w:t>Epoch 24/200 | Loss: 0.7682</w:t>
      </w:r>
    </w:p>
    <w:p w14:paraId="3D0DEBF3" w14:textId="77777777" w:rsidR="00E1495E" w:rsidRPr="00E1495E" w:rsidRDefault="00E1495E" w:rsidP="00E1495E">
      <w:r w:rsidRPr="00E1495E">
        <w:lastRenderedPageBreak/>
        <w:t>Epoch 25/200 | Loss: 0.7619</w:t>
      </w:r>
    </w:p>
    <w:p w14:paraId="5A219866" w14:textId="77777777" w:rsidR="00E1495E" w:rsidRPr="00E1495E" w:rsidRDefault="00E1495E" w:rsidP="00E1495E">
      <w:r w:rsidRPr="00E1495E">
        <w:t>Epoch 26/200 | Loss: 0.7359</w:t>
      </w:r>
    </w:p>
    <w:p w14:paraId="55E07A10" w14:textId="77777777" w:rsidR="00E1495E" w:rsidRPr="00E1495E" w:rsidRDefault="00E1495E" w:rsidP="00E1495E">
      <w:r w:rsidRPr="00E1495E">
        <w:t>Epoch 27/200 | Loss: 0.8082</w:t>
      </w:r>
    </w:p>
    <w:p w14:paraId="1FB79F11" w14:textId="77777777" w:rsidR="00E1495E" w:rsidRPr="00E1495E" w:rsidRDefault="00E1495E" w:rsidP="00E1495E">
      <w:r w:rsidRPr="00E1495E">
        <w:t>Epoch 28/200 | Loss: 0.8300</w:t>
      </w:r>
    </w:p>
    <w:p w14:paraId="625E0E30" w14:textId="77777777" w:rsidR="00E1495E" w:rsidRPr="00E1495E" w:rsidRDefault="00E1495E" w:rsidP="00E1495E">
      <w:r w:rsidRPr="00E1495E">
        <w:t>Epoch 29/200 | Loss: 0.7725</w:t>
      </w:r>
    </w:p>
    <w:p w14:paraId="4D533E6C" w14:textId="77777777" w:rsidR="00E1495E" w:rsidRPr="00E1495E" w:rsidRDefault="00E1495E" w:rsidP="00E1495E">
      <w:r w:rsidRPr="00E1495E">
        <w:t>Epoch 30/200 | Loss: 0.6976</w:t>
      </w:r>
    </w:p>
    <w:p w14:paraId="0D8EA029" w14:textId="77777777" w:rsidR="00E1495E" w:rsidRPr="00E1495E" w:rsidRDefault="00E1495E" w:rsidP="00E1495E">
      <w:r w:rsidRPr="00E1495E">
        <w:t>Epoch 31/200 | Loss: 0.8258</w:t>
      </w:r>
    </w:p>
    <w:p w14:paraId="33A30017" w14:textId="77777777" w:rsidR="00E1495E" w:rsidRPr="00E1495E" w:rsidRDefault="00E1495E" w:rsidP="00E1495E">
      <w:r w:rsidRPr="00E1495E">
        <w:t>Epoch 32/200 | Loss: 0.7752</w:t>
      </w:r>
    </w:p>
    <w:p w14:paraId="0F4738DE" w14:textId="77777777" w:rsidR="00E1495E" w:rsidRPr="00E1495E" w:rsidRDefault="00E1495E" w:rsidP="00E1495E">
      <w:r w:rsidRPr="00E1495E">
        <w:t>Epoch 33/200 | Loss: 0.7781</w:t>
      </w:r>
    </w:p>
    <w:p w14:paraId="3A5D4D34" w14:textId="77777777" w:rsidR="00E1495E" w:rsidRPr="00E1495E" w:rsidRDefault="00E1495E" w:rsidP="00E1495E">
      <w:r w:rsidRPr="00E1495E">
        <w:t>Epoch 34/200 | Loss: 0.7594</w:t>
      </w:r>
    </w:p>
    <w:p w14:paraId="28679258" w14:textId="77777777" w:rsidR="00E1495E" w:rsidRPr="00E1495E" w:rsidRDefault="00E1495E" w:rsidP="00E1495E">
      <w:r w:rsidRPr="00E1495E">
        <w:t>Epoch 35/200 | Loss: 0.7225</w:t>
      </w:r>
    </w:p>
    <w:p w14:paraId="2865F444" w14:textId="77777777" w:rsidR="00E1495E" w:rsidRPr="00E1495E" w:rsidRDefault="00E1495E" w:rsidP="00E1495E">
      <w:r w:rsidRPr="00E1495E">
        <w:t>Epoch 36/200 | Loss: 0.7414</w:t>
      </w:r>
    </w:p>
    <w:p w14:paraId="6A589451" w14:textId="77777777" w:rsidR="00E1495E" w:rsidRPr="00E1495E" w:rsidRDefault="00E1495E" w:rsidP="00E1495E">
      <w:r w:rsidRPr="00E1495E">
        <w:t>Epoch 37/200 | Loss: 0.7444</w:t>
      </w:r>
    </w:p>
    <w:p w14:paraId="633EC96E" w14:textId="77777777" w:rsidR="00E1495E" w:rsidRPr="00E1495E" w:rsidRDefault="00E1495E" w:rsidP="00E1495E">
      <w:r w:rsidRPr="00E1495E">
        <w:t>Epoch 38/200 | Loss: 0.7097</w:t>
      </w:r>
    </w:p>
    <w:p w14:paraId="7AC27146" w14:textId="77777777" w:rsidR="00E1495E" w:rsidRPr="00E1495E" w:rsidRDefault="00E1495E" w:rsidP="00E1495E">
      <w:r w:rsidRPr="00E1495E">
        <w:t>Epoch 39/200 | Loss: 0.7246</w:t>
      </w:r>
    </w:p>
    <w:p w14:paraId="1080955A" w14:textId="77777777" w:rsidR="00E1495E" w:rsidRPr="00E1495E" w:rsidRDefault="00E1495E" w:rsidP="00E1495E">
      <w:r w:rsidRPr="00E1495E">
        <w:t>Epoch 40/200 | Loss: 0.7180</w:t>
      </w:r>
    </w:p>
    <w:p w14:paraId="2FEE482E" w14:textId="77777777" w:rsidR="00E1495E" w:rsidRPr="00E1495E" w:rsidRDefault="00E1495E" w:rsidP="00E1495E">
      <w:r w:rsidRPr="00E1495E">
        <w:t>Epoch 41/200 | Loss: 0.7590</w:t>
      </w:r>
    </w:p>
    <w:p w14:paraId="6353E62C" w14:textId="77777777" w:rsidR="00E1495E" w:rsidRPr="00E1495E" w:rsidRDefault="00E1495E" w:rsidP="00E1495E">
      <w:r w:rsidRPr="00E1495E">
        <w:t>Epoch 42/200 | Loss: 0.7420</w:t>
      </w:r>
    </w:p>
    <w:p w14:paraId="24B2218B" w14:textId="77777777" w:rsidR="00E1495E" w:rsidRPr="00E1495E" w:rsidRDefault="00E1495E" w:rsidP="00E1495E">
      <w:r w:rsidRPr="00E1495E">
        <w:t>Epoch 43/200 | Loss: 0.7481</w:t>
      </w:r>
    </w:p>
    <w:p w14:paraId="60BD9920" w14:textId="77777777" w:rsidR="00E1495E" w:rsidRPr="00E1495E" w:rsidRDefault="00E1495E" w:rsidP="00E1495E">
      <w:r w:rsidRPr="00E1495E">
        <w:t>Epoch 44/200 | Loss: 0.7124</w:t>
      </w:r>
    </w:p>
    <w:p w14:paraId="64A85357" w14:textId="77777777" w:rsidR="00E1495E" w:rsidRPr="00E1495E" w:rsidRDefault="00E1495E" w:rsidP="00E1495E">
      <w:r w:rsidRPr="00E1495E">
        <w:t>Epoch 45/200 | Loss: 0.6873</w:t>
      </w:r>
    </w:p>
    <w:p w14:paraId="28920DF8" w14:textId="77777777" w:rsidR="00E1495E" w:rsidRPr="00E1495E" w:rsidRDefault="00E1495E" w:rsidP="00E1495E">
      <w:r w:rsidRPr="00E1495E">
        <w:t>Epoch 46/200 | Loss: 0.7060</w:t>
      </w:r>
    </w:p>
    <w:p w14:paraId="062EA303" w14:textId="77777777" w:rsidR="00E1495E" w:rsidRPr="00E1495E" w:rsidRDefault="00E1495E" w:rsidP="00E1495E">
      <w:r w:rsidRPr="00E1495E">
        <w:t>Epoch 47/200 | Loss: 0.7401</w:t>
      </w:r>
    </w:p>
    <w:p w14:paraId="46305B3E" w14:textId="77777777" w:rsidR="00E1495E" w:rsidRPr="00E1495E" w:rsidRDefault="00E1495E" w:rsidP="00E1495E">
      <w:r w:rsidRPr="00E1495E">
        <w:t>Epoch 48/200 | Loss: 0.7106</w:t>
      </w:r>
    </w:p>
    <w:p w14:paraId="4829395B" w14:textId="77777777" w:rsidR="00E1495E" w:rsidRPr="00E1495E" w:rsidRDefault="00E1495E" w:rsidP="00E1495E">
      <w:r w:rsidRPr="00E1495E">
        <w:t>Epoch 49/200 | Loss: 0.7126</w:t>
      </w:r>
    </w:p>
    <w:p w14:paraId="708A3E1C" w14:textId="77777777" w:rsidR="00E1495E" w:rsidRPr="00E1495E" w:rsidRDefault="00E1495E" w:rsidP="00E1495E">
      <w:r w:rsidRPr="00E1495E">
        <w:t>Epoch 50/200 | Loss: 0.7786</w:t>
      </w:r>
    </w:p>
    <w:p w14:paraId="027DA127" w14:textId="77777777" w:rsidR="00E1495E" w:rsidRPr="00E1495E" w:rsidRDefault="00E1495E" w:rsidP="00E1495E">
      <w:r w:rsidRPr="00E1495E">
        <w:t>Epoch 51/200 | Loss: 0.7185</w:t>
      </w:r>
    </w:p>
    <w:p w14:paraId="289BF4B7" w14:textId="77777777" w:rsidR="00E1495E" w:rsidRPr="00E1495E" w:rsidRDefault="00E1495E" w:rsidP="00E1495E">
      <w:r w:rsidRPr="00E1495E">
        <w:t>Epoch 52/200 | Loss: 0.7595</w:t>
      </w:r>
    </w:p>
    <w:p w14:paraId="0207D605" w14:textId="77777777" w:rsidR="00E1495E" w:rsidRPr="00E1495E" w:rsidRDefault="00E1495E" w:rsidP="00E1495E">
      <w:r w:rsidRPr="00E1495E">
        <w:t>Epoch 53/200 | Loss: 0.7215</w:t>
      </w:r>
    </w:p>
    <w:p w14:paraId="01AA3784" w14:textId="77777777" w:rsidR="00E1495E" w:rsidRPr="00E1495E" w:rsidRDefault="00E1495E" w:rsidP="00E1495E">
      <w:r w:rsidRPr="00E1495E">
        <w:t>Epoch 54/200 | Loss: 0.7194</w:t>
      </w:r>
    </w:p>
    <w:p w14:paraId="7A20712F" w14:textId="77777777" w:rsidR="00E1495E" w:rsidRPr="00E1495E" w:rsidRDefault="00E1495E" w:rsidP="00E1495E">
      <w:r w:rsidRPr="00E1495E">
        <w:t>Epoch 55/200 | Loss: 0.7345</w:t>
      </w:r>
    </w:p>
    <w:p w14:paraId="49A30BAF" w14:textId="77777777" w:rsidR="00E1495E" w:rsidRPr="00E1495E" w:rsidRDefault="00E1495E" w:rsidP="00E1495E">
      <w:r w:rsidRPr="00E1495E">
        <w:lastRenderedPageBreak/>
        <w:t>Epoch 56/200 | Loss: 0.7282</w:t>
      </w:r>
    </w:p>
    <w:p w14:paraId="0F0409BA" w14:textId="77777777" w:rsidR="00E1495E" w:rsidRPr="00E1495E" w:rsidRDefault="00E1495E" w:rsidP="00E1495E">
      <w:r w:rsidRPr="00E1495E">
        <w:t>Epoch 57/200 | Loss: 0.7939</w:t>
      </w:r>
    </w:p>
    <w:p w14:paraId="28F5CD2F" w14:textId="77777777" w:rsidR="00E1495E" w:rsidRPr="00E1495E" w:rsidRDefault="00E1495E" w:rsidP="00E1495E">
      <w:r w:rsidRPr="00E1495E">
        <w:t>Epoch 58/200 | Loss: 0.7851</w:t>
      </w:r>
    </w:p>
    <w:p w14:paraId="78CD48C8" w14:textId="77777777" w:rsidR="00E1495E" w:rsidRPr="00E1495E" w:rsidRDefault="00E1495E" w:rsidP="00E1495E">
      <w:r w:rsidRPr="00E1495E">
        <w:t>Epoch 59/200 | Loss: 0.8055</w:t>
      </w:r>
    </w:p>
    <w:p w14:paraId="766E1026" w14:textId="77777777" w:rsidR="00E1495E" w:rsidRPr="00E1495E" w:rsidRDefault="00E1495E" w:rsidP="00E1495E">
      <w:r w:rsidRPr="00E1495E">
        <w:t>Epoch 60/200 | Loss: 0.7090</w:t>
      </w:r>
    </w:p>
    <w:p w14:paraId="776E666E" w14:textId="77777777" w:rsidR="00E1495E" w:rsidRPr="00E1495E" w:rsidRDefault="00E1495E" w:rsidP="00E1495E">
      <w:r w:rsidRPr="00E1495E">
        <w:t>Epoch 61/200 | Loss: 0.7137</w:t>
      </w:r>
    </w:p>
    <w:p w14:paraId="615C8810" w14:textId="77777777" w:rsidR="00E1495E" w:rsidRPr="00E1495E" w:rsidRDefault="00E1495E" w:rsidP="00E1495E">
      <w:r w:rsidRPr="00E1495E">
        <w:t>Epoch 62/200 | Loss: 0.7015</w:t>
      </w:r>
    </w:p>
    <w:p w14:paraId="35DCC2A0" w14:textId="77777777" w:rsidR="00E1495E" w:rsidRPr="00E1495E" w:rsidRDefault="00E1495E" w:rsidP="00E1495E">
      <w:r w:rsidRPr="00E1495E">
        <w:t>Epoch 63/200 | Loss: 0.8058</w:t>
      </w:r>
    </w:p>
    <w:p w14:paraId="712354C8" w14:textId="77777777" w:rsidR="00E1495E" w:rsidRPr="00E1495E" w:rsidRDefault="00E1495E" w:rsidP="00E1495E">
      <w:r w:rsidRPr="00E1495E">
        <w:t>Epoch 64/200 | Loss: 0.7109</w:t>
      </w:r>
    </w:p>
    <w:p w14:paraId="737862A1" w14:textId="77777777" w:rsidR="00E1495E" w:rsidRPr="00E1495E" w:rsidRDefault="00E1495E" w:rsidP="00E1495E">
      <w:r w:rsidRPr="00E1495E">
        <w:t>Epoch 65/200 | Loss: 0.6709</w:t>
      </w:r>
    </w:p>
    <w:p w14:paraId="6C6CC2EE" w14:textId="77777777" w:rsidR="00E1495E" w:rsidRPr="00E1495E" w:rsidRDefault="00E1495E" w:rsidP="00E1495E">
      <w:r w:rsidRPr="00E1495E">
        <w:t>Epoch 66/200 | Loss: 0.7453</w:t>
      </w:r>
    </w:p>
    <w:p w14:paraId="237F1BD3" w14:textId="77777777" w:rsidR="00E1495E" w:rsidRPr="00E1495E" w:rsidRDefault="00E1495E" w:rsidP="00E1495E">
      <w:r w:rsidRPr="00E1495E">
        <w:t>Epoch 67/200 | Loss: 0.6888</w:t>
      </w:r>
    </w:p>
    <w:p w14:paraId="5E5B2EC3" w14:textId="77777777" w:rsidR="00E1495E" w:rsidRPr="00E1495E" w:rsidRDefault="00E1495E" w:rsidP="00E1495E">
      <w:r w:rsidRPr="00E1495E">
        <w:t>Epoch 68/200 | Loss: 0.7348</w:t>
      </w:r>
    </w:p>
    <w:p w14:paraId="6B1DE91F" w14:textId="77777777" w:rsidR="00E1495E" w:rsidRPr="00E1495E" w:rsidRDefault="00E1495E" w:rsidP="00E1495E">
      <w:r w:rsidRPr="00E1495E">
        <w:t>Epoch 69/200 | Loss: 0.7787</w:t>
      </w:r>
    </w:p>
    <w:p w14:paraId="758534E2" w14:textId="77777777" w:rsidR="00E1495E" w:rsidRPr="00E1495E" w:rsidRDefault="00E1495E" w:rsidP="00E1495E">
      <w:r w:rsidRPr="00E1495E">
        <w:t>Epoch 70/200 | Loss: 0.7820</w:t>
      </w:r>
    </w:p>
    <w:p w14:paraId="124AAE3A" w14:textId="77777777" w:rsidR="00E1495E" w:rsidRPr="00E1495E" w:rsidRDefault="00E1495E" w:rsidP="00E1495E">
      <w:r w:rsidRPr="00E1495E">
        <w:t>Epoch 71/200 | Loss: 0.7597</w:t>
      </w:r>
    </w:p>
    <w:p w14:paraId="560A9EBE" w14:textId="77777777" w:rsidR="00E1495E" w:rsidRPr="00E1495E" w:rsidRDefault="00E1495E" w:rsidP="00E1495E">
      <w:r w:rsidRPr="00E1495E">
        <w:t>Epoch 72/200 | Loss: 0.6652</w:t>
      </w:r>
    </w:p>
    <w:p w14:paraId="7078B749" w14:textId="77777777" w:rsidR="00E1495E" w:rsidRPr="00E1495E" w:rsidRDefault="00E1495E" w:rsidP="00E1495E">
      <w:r w:rsidRPr="00E1495E">
        <w:t>Epoch 73/200 | Loss: 0.6870</w:t>
      </w:r>
    </w:p>
    <w:p w14:paraId="621C6AAC" w14:textId="77777777" w:rsidR="00E1495E" w:rsidRPr="00E1495E" w:rsidRDefault="00E1495E" w:rsidP="00E1495E">
      <w:r w:rsidRPr="00E1495E">
        <w:t>Epoch 74/200 | Loss: 0.7105</w:t>
      </w:r>
    </w:p>
    <w:p w14:paraId="77352BC3" w14:textId="77777777" w:rsidR="00E1495E" w:rsidRPr="00E1495E" w:rsidRDefault="00E1495E" w:rsidP="00E1495E">
      <w:r w:rsidRPr="00E1495E">
        <w:t>Epoch 75/200 | Loss: 0.6865</w:t>
      </w:r>
    </w:p>
    <w:p w14:paraId="4DDCCB87" w14:textId="77777777" w:rsidR="00E1495E" w:rsidRPr="00E1495E" w:rsidRDefault="00E1495E" w:rsidP="00E1495E">
      <w:r w:rsidRPr="00E1495E">
        <w:t>Epoch 76/200 | Loss: 0.7542</w:t>
      </w:r>
    </w:p>
    <w:p w14:paraId="2A78E544" w14:textId="77777777" w:rsidR="00E1495E" w:rsidRPr="00E1495E" w:rsidRDefault="00E1495E" w:rsidP="00E1495E">
      <w:r w:rsidRPr="00E1495E">
        <w:t>Epoch 7</w:t>
      </w:r>
      <w:r w:rsidRPr="00E1495E">
        <w:lastRenderedPageBreak/>
        <w:t>7/200 | Loss: 0.6933</w:t>
      </w:r>
    </w:p>
    <w:p w14:paraId="7B0038C4" w14:textId="77777777" w:rsidR="00E1495E" w:rsidRPr="00E1495E" w:rsidRDefault="00E1495E" w:rsidP="00E1495E">
      <w:r w:rsidRPr="00E1495E">
        <w:t>Epoch 78/200 | Loss: 0.6634</w:t>
      </w:r>
    </w:p>
    <w:p w14:paraId="528EB9F4" w14:textId="77777777" w:rsidR="00E1495E" w:rsidRPr="00E1495E" w:rsidRDefault="00E1495E" w:rsidP="00E1495E">
      <w:r w:rsidRPr="00E1495E">
        <w:t>Epoch 79/200 | Loss: 0.7562</w:t>
      </w:r>
    </w:p>
    <w:p w14:paraId="48809E21" w14:textId="77777777" w:rsidR="00E1495E" w:rsidRPr="00E1495E" w:rsidRDefault="00E1495E" w:rsidP="00E1495E">
      <w:r w:rsidRPr="00E1495E">
        <w:t>Epoch 80/200 | Loss: 0.7548</w:t>
      </w:r>
    </w:p>
    <w:p w14:paraId="093F45B0" w14:textId="77777777" w:rsidR="00E1495E" w:rsidRPr="00E1495E" w:rsidRDefault="00E1495E" w:rsidP="00E1495E">
      <w:r w:rsidRPr="00E1495E">
        <w:t>Epoch 81/200 | Loss: 0.6902</w:t>
      </w:r>
    </w:p>
    <w:p w14:paraId="5B61216A" w14:textId="77777777" w:rsidR="00E1495E" w:rsidRPr="00E1495E" w:rsidRDefault="00E1495E" w:rsidP="00E1495E">
      <w:r w:rsidRPr="00E1495E">
        <w:t>Epoch 82/200 | Loss: 0.7802</w:t>
      </w:r>
    </w:p>
    <w:p w14:paraId="384BCD5A" w14:textId="77777777" w:rsidR="00E1495E" w:rsidRPr="00E1495E" w:rsidRDefault="00E1495E" w:rsidP="00E1495E">
      <w:r w:rsidRPr="00E1495E">
        <w:t>Epoch 83/200 | Loss: 0.7009</w:t>
      </w:r>
    </w:p>
    <w:p w14:paraId="4F11DA79" w14:textId="77777777" w:rsidR="00E1495E" w:rsidRPr="00E1495E" w:rsidRDefault="00E1495E" w:rsidP="00E1495E">
      <w:r w:rsidRPr="00E1495E">
        <w:t>Epoch 84/200 | Loss: 0.8239</w:t>
      </w:r>
    </w:p>
    <w:p w14:paraId="7AF7398E" w14:textId="77777777" w:rsidR="00E1495E" w:rsidRPr="00E1495E" w:rsidRDefault="00E1495E" w:rsidP="00E1495E">
      <w:r w:rsidRPr="00E1495E">
        <w:t>Epoch 85/200 | Loss: 0.7627</w:t>
      </w:r>
    </w:p>
    <w:p w14:paraId="79680879" w14:textId="77777777" w:rsidR="00E1495E" w:rsidRPr="00E1495E" w:rsidRDefault="00E1495E" w:rsidP="00E1495E">
      <w:r w:rsidRPr="00E1495E">
        <w:t>Epoch 86/200 | Loss: 0.7868</w:t>
      </w:r>
    </w:p>
    <w:p w14:paraId="271A0EF5" w14:textId="77777777" w:rsidR="00E1495E" w:rsidRPr="00E1495E" w:rsidRDefault="00E1495E" w:rsidP="00E1495E">
      <w:r w:rsidRPr="00E1495E">
        <w:lastRenderedPageBreak/>
        <w:t>Epoch 87/200 | Loss: 0.7410</w:t>
      </w:r>
    </w:p>
    <w:p w14:paraId="2DBC905E" w14:textId="77777777" w:rsidR="00E1495E" w:rsidRPr="00E1495E" w:rsidRDefault="00E1495E" w:rsidP="00E1495E">
      <w:r w:rsidRPr="00E1495E">
        <w:t>Epoch 88/200 | Loss: 0.6921</w:t>
      </w:r>
    </w:p>
    <w:p w14:paraId="35FB24F0" w14:textId="77777777" w:rsidR="00E1495E" w:rsidRPr="00E1495E" w:rsidRDefault="00E1495E" w:rsidP="00E1495E">
      <w:r w:rsidRPr="00E1495E">
        <w:t>Epoch 89/200 | Loss: 0.7803</w:t>
      </w:r>
    </w:p>
    <w:p w14:paraId="7EC4ED44" w14:textId="77777777" w:rsidR="00E1495E" w:rsidRPr="00E1495E" w:rsidRDefault="00E1495E" w:rsidP="00E1495E">
      <w:r w:rsidRPr="00E1495E">
        <w:t>Epoch 90/200 | Loss: 0.7234</w:t>
      </w:r>
    </w:p>
    <w:p w14:paraId="63CF40FD" w14:textId="77777777" w:rsidR="00E1495E" w:rsidRPr="00E1495E" w:rsidRDefault="00E1495E" w:rsidP="00E1495E">
      <w:r w:rsidRPr="00E1495E">
        <w:t>Epoch 91/200 | Loss: 0.7366</w:t>
      </w:r>
    </w:p>
    <w:p w14:paraId="20FD0A58" w14:textId="77777777" w:rsidR="00E1495E" w:rsidRPr="00E1495E" w:rsidRDefault="00E1495E" w:rsidP="00E1495E">
      <w:r w:rsidRPr="00E1495E">
        <w:t>Epoch 92/200 | Loss: 0.7496</w:t>
      </w:r>
    </w:p>
    <w:p w14:paraId="2682A30B" w14:textId="77777777" w:rsidR="00E1495E" w:rsidRPr="00E1495E" w:rsidRDefault="00E1495E" w:rsidP="00E1495E">
      <w:r w:rsidRPr="00E1495E">
        <w:t>Epoch 93/200 | Loss: 0.7350</w:t>
      </w:r>
    </w:p>
    <w:p w14:paraId="7CB5A500" w14:textId="77777777" w:rsidR="00E1495E" w:rsidRPr="00E1495E" w:rsidRDefault="00E1495E" w:rsidP="00E1495E">
      <w:r w:rsidRPr="00E1495E">
        <w:t>Epoch 94/200 | Loss: 0.6910</w:t>
      </w:r>
    </w:p>
    <w:p w14:paraId="5F87E031" w14:textId="77777777" w:rsidR="00E1495E" w:rsidRPr="00E1495E" w:rsidRDefault="00E1495E" w:rsidP="00E1495E">
      <w:r w:rsidRPr="00E1495E">
        <w:t>Epoch 95/200 | Loss: 0.7471</w:t>
      </w:r>
    </w:p>
    <w:p w14:paraId="7AB0A6EB" w14:textId="77777777" w:rsidR="00E1495E" w:rsidRPr="00E1495E" w:rsidRDefault="00E1495E" w:rsidP="00E1495E">
      <w:r w:rsidRPr="00E1495E">
        <w:t>Epoch 96/200 | Loss: 0.7555</w:t>
      </w:r>
    </w:p>
    <w:p w14:paraId="66006D85" w14:textId="77777777" w:rsidR="00E1495E" w:rsidRPr="00E1495E" w:rsidRDefault="00E1495E" w:rsidP="00E1495E">
      <w:r w:rsidRPr="00E1495E">
        <w:t>Epoch 97/200 | Loss: 0.7292</w:t>
      </w:r>
    </w:p>
    <w:p w14:paraId="397673BD" w14:textId="77777777" w:rsidR="00E1495E" w:rsidRPr="00E1495E" w:rsidRDefault="00E1495E" w:rsidP="00E1495E">
      <w:r w:rsidRPr="00E1495E">
        <w:t>Epoch 98/200 | Loss: 0.6791</w:t>
      </w:r>
    </w:p>
    <w:p w14:paraId="1042ED22" w14:textId="77777777" w:rsidR="00E1495E" w:rsidRPr="00E1495E" w:rsidRDefault="00E1495E" w:rsidP="00E1495E">
      <w:r w:rsidRPr="00E1495E">
        <w:t>Epoch 99/200 | Loss: 0.6985</w:t>
      </w:r>
    </w:p>
    <w:p w14:paraId="728FF229" w14:textId="77777777" w:rsidR="00E1495E" w:rsidRPr="00E1495E" w:rsidRDefault="00E1495E" w:rsidP="00E1495E">
      <w:r w:rsidRPr="00E1495E">
        <w:t>Epoch 100/200 | Loss: 0.7466</w:t>
      </w:r>
    </w:p>
    <w:p w14:paraId="174A13AC" w14:textId="77777777" w:rsidR="00E1495E" w:rsidRPr="00E1495E" w:rsidRDefault="00E1495E" w:rsidP="00E1495E">
      <w:r w:rsidRPr="00E1495E">
        <w:t>Epoch 101/200 | Loss: 0.7684</w:t>
      </w:r>
    </w:p>
    <w:p w14:paraId="0FE15BDE" w14:textId="77777777" w:rsidR="00E1495E" w:rsidRPr="00E1495E" w:rsidRDefault="00E1495E" w:rsidP="00E1495E">
      <w:r w:rsidRPr="00E1495E">
        <w:t>Epoch 102/200 | Loss: 0.7210</w:t>
      </w:r>
    </w:p>
    <w:p w14:paraId="538E17D5" w14:textId="77777777" w:rsidR="00E1495E" w:rsidRPr="00E1495E" w:rsidRDefault="00E1495E" w:rsidP="00E1495E">
      <w:r w:rsidRPr="00E1495E">
        <w:t>Epoch 103/200 | Loss: 0.6871</w:t>
      </w:r>
    </w:p>
    <w:p w14:paraId="0D352B76" w14:textId="77777777" w:rsidR="00E1495E" w:rsidRPr="00E1495E" w:rsidRDefault="00E1495E" w:rsidP="00E1495E">
      <w:r w:rsidRPr="00E1495E">
        <w:t>Epoch 104/200 | Loss: 0.6735</w:t>
      </w:r>
    </w:p>
    <w:p w14:paraId="4BD1029E" w14:textId="77777777" w:rsidR="00E1495E" w:rsidRPr="00E1495E" w:rsidRDefault="00E1495E" w:rsidP="00E1495E">
      <w:r w:rsidRPr="00E1495E">
        <w:t>Epoch 105/200 | Loss: 0.7140</w:t>
      </w:r>
    </w:p>
    <w:p w14:paraId="2C5E3C72" w14:textId="77777777" w:rsidR="00E1495E" w:rsidRPr="00E1495E" w:rsidRDefault="00E1495E" w:rsidP="00E1495E">
      <w:r w:rsidRPr="00E1495E">
        <w:t>Epoch 106/200 | Loss: 0.7161</w:t>
      </w:r>
    </w:p>
    <w:p w14:paraId="36419B1C" w14:textId="77777777" w:rsidR="00E1495E" w:rsidRPr="00E1495E" w:rsidRDefault="00E1495E" w:rsidP="00E1495E">
      <w:r w:rsidRPr="00E1495E">
        <w:t>Epoch 107/200 | Loss: 0.7222</w:t>
      </w:r>
    </w:p>
    <w:p w14:paraId="0DE855C5" w14:textId="77777777" w:rsidR="00E1495E" w:rsidRPr="00E1495E" w:rsidRDefault="00E1495E" w:rsidP="00E1495E">
      <w:r w:rsidRPr="00E1495E">
        <w:t>Epoch 108/200 | Loss: 0.6935</w:t>
      </w:r>
    </w:p>
    <w:p w14:paraId="252F1CD1" w14:textId="77777777" w:rsidR="00E1495E" w:rsidRPr="00E1495E" w:rsidRDefault="00E1495E" w:rsidP="00E1495E">
      <w:r w:rsidRPr="00E1495E">
        <w:t>Epoch 109/200 | Loss: 0.7873</w:t>
      </w:r>
    </w:p>
    <w:p w14:paraId="1B7144E3" w14:textId="77777777" w:rsidR="00E1495E" w:rsidRPr="00E1495E" w:rsidRDefault="00E1495E" w:rsidP="00E1495E">
      <w:r w:rsidRPr="00E1495E">
        <w:t>Epoch 110/200 | Loss: 0.7584</w:t>
      </w:r>
    </w:p>
    <w:p w14:paraId="636C6C77" w14:textId="77777777" w:rsidR="00E1495E" w:rsidRPr="00E1495E" w:rsidRDefault="00E1495E" w:rsidP="00E1495E">
      <w:r w:rsidRPr="00E1495E">
        <w:t>Epoch 111/200 | Loss: 0.7145</w:t>
      </w:r>
    </w:p>
    <w:p w14:paraId="5189ED51" w14:textId="77777777" w:rsidR="00E1495E" w:rsidRPr="00E1495E" w:rsidRDefault="00E1495E" w:rsidP="00E1495E">
      <w:r w:rsidRPr="00E1495E">
        <w:t>Epoch 112/200 | Loss: 0.7191</w:t>
      </w:r>
    </w:p>
    <w:p w14:paraId="33621F55" w14:textId="77777777" w:rsidR="00E1495E" w:rsidRPr="00E1495E" w:rsidRDefault="00E1495E" w:rsidP="00E1495E">
      <w:r w:rsidRPr="00E1495E">
        <w:t>Epoch 113/200 | Loss: 0.7065</w:t>
      </w:r>
    </w:p>
    <w:p w14:paraId="5658D0BA" w14:textId="77777777" w:rsidR="00E1495E" w:rsidRPr="00E1495E" w:rsidRDefault="00E1495E" w:rsidP="00E1495E">
      <w:r w:rsidRPr="00E1495E">
        <w:t>Epoch 114/200 | Loss: 0.6750</w:t>
      </w:r>
    </w:p>
    <w:p w14:paraId="284C4909" w14:textId="77777777" w:rsidR="00E1495E" w:rsidRPr="00E1495E" w:rsidRDefault="00E1495E" w:rsidP="00E1495E">
      <w:r w:rsidRPr="00E1495E">
        <w:t>Epoch 115/200 | Loss: 0.7197</w:t>
      </w:r>
    </w:p>
    <w:p w14:paraId="119AB377" w14:textId="77777777" w:rsidR="00E1495E" w:rsidRPr="00E1495E" w:rsidRDefault="00E1495E" w:rsidP="00E1495E">
      <w:r w:rsidRPr="00E1495E">
        <w:t>Epoch 116/200 | Loss: 0.6948</w:t>
      </w:r>
    </w:p>
    <w:p w14:paraId="76E3A3DC" w14:textId="77777777" w:rsidR="00E1495E" w:rsidRPr="00E1495E" w:rsidRDefault="00E1495E" w:rsidP="00E1495E">
      <w:r w:rsidRPr="00E1495E">
        <w:t>Epoch 117/200 | Loss: 0.7066</w:t>
      </w:r>
    </w:p>
    <w:p w14:paraId="161221A4" w14:textId="77777777" w:rsidR="00E1495E" w:rsidRPr="00E1495E" w:rsidRDefault="00E1495E" w:rsidP="00E1495E">
      <w:r w:rsidRPr="00E1495E">
        <w:lastRenderedPageBreak/>
        <w:t>Epoch 118/200 | Loss: 0.6889</w:t>
      </w:r>
    </w:p>
    <w:p w14:paraId="50A147A6" w14:textId="77777777" w:rsidR="00E1495E" w:rsidRPr="00E1495E" w:rsidRDefault="00E1495E" w:rsidP="00E1495E">
      <w:r w:rsidRPr="00E1495E">
        <w:t>Epoch 119/200 | Loss: 0.7330</w:t>
      </w:r>
    </w:p>
    <w:p w14:paraId="5646988D" w14:textId="77777777" w:rsidR="00E1495E" w:rsidRPr="00E1495E" w:rsidRDefault="00E1495E" w:rsidP="00E1495E">
      <w:r w:rsidRPr="00E1495E">
        <w:t>Epoch 120/200 | Loss: 0.7405</w:t>
      </w:r>
    </w:p>
    <w:p w14:paraId="6D572C9E" w14:textId="77777777" w:rsidR="00E1495E" w:rsidRPr="00E1495E" w:rsidRDefault="00E1495E" w:rsidP="00E1495E">
      <w:r w:rsidRPr="00E1495E">
        <w:t>Epoch 121/200 | Loss: 0.7524</w:t>
      </w:r>
    </w:p>
    <w:p w14:paraId="4457899B" w14:textId="77777777" w:rsidR="00E1495E" w:rsidRPr="00E1495E" w:rsidRDefault="00E1495E" w:rsidP="00E1495E">
      <w:r w:rsidRPr="00E1495E">
        <w:t>Epoch 122/200 | Loss: 0.7313</w:t>
      </w:r>
    </w:p>
    <w:p w14:paraId="6D46E1D6" w14:textId="77777777" w:rsidR="00E1495E" w:rsidRPr="00E1495E" w:rsidRDefault="00E1495E" w:rsidP="00E1495E">
      <w:r w:rsidRPr="00E1495E">
        <w:t>Epoch 123/200 | Loss: 0.7226</w:t>
      </w:r>
    </w:p>
    <w:p w14:paraId="5352C979" w14:textId="77777777" w:rsidR="00E1495E" w:rsidRPr="00E1495E" w:rsidRDefault="00E1495E" w:rsidP="00E1495E">
      <w:r w:rsidRPr="00E1495E">
        <w:t>Epoch 124/200 | Loss: 0.7565</w:t>
      </w:r>
    </w:p>
    <w:p w14:paraId="2A08152E" w14:textId="77777777" w:rsidR="00E1495E" w:rsidRPr="00E1495E" w:rsidRDefault="00E1495E" w:rsidP="00E1495E">
      <w:r w:rsidRPr="00E1495E">
        <w:t>Epoch 125/200 | Loss: 0.6928</w:t>
      </w:r>
    </w:p>
    <w:p w14:paraId="1321409C" w14:textId="77777777" w:rsidR="00E1495E" w:rsidRPr="00E1495E" w:rsidRDefault="00E1495E" w:rsidP="00E1495E">
      <w:r w:rsidRPr="00E1495E">
        <w:t>Epoch 126/200 | Loss: 0.6913</w:t>
      </w:r>
    </w:p>
    <w:p w14:paraId="7DB84B4D" w14:textId="77777777" w:rsidR="00E1495E" w:rsidRPr="00E1495E" w:rsidRDefault="00E1495E" w:rsidP="00E1495E">
      <w:r w:rsidRPr="00E1495E">
        <w:t>Epoch 127/200 | Loss: 0.6959</w:t>
      </w:r>
    </w:p>
    <w:p w14:paraId="222DD6BD" w14:textId="77777777" w:rsidR="00E1495E" w:rsidRPr="00E1495E" w:rsidRDefault="00E1495E" w:rsidP="00E1495E">
      <w:r w:rsidRPr="00E1495E">
        <w:t>Epoch 128/200 | Loss: 0.7377</w:t>
      </w:r>
    </w:p>
    <w:p w14:paraId="5393DD9C" w14:textId="77777777" w:rsidR="00E1495E" w:rsidRPr="00E1495E" w:rsidRDefault="00E1495E" w:rsidP="00E1495E">
      <w:r w:rsidRPr="00E1495E">
        <w:t>Epoch 129/200 | Loss: 0.7882</w:t>
      </w:r>
    </w:p>
    <w:p w14:paraId="6AA9986A" w14:textId="77777777" w:rsidR="00E1495E" w:rsidRPr="00E1495E" w:rsidRDefault="00E1495E" w:rsidP="00E1495E">
      <w:r w:rsidRPr="00E1495E">
        <w:t>Epoch 130/200 | Loss: 0.7270</w:t>
      </w:r>
    </w:p>
    <w:p w14:paraId="0749062F" w14:textId="77777777" w:rsidR="00E1495E" w:rsidRPr="00E1495E" w:rsidRDefault="00E1495E" w:rsidP="00E1495E">
      <w:r w:rsidRPr="00E1495E">
        <w:t>Epoch 131/200 | Loss: 0.7201</w:t>
      </w:r>
    </w:p>
    <w:p w14:paraId="177EED3A" w14:textId="77777777" w:rsidR="00E1495E" w:rsidRPr="00E1495E" w:rsidRDefault="00E1495E" w:rsidP="00E1495E">
      <w:r w:rsidRPr="00E1495E">
        <w:t>Epoch 132/200 | Loss: 0.7784</w:t>
      </w:r>
    </w:p>
    <w:p w14:paraId="7B5F8DBA" w14:textId="77777777" w:rsidR="00E1495E" w:rsidRPr="00E1495E" w:rsidRDefault="00E1495E" w:rsidP="00E1495E">
      <w:r w:rsidRPr="00E1495E">
        <w:t>Epoch 133/200 | Loss: 0.7117</w:t>
      </w:r>
    </w:p>
    <w:p w14:paraId="1BCD1999" w14:textId="77777777" w:rsidR="00E1495E" w:rsidRPr="00E1495E" w:rsidRDefault="00E1495E" w:rsidP="00E1495E">
      <w:r w:rsidRPr="00E1495E">
        <w:t>Epoch 134/200 | Loss: 0.7018</w:t>
      </w:r>
    </w:p>
    <w:p w14:paraId="265BD455" w14:textId="77777777" w:rsidR="00E1495E" w:rsidRPr="00E1495E" w:rsidRDefault="00E1495E" w:rsidP="00E1495E">
      <w:r w:rsidRPr="00E1495E">
        <w:t>Epoch 135/200 | Loss: 0.6933</w:t>
      </w:r>
    </w:p>
    <w:p w14:paraId="2BED7AE0" w14:textId="77777777" w:rsidR="00E1495E" w:rsidRPr="00E1495E" w:rsidRDefault="00E1495E" w:rsidP="00E1495E">
      <w:r w:rsidRPr="00E1495E">
        <w:t>Epoch 136/200 | Loss: 0.7781</w:t>
      </w:r>
    </w:p>
    <w:p w14:paraId="508FAD7A" w14:textId="77777777" w:rsidR="00E1495E" w:rsidRPr="00E1495E" w:rsidRDefault="00E1495E" w:rsidP="00E1495E">
      <w:r w:rsidRPr="00E1495E">
        <w:t>Epoch 137/200 | Loss: 0.6458</w:t>
      </w:r>
    </w:p>
    <w:p w14:paraId="32FF13D0" w14:textId="77777777" w:rsidR="00E1495E" w:rsidRPr="00E1495E" w:rsidRDefault="00E1495E" w:rsidP="00E1495E">
      <w:r w:rsidRPr="00E1495E">
        <w:t>Epoch 138/200 | Loss: 0.7285</w:t>
      </w:r>
    </w:p>
    <w:p w14:paraId="7EA7DB04" w14:textId="77777777" w:rsidR="00E1495E" w:rsidRPr="00E1495E" w:rsidRDefault="00E1495E" w:rsidP="00E1495E">
      <w:r w:rsidRPr="00E1495E">
        <w:t>Epoch 139/200 | Loss: 0.7173</w:t>
      </w:r>
    </w:p>
    <w:p w14:paraId="088A1B19" w14:textId="77777777" w:rsidR="00E1495E" w:rsidRPr="00E1495E" w:rsidRDefault="00E1495E" w:rsidP="00E1495E">
      <w:r w:rsidRPr="00E1495E">
        <w:t>Epoch 140/200 | Loss: 0.7551</w:t>
      </w:r>
    </w:p>
    <w:p w14:paraId="353E3E43" w14:textId="77777777" w:rsidR="00E1495E" w:rsidRPr="00E1495E" w:rsidRDefault="00E1495E" w:rsidP="00E1495E">
      <w:r w:rsidRPr="00E1495E">
        <w:t>Epoch 141/200 | Loss: 0.7282</w:t>
      </w:r>
    </w:p>
    <w:p w14:paraId="2FE76250" w14:textId="77777777" w:rsidR="00E1495E" w:rsidRPr="00E1495E" w:rsidRDefault="00E1495E" w:rsidP="00E1495E">
      <w:r w:rsidRPr="00E1495E">
        <w:t>Epoch 142/200 | Loss: 0.7037</w:t>
      </w:r>
    </w:p>
    <w:p w14:paraId="5AB365F6" w14:textId="77777777" w:rsidR="00E1495E" w:rsidRPr="00E1495E" w:rsidRDefault="00E1495E" w:rsidP="00E1495E">
      <w:r w:rsidRPr="00E1495E">
        <w:t>Epoch 143/200 | Loss: 0.7064</w:t>
      </w:r>
    </w:p>
    <w:p w14:paraId="2F5B7279" w14:textId="77777777" w:rsidR="00E1495E" w:rsidRPr="00E1495E" w:rsidRDefault="00E1495E" w:rsidP="00E1495E">
      <w:r w:rsidRPr="00E1495E">
        <w:t>Epoch 144/200 | Loss: 0.7145</w:t>
      </w:r>
    </w:p>
    <w:p w14:paraId="62435935" w14:textId="77777777" w:rsidR="00E1495E" w:rsidRPr="00E1495E" w:rsidRDefault="00E1495E" w:rsidP="00E1495E">
      <w:r w:rsidRPr="00E1495E">
        <w:t>Epoch 145/200 | Loss: 0.7252</w:t>
      </w:r>
    </w:p>
    <w:p w14:paraId="4CC22A82" w14:textId="77777777" w:rsidR="00E1495E" w:rsidRPr="00E1495E" w:rsidRDefault="00E1495E" w:rsidP="00E1495E">
      <w:r w:rsidRPr="00E1495E">
        <w:t>Epoch 146/200 | Loss: 0.7090</w:t>
      </w:r>
    </w:p>
    <w:p w14:paraId="4FE5986A" w14:textId="77777777" w:rsidR="00E1495E" w:rsidRPr="00E1495E" w:rsidRDefault="00E1495E" w:rsidP="00E1495E">
      <w:r w:rsidRPr="00E1495E">
        <w:t>Epoch 147/200 | Loss: 0.7323</w:t>
      </w:r>
    </w:p>
    <w:p w14:paraId="3614F685" w14:textId="77777777" w:rsidR="00E1495E" w:rsidRPr="00E1495E" w:rsidRDefault="00E1495E" w:rsidP="00E1495E">
      <w:r w:rsidRPr="00E1495E">
        <w:t>Epoch 148/200 | Loss: 0.6467</w:t>
      </w:r>
    </w:p>
    <w:p w14:paraId="5D422841" w14:textId="77777777" w:rsidR="00E1495E" w:rsidRPr="00E1495E" w:rsidRDefault="00E1495E" w:rsidP="00E1495E">
      <w:r w:rsidRPr="00E1495E">
        <w:lastRenderedPageBreak/>
        <w:t>Epoch 149/200 | Loss: 0.7989</w:t>
      </w:r>
    </w:p>
    <w:p w14:paraId="4E0F1A95" w14:textId="77777777" w:rsidR="00E1495E" w:rsidRPr="00E1495E" w:rsidRDefault="00E1495E" w:rsidP="00E1495E">
      <w:r w:rsidRPr="00E1495E">
        <w:t>Epoch 150/200 | Loss: 0.7520</w:t>
      </w:r>
    </w:p>
    <w:p w14:paraId="347B9F38" w14:textId="77777777" w:rsidR="00E1495E" w:rsidRPr="00E1495E" w:rsidRDefault="00E1495E" w:rsidP="00E1495E">
      <w:r w:rsidRPr="00E1495E">
        <w:t>Epoch 151/200 | Loss: 0.7037</w:t>
      </w:r>
    </w:p>
    <w:p w14:paraId="05980010" w14:textId="77777777" w:rsidR="00E1495E" w:rsidRPr="00E1495E" w:rsidRDefault="00E1495E" w:rsidP="00E1495E">
      <w:r w:rsidRPr="00E1495E">
        <w:t>Epoch 152/200 | Loss: 0.7315</w:t>
      </w:r>
    </w:p>
    <w:p w14:paraId="33471BB0" w14:textId="77777777" w:rsidR="00E1495E" w:rsidRPr="00E1495E" w:rsidRDefault="00E1495E" w:rsidP="00E1495E">
      <w:r w:rsidRPr="00E1495E">
        <w:t>Epoch 153/200 | Loss: 0.6879</w:t>
      </w:r>
    </w:p>
    <w:p w14:paraId="49FDF96A" w14:textId="77777777" w:rsidR="00E1495E" w:rsidRPr="00E1495E" w:rsidRDefault="00E1495E" w:rsidP="00E1495E">
      <w:r w:rsidRPr="00E1495E">
        <w:t>Epoch 154/200 | Loss: 0.6249</w:t>
      </w:r>
    </w:p>
    <w:p w14:paraId="2F56467A" w14:textId="77777777" w:rsidR="00E1495E" w:rsidRPr="00E1495E" w:rsidRDefault="00E1495E" w:rsidP="00E1495E">
      <w:r w:rsidRPr="00E1495E">
        <w:t>Epoch 155/200 | Loss: 0.7448</w:t>
      </w:r>
    </w:p>
    <w:p w14:paraId="1BDA9089" w14:textId="77777777" w:rsidR="00E1495E" w:rsidRPr="00E1495E" w:rsidRDefault="00E1495E" w:rsidP="00E1495E">
      <w:r w:rsidRPr="00E1495E">
        <w:t>Epoch 156/200 | Loss: 0.6835</w:t>
      </w:r>
    </w:p>
    <w:p w14:paraId="2AE7A5EC" w14:textId="77777777" w:rsidR="00E1495E" w:rsidRPr="00E1495E" w:rsidRDefault="00E1495E" w:rsidP="00E1495E">
      <w:r w:rsidRPr="00E1495E">
        <w:t>Epoch 157/200 | Loss: 0.6145</w:t>
      </w:r>
    </w:p>
    <w:p w14:paraId="13D51386" w14:textId="77777777" w:rsidR="00E1495E" w:rsidRPr="00E1495E" w:rsidRDefault="00E1495E" w:rsidP="00E1495E">
      <w:r w:rsidRPr="00E1495E">
        <w:t>Epoch 158/200 | Loss: 0.7051</w:t>
      </w:r>
    </w:p>
    <w:p w14:paraId="705AA56A" w14:textId="77777777" w:rsidR="00E1495E" w:rsidRPr="00E1495E" w:rsidRDefault="00E1495E" w:rsidP="00E1495E">
      <w:r w:rsidRPr="00E1495E">
        <w:t>Epoch 159/200 | Loss: 0.7029</w:t>
      </w:r>
    </w:p>
    <w:p w14:paraId="6088B404" w14:textId="77777777" w:rsidR="00E1495E" w:rsidRPr="00E1495E" w:rsidRDefault="00E1495E" w:rsidP="00E1495E">
      <w:r w:rsidRPr="00E1495E">
        <w:t>Epoch 160/200 | Loss: 0.6648</w:t>
      </w:r>
    </w:p>
    <w:p w14:paraId="776ED57E" w14:textId="77777777" w:rsidR="00E1495E" w:rsidRPr="00E1495E" w:rsidRDefault="00E1495E" w:rsidP="00E1495E">
      <w:r w:rsidRPr="00E1495E">
        <w:t>Epoch 161/200 | Loss: 0.7030</w:t>
      </w:r>
    </w:p>
    <w:p w14:paraId="72012D05" w14:textId="77777777" w:rsidR="00E1495E" w:rsidRPr="00E1495E" w:rsidRDefault="00E1495E" w:rsidP="00E1495E">
      <w:r w:rsidRPr="00E1495E">
        <w:t>Epoch 162/200 | Loss: 0.6650</w:t>
      </w:r>
    </w:p>
    <w:p w14:paraId="32290889" w14:textId="77777777" w:rsidR="00E1495E" w:rsidRPr="00E1495E" w:rsidRDefault="00E1495E" w:rsidP="00E1495E">
      <w:r w:rsidRPr="00E1495E">
        <w:t>Epoch 163/200 | Loss: 0.6571</w:t>
      </w:r>
    </w:p>
    <w:p w14:paraId="6B394303" w14:textId="77777777" w:rsidR="00E1495E" w:rsidRPr="00E1495E" w:rsidRDefault="00E1495E" w:rsidP="00E1495E">
      <w:r w:rsidRPr="00E1495E">
        <w:t>Epoch 164/200 | Loss: 0.7256</w:t>
      </w:r>
    </w:p>
    <w:p w14:paraId="0ECCC2BA" w14:textId="77777777" w:rsidR="00E1495E" w:rsidRPr="00E1495E" w:rsidRDefault="00E1495E" w:rsidP="00E1495E">
      <w:r w:rsidRPr="00E1495E">
        <w:t>Epoch 165/200 | Loss: 0.7599</w:t>
      </w:r>
    </w:p>
    <w:p w14:paraId="60571E21" w14:textId="77777777" w:rsidR="00E1495E" w:rsidRPr="00E1495E" w:rsidRDefault="00E1495E" w:rsidP="00E1495E">
      <w:r w:rsidRPr="00E1495E">
        <w:t>Epoch 166/200 | Loss: 0.6947</w:t>
      </w:r>
    </w:p>
    <w:p w14:paraId="092BB98C" w14:textId="77777777" w:rsidR="00E1495E" w:rsidRPr="00E1495E" w:rsidRDefault="00E1495E" w:rsidP="00E1495E">
      <w:r w:rsidRPr="00E1495E">
        <w:t>Epoch 167/200 | Loss: 0.7280</w:t>
      </w:r>
    </w:p>
    <w:p w14:paraId="6D79F65D" w14:textId="77777777" w:rsidR="00E1495E" w:rsidRPr="00E1495E" w:rsidRDefault="00E1495E" w:rsidP="00E1495E">
      <w:r w:rsidRPr="00E1495E">
        <w:t>Epoch 168/200 | Loss: 0.6902</w:t>
      </w:r>
    </w:p>
    <w:p w14:paraId="7AED4B10" w14:textId="77777777" w:rsidR="00E1495E" w:rsidRPr="00E1495E" w:rsidRDefault="00E1495E" w:rsidP="00E1495E">
      <w:r w:rsidRPr="00E1495E">
        <w:t>Epoch 169/200 | Loss: 0.7037</w:t>
      </w:r>
    </w:p>
    <w:p w14:paraId="7C65999F" w14:textId="77777777" w:rsidR="00E1495E" w:rsidRPr="00E1495E" w:rsidRDefault="00E1495E" w:rsidP="00E1495E">
      <w:r w:rsidRPr="00E1495E">
        <w:t>Epoch 170/200 | Loss: 0.6839</w:t>
      </w:r>
    </w:p>
    <w:p w14:paraId="60C36FDB" w14:textId="77777777" w:rsidR="00E1495E" w:rsidRPr="00E1495E" w:rsidRDefault="00E1495E" w:rsidP="00E1495E">
      <w:r w:rsidRPr="00E1495E">
        <w:t>Epoch 171/200 | Loss: 0.7296</w:t>
      </w:r>
    </w:p>
    <w:p w14:paraId="44A71194" w14:textId="77777777" w:rsidR="00E1495E" w:rsidRPr="00E1495E" w:rsidRDefault="00E1495E" w:rsidP="00E1495E">
      <w:r w:rsidRPr="00E1495E">
        <w:t>Epoch 172/200 | Loss: 0.7778</w:t>
      </w:r>
    </w:p>
    <w:p w14:paraId="585A3F9E" w14:textId="77777777" w:rsidR="00E1495E" w:rsidRPr="00E1495E" w:rsidRDefault="00E1495E" w:rsidP="00E1495E">
      <w:r w:rsidRPr="00E1495E">
        <w:t>Epoch 173/200 | Loss: 0.7361</w:t>
      </w:r>
    </w:p>
    <w:p w14:paraId="19477CF9" w14:textId="77777777" w:rsidR="00E1495E" w:rsidRPr="00E1495E" w:rsidRDefault="00E1495E" w:rsidP="00E1495E">
      <w:r w:rsidRPr="00E1495E">
        <w:t>Epoch 174/200 | Loss: 0.7279</w:t>
      </w:r>
    </w:p>
    <w:p w14:paraId="66921780" w14:textId="77777777" w:rsidR="00E1495E" w:rsidRPr="00E1495E" w:rsidRDefault="00E1495E" w:rsidP="00E1495E">
      <w:r w:rsidRPr="00E1495E">
        <w:t>Epoch 175/200 | Loss: 0.7028</w:t>
      </w:r>
    </w:p>
    <w:p w14:paraId="0D9C6870" w14:textId="77777777" w:rsidR="00E1495E" w:rsidRPr="00E1495E" w:rsidRDefault="00E1495E" w:rsidP="00E1495E">
      <w:r w:rsidRPr="00E1495E">
        <w:t>Epoch 176/200 | Loss: 0.6919</w:t>
      </w:r>
    </w:p>
    <w:p w14:paraId="445F497C" w14:textId="77777777" w:rsidR="00E1495E" w:rsidRPr="00E1495E" w:rsidRDefault="00E1495E" w:rsidP="00E1495E">
      <w:r w:rsidRPr="00E1495E">
        <w:t>Epoch 177/200 | Loss: 0.6661</w:t>
      </w:r>
    </w:p>
    <w:p w14:paraId="1692E7C0" w14:textId="77777777" w:rsidR="00E1495E" w:rsidRPr="00E1495E" w:rsidRDefault="00E1495E" w:rsidP="00E1495E">
      <w:r w:rsidRPr="00E1495E">
        <w:t>Epoch 178/200 | Loss: 0.7309</w:t>
      </w:r>
    </w:p>
    <w:p w14:paraId="1CD17217" w14:textId="77777777" w:rsidR="00E1495E" w:rsidRPr="00E1495E" w:rsidRDefault="00E1495E" w:rsidP="00E1495E">
      <w:r w:rsidRPr="00E1495E">
        <w:t>Epoch 179/200 | Loss: 0.7161</w:t>
      </w:r>
    </w:p>
    <w:p w14:paraId="2A129ED2" w14:textId="77777777" w:rsidR="00E1495E" w:rsidRPr="00E1495E" w:rsidRDefault="00E1495E" w:rsidP="00E1495E">
      <w:r w:rsidRPr="00E1495E">
        <w:lastRenderedPageBreak/>
        <w:t>Epoch 180/200 | Loss: 0.6776</w:t>
      </w:r>
    </w:p>
    <w:p w14:paraId="27639630" w14:textId="77777777" w:rsidR="00E1495E" w:rsidRPr="00E1495E" w:rsidRDefault="00E1495E" w:rsidP="00E1495E">
      <w:r w:rsidRPr="00E1495E">
        <w:t>Epoch 181/200 | Loss: 0.6608</w:t>
      </w:r>
    </w:p>
    <w:p w14:paraId="3285763F" w14:textId="77777777" w:rsidR="00E1495E" w:rsidRPr="00E1495E" w:rsidRDefault="00E1495E" w:rsidP="00E1495E">
      <w:r w:rsidRPr="00E1495E">
        <w:t>Epoch 182/200 | Loss: 0.7482</w:t>
      </w:r>
    </w:p>
    <w:p w14:paraId="45161B50" w14:textId="77777777" w:rsidR="00E1495E" w:rsidRPr="00E1495E" w:rsidRDefault="00E1495E" w:rsidP="00E1495E">
      <w:r w:rsidRPr="00E1495E">
        <w:t>Epoch 183/200 | Loss: 0.6885</w:t>
      </w:r>
    </w:p>
    <w:p w14:paraId="7C22B063" w14:textId="77777777" w:rsidR="00E1495E" w:rsidRPr="00E1495E" w:rsidRDefault="00E1495E" w:rsidP="00E1495E">
      <w:r w:rsidRPr="00E1495E">
        <w:t>Epoch 184/200 | Loss: 0.7052</w:t>
      </w:r>
    </w:p>
    <w:p w14:paraId="59D5CE7C" w14:textId="77777777" w:rsidR="00E1495E" w:rsidRPr="00E1495E" w:rsidRDefault="00E1495E" w:rsidP="00E1495E">
      <w:r w:rsidRPr="00E1495E">
        <w:t>Epoch 185/200 | Loss: 0.7147</w:t>
      </w:r>
    </w:p>
    <w:p w14:paraId="7A5F4316" w14:textId="77777777" w:rsidR="00E1495E" w:rsidRPr="00E1495E" w:rsidRDefault="00E1495E" w:rsidP="00E1495E">
      <w:r w:rsidRPr="00E1495E">
        <w:t>Epoch 186/200 | Loss: 0.6980</w:t>
      </w:r>
    </w:p>
    <w:p w14:paraId="339D8D3E" w14:textId="77777777" w:rsidR="00E1495E" w:rsidRPr="00E1495E" w:rsidRDefault="00E1495E" w:rsidP="00E1495E">
      <w:r w:rsidRPr="00E1495E">
        <w:t>Epoch 187/200 | Loss: 0.6900</w:t>
      </w:r>
    </w:p>
    <w:p w14:paraId="3E404CE1" w14:textId="77777777" w:rsidR="00E1495E" w:rsidRPr="00E1495E" w:rsidRDefault="00E1495E" w:rsidP="00E1495E">
      <w:r w:rsidRPr="00E1495E">
        <w:t>Epoch 188/200 | Loss: 0.6756</w:t>
      </w:r>
    </w:p>
    <w:p w14:paraId="43D226E9" w14:textId="77777777" w:rsidR="00E1495E" w:rsidRPr="00E1495E" w:rsidRDefault="00E1495E" w:rsidP="00E1495E">
      <w:r w:rsidRPr="00E1495E">
        <w:t>Epoch 189/200 | Loss: 0.7195</w:t>
      </w:r>
    </w:p>
    <w:p w14:paraId="702B83F2" w14:textId="77777777" w:rsidR="00E1495E" w:rsidRPr="00E1495E" w:rsidRDefault="00E1495E" w:rsidP="00E1495E">
      <w:r w:rsidRPr="00E1495E">
        <w:t>Epoch 190/200 | Loss: 0.7302</w:t>
      </w:r>
    </w:p>
    <w:p w14:paraId="5071C9CF" w14:textId="77777777" w:rsidR="00E1495E" w:rsidRPr="00E1495E" w:rsidRDefault="00E1495E" w:rsidP="00E1495E">
      <w:r w:rsidRPr="00E1495E">
        <w:t>Epoch 191/200 | Loss: 0.7735</w:t>
      </w:r>
    </w:p>
    <w:p w14:paraId="3857DD72" w14:textId="77777777" w:rsidR="00E1495E" w:rsidRPr="00E1495E" w:rsidRDefault="00E1495E" w:rsidP="00E1495E">
      <w:r w:rsidRPr="00E1495E">
        <w:t>Epoch 192/200 | Loss: 0.7156</w:t>
      </w:r>
    </w:p>
    <w:p w14:paraId="1DD730B0" w14:textId="77777777" w:rsidR="00E1495E" w:rsidRPr="00E1495E" w:rsidRDefault="00E1495E" w:rsidP="00E1495E">
      <w:r w:rsidRPr="00E1495E">
        <w:t>Epoch 193/200 | Loss: 0.7226</w:t>
      </w:r>
    </w:p>
    <w:p w14:paraId="63739458" w14:textId="77777777" w:rsidR="00E1495E" w:rsidRPr="00E1495E" w:rsidRDefault="00E1495E" w:rsidP="00E1495E">
      <w:r w:rsidRPr="00E1495E">
        <w:t>Epoch 194/200 | Loss: 0.6622</w:t>
      </w:r>
    </w:p>
    <w:p w14:paraId="640EEDF3" w14:textId="77777777" w:rsidR="00E1495E" w:rsidRPr="00E1495E" w:rsidRDefault="00E1495E" w:rsidP="00E1495E">
      <w:r w:rsidRPr="00E1495E">
        <w:t>Epoch 195/200 | Loss: 0.7091</w:t>
      </w:r>
    </w:p>
    <w:p w14:paraId="2BCB7864" w14:textId="77777777" w:rsidR="00E1495E" w:rsidRPr="00E1495E" w:rsidRDefault="00E1495E" w:rsidP="00E1495E">
      <w:r w:rsidRPr="00E1495E">
        <w:t>Epoch 196/200 | Loss: 0.8333</w:t>
      </w:r>
    </w:p>
    <w:p w14:paraId="37D66A7F" w14:textId="77777777" w:rsidR="00E1495E" w:rsidRPr="00E1495E" w:rsidRDefault="00E1495E" w:rsidP="00E1495E">
      <w:r w:rsidRPr="00E1495E">
        <w:t>Epoch 197/200 | Loss: 0.7220</w:t>
      </w:r>
    </w:p>
    <w:p w14:paraId="37C05FA1" w14:textId="77777777" w:rsidR="00E1495E" w:rsidRPr="00E1495E" w:rsidRDefault="00E1495E" w:rsidP="00E1495E">
      <w:r w:rsidRPr="00E1495E">
        <w:t>Epoch 198/200 | Loss: 0.6962</w:t>
      </w:r>
    </w:p>
    <w:p w14:paraId="6A2186FE" w14:textId="77777777" w:rsidR="00E1495E" w:rsidRPr="00E1495E" w:rsidRDefault="00E1495E" w:rsidP="00E1495E">
      <w:r w:rsidRPr="00E1495E">
        <w:t>Epoch 199/200 | Loss: 0.7396</w:t>
      </w:r>
    </w:p>
    <w:p w14:paraId="2344A082" w14:textId="77777777" w:rsidR="00E1495E" w:rsidRPr="00E1495E" w:rsidRDefault="00E1495E" w:rsidP="00E1495E">
      <w:r w:rsidRPr="00E1495E">
        <w:t>Epoch 200/200 | Loss: 0.7015</w:t>
      </w:r>
    </w:p>
    <w:p w14:paraId="1ACE53BA" w14:textId="77777777" w:rsidR="00E1495E" w:rsidRPr="00E1495E" w:rsidRDefault="00E1495E" w:rsidP="00E1495E">
      <w:r w:rsidRPr="00E1495E">
        <w:drawing>
          <wp:inline distT="0" distB="0" distL="0" distR="0" wp14:anchorId="4712C921" wp14:editId="4A3EABAC">
            <wp:extent cx="5731510" cy="2407285"/>
            <wp:effectExtent l="0" t="0" r="2540" b="0"/>
            <wp:docPr id="1834225661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EB865" w14:textId="77777777" w:rsidR="00E1495E" w:rsidRPr="00E1495E" w:rsidRDefault="00E1495E" w:rsidP="00E1495E">
      <w:r w:rsidRPr="00E1495E">
        <w:lastRenderedPageBreak/>
        <w:drawing>
          <wp:inline distT="0" distB="0" distL="0" distR="0" wp14:anchorId="36BAC72A" wp14:editId="4581EE6F">
            <wp:extent cx="5731510" cy="2446020"/>
            <wp:effectExtent l="0" t="0" r="2540" b="0"/>
            <wp:docPr id="1584468202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620A5" w14:textId="4AA4F2E0" w:rsidR="00E1495E" w:rsidRPr="00E1495E" w:rsidRDefault="00E1495E" w:rsidP="00E1495E">
      <w:pPr>
        <w:rPr>
          <w:ins w:id="1229" w:author="Microsoft Word" w:date="2025-07-21T22:06:00Z" w16du:dateUtc="2025-07-21T16:36:00Z"/>
        </w:rPr>
      </w:pPr>
      <w:r w:rsidRPr="00E1495E">
        <w:drawing>
          <wp:inline distT="0" distB="0" distL="0" distR="0" wp14:anchorId="3677575F" wp14:editId="3A1091EA">
            <wp:extent cx="5731510" cy="2171700"/>
            <wp:effectExtent l="0" t="0" r="2540" b="0"/>
            <wp:docPr id="712960489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F11B1" w14:textId="350662B4" w:rsidR="00E1495E" w:rsidRPr="00E1495E" w:rsidRDefault="00E1495E" w:rsidP="00E1495E">
      <w:pPr>
        <w:rPr>
          <w:ins w:id="1230" w:author="Microsoft Word" w:date="2025-07-21T22:06:00Z" w16du:dateUtc="2025-07-21T16:36:00Z"/>
        </w:rPr>
      </w:pPr>
      <w:ins w:id="1231" w:author="Microsoft Word" w:date="2025-07-21T22:06:00Z" w16du:dateUtc="2025-07-21T16:36:00Z">
        <w:r w:rsidRPr="00E1495E">
          <w:t>Split 4 Accuracy: 0.3810</w:t>
        </w:r>
      </w:ins>
    </w:p>
    <w:p w14:paraId="7E282063" w14:textId="0A407006" w:rsidR="00E1495E" w:rsidRPr="00E1495E" w:rsidRDefault="00E1495E" w:rsidP="00E1495E">
      <w:pPr>
        <w:rPr>
          <w:ins w:id="1232" w:author="Microsoft Word" w:date="2025-07-21T22:06:00Z" w16du:dateUtc="2025-07-21T16:36:00Z"/>
        </w:rPr>
      </w:pPr>
      <w:ins w:id="1233" w:author="Microsoft Word" w:date="2025-07-21T22:06:00Z" w16du:dateUtc="2025-07-21T16:36:00Z">
        <w:r w:rsidRPr="00E1495E">
          <w:lastRenderedPageBreak/>
          <w:t>=== ENV1 Split 5/5 ===</w:t>
        </w:r>
      </w:ins>
    </w:p>
    <w:p w14:paraId="65164828" w14:textId="77777777" w:rsidR="00E1495E" w:rsidRPr="00E1495E" w:rsidRDefault="00E1495E" w:rsidP="00E1495E">
      <w:hyperlink r:id="rId46" w:anchor="line=1667" w:history="1">
        <w:r w:rsidRPr="00E1495E">
          <w:rPr>
            <w:rStyle w:val="Hyperlink"/>
          </w:rPr>
          <w:t>C:\Users\sansk\miniconda3\Lib\site-packages\scipy\signal\_spectral_py.py:1668</w:t>
        </w:r>
      </w:hyperlink>
      <w:r w:rsidRPr="00E1495E">
        <w:t>: RuntimeWarning: invalid value encountered in divide</w:t>
      </w:r>
    </w:p>
    <w:p w14:paraId="22DB064B" w14:textId="77777777" w:rsidR="00E1495E" w:rsidRPr="00E1495E" w:rsidRDefault="00E1495E" w:rsidP="00E1495E">
      <w:r w:rsidRPr="00E1495E">
        <w:t xml:space="preserve">  Cxy = np.abs(Pxy)**2 / Pxx / Pyy</w:t>
      </w:r>
    </w:p>
    <w:p w14:paraId="478D23F7" w14:textId="77777777" w:rsidR="00E1495E" w:rsidRPr="00E1495E" w:rsidRDefault="00E1495E" w:rsidP="00E1495E">
      <w:r w:rsidRPr="00E1495E">
        <w:t>After oversampling, class counts: Counter({1: 44, 0: 44})</w:t>
      </w:r>
    </w:p>
    <w:p w14:paraId="2745C369" w14:textId="61484B68" w:rsidR="00E1495E" w:rsidRPr="00E1495E" w:rsidRDefault="00E1495E" w:rsidP="00E1495E">
      <w:pPr>
        <w:rPr>
          <w:ins w:id="1234" w:author="Microsoft Word" w:date="2025-07-21T22:06:00Z" w16du:dateUtc="2025-07-21T16:36:00Z"/>
        </w:rPr>
      </w:pPr>
      <w:ins w:id="1235" w:author="Microsoft Word" w:date="2025-07-21T22:06:00Z" w16du:dateUtc="2025-07-21T16:36:00Z">
        <w:r w:rsidRPr="00E1495E">
          <w:t>Epoch 1/200 | Loss: 0.7488</w:t>
        </w:r>
      </w:ins>
    </w:p>
    <w:p w14:paraId="3A6660C5" w14:textId="2D81B690" w:rsidR="00E1495E" w:rsidRPr="00E1495E" w:rsidRDefault="00E1495E" w:rsidP="00E1495E">
      <w:pPr>
        <w:rPr>
          <w:ins w:id="1236" w:author="Microsoft Word" w:date="2025-07-21T22:06:00Z" w16du:dateUtc="2025-07-21T16:36:00Z"/>
        </w:rPr>
      </w:pPr>
      <w:ins w:id="1237" w:author="Microsoft Word" w:date="2025-07-21T22:06:00Z" w16du:dateUtc="2025-07-21T16:36:00Z">
        <w:r w:rsidRPr="00E1495E">
          <w:t>Epoch 2/200 | Loss: 0.7360</w:t>
        </w:r>
      </w:ins>
    </w:p>
    <w:p w14:paraId="64458DB9" w14:textId="77777777" w:rsidR="00E1495E" w:rsidRPr="00E1495E" w:rsidRDefault="00E1495E" w:rsidP="00E1495E">
      <w:r w:rsidRPr="00E1495E">
        <w:t>Epoch 3/200 | Loss: 0.7233</w:t>
      </w:r>
    </w:p>
    <w:p w14:paraId="53E4BE8E" w14:textId="5B5AE31F" w:rsidR="00E1495E" w:rsidRPr="00E1495E" w:rsidRDefault="00E1495E" w:rsidP="00E1495E">
      <w:pPr>
        <w:rPr>
          <w:ins w:id="1238" w:author="Microsoft Word" w:date="2025-07-21T22:06:00Z" w16du:dateUtc="2025-07-21T16:36:00Z"/>
        </w:rPr>
      </w:pPr>
      <w:ins w:id="1239" w:author="Microsoft Word" w:date="2025-07-21T22:06:00Z" w16du:dateUtc="2025-07-21T16:36:00Z">
        <w:r w:rsidRPr="00E1495E">
          <w:t>Epoch 4/200 | Loss: 0.7474</w:t>
        </w:r>
      </w:ins>
    </w:p>
    <w:p w14:paraId="096F2B7A" w14:textId="48C81233" w:rsidR="00E1495E" w:rsidRPr="00E1495E" w:rsidRDefault="00E1495E" w:rsidP="00E1495E">
      <w:pPr>
        <w:rPr>
          <w:ins w:id="1240" w:author="Microsoft Word" w:date="2025-07-21T22:06:00Z" w16du:dateUtc="2025-07-21T16:36:00Z"/>
        </w:rPr>
      </w:pPr>
      <w:ins w:id="1241" w:author="Microsoft Word" w:date="2025-07-21T22:06:00Z" w16du:dateUtc="2025-07-21T16:36:00Z">
        <w:r w:rsidRPr="00E1495E">
          <w:t>Epoch 5/200 | Loss: 0.7508</w:t>
        </w:r>
      </w:ins>
    </w:p>
    <w:p w14:paraId="08E38B4A" w14:textId="3E6F049F" w:rsidR="00E1495E" w:rsidRPr="00E1495E" w:rsidRDefault="00E1495E" w:rsidP="00E1495E">
      <w:pPr>
        <w:rPr>
          <w:ins w:id="1242" w:author="Microsoft Word" w:date="2025-07-21T22:06:00Z" w16du:dateUtc="2025-07-21T16:36:00Z"/>
        </w:rPr>
      </w:pPr>
      <w:ins w:id="1243" w:author="Microsoft Word" w:date="2025-07-21T22:06:00Z" w16du:dateUtc="2025-07-21T16:36:00Z">
        <w:r w:rsidRPr="00E1495E">
          <w:t>Epoch 6/200 | Loss: 0.7409</w:t>
        </w:r>
      </w:ins>
    </w:p>
    <w:p w14:paraId="1C63508E" w14:textId="44111649" w:rsidR="00E1495E" w:rsidRPr="00E1495E" w:rsidRDefault="00E1495E" w:rsidP="00E1495E">
      <w:pPr>
        <w:rPr>
          <w:ins w:id="1244" w:author="Microsoft Word" w:date="2025-07-21T22:06:00Z" w16du:dateUtc="2025-07-21T16:36:00Z"/>
        </w:rPr>
      </w:pPr>
      <w:ins w:id="1245" w:author="Microsoft Word" w:date="2025-07-21T22:06:00Z" w16du:dateUtc="2025-07-21T16:36:00Z">
        <w:r w:rsidRPr="00E1495E">
          <w:t>Epoch 7/200 | Loss: 0.7453</w:t>
        </w:r>
      </w:ins>
    </w:p>
    <w:p w14:paraId="291613AE" w14:textId="5E90D625" w:rsidR="00E1495E" w:rsidRPr="00E1495E" w:rsidRDefault="00E1495E" w:rsidP="00E1495E">
      <w:pPr>
        <w:rPr>
          <w:ins w:id="1246" w:author="Microsoft Word" w:date="2025-07-21T22:06:00Z" w16du:dateUtc="2025-07-21T16:36:00Z"/>
        </w:rPr>
      </w:pPr>
      <w:ins w:id="1247" w:author="Microsoft Word" w:date="2025-07-21T22:06:00Z" w16du:dateUtc="2025-07-21T16:36:00Z">
        <w:r w:rsidRPr="00E1495E">
          <w:t>Epoch 8/200 | Loss: 0.7189</w:t>
        </w:r>
      </w:ins>
    </w:p>
    <w:p w14:paraId="4EFDC79C" w14:textId="75742B4B" w:rsidR="00E1495E" w:rsidRPr="00E1495E" w:rsidRDefault="00E1495E" w:rsidP="00E1495E">
      <w:pPr>
        <w:rPr>
          <w:ins w:id="1248" w:author="Microsoft Word" w:date="2025-07-21T22:06:00Z" w16du:dateUtc="2025-07-21T16:36:00Z"/>
        </w:rPr>
      </w:pPr>
      <w:ins w:id="1249" w:author="Microsoft Word" w:date="2025-07-21T22:06:00Z" w16du:dateUtc="2025-07-21T16:36:00Z">
        <w:r w:rsidRPr="00E1495E">
          <w:t>Epoch 9/200 | Loss: 0.7507</w:t>
        </w:r>
      </w:ins>
    </w:p>
    <w:p w14:paraId="78DF9DDC" w14:textId="04ADE4FF" w:rsidR="00E1495E" w:rsidRPr="00E1495E" w:rsidRDefault="00E1495E" w:rsidP="00E1495E">
      <w:pPr>
        <w:rPr>
          <w:ins w:id="1250" w:author="Microsoft Word" w:date="2025-07-21T22:06:00Z" w16du:dateUtc="2025-07-21T16:36:00Z"/>
        </w:rPr>
      </w:pPr>
      <w:ins w:id="1251" w:author="Microsoft Word" w:date="2025-07-21T22:06:00Z" w16du:dateUtc="2025-07-21T16:36:00Z">
        <w:r w:rsidRPr="00E1495E">
          <w:t>Epoch 10/200 | Loss: 0.7278</w:t>
        </w:r>
      </w:ins>
    </w:p>
    <w:p w14:paraId="35B7FA3B" w14:textId="1E36AAC9" w:rsidR="00E1495E" w:rsidRPr="00E1495E" w:rsidRDefault="00E1495E" w:rsidP="00E1495E">
      <w:pPr>
        <w:rPr>
          <w:ins w:id="1252" w:author="Microsoft Word" w:date="2025-07-21T22:06:00Z" w16du:dateUtc="2025-07-21T16:36:00Z"/>
        </w:rPr>
      </w:pPr>
      <w:ins w:id="1253" w:author="Microsoft Word" w:date="2025-07-21T22:06:00Z" w16du:dateUtc="2025-07-21T16:36:00Z">
        <w:r w:rsidRPr="00E1495E">
          <w:t>Epoch 11/200 | Loss: 0.7275</w:t>
        </w:r>
      </w:ins>
    </w:p>
    <w:p w14:paraId="6E078644" w14:textId="32429193" w:rsidR="00E1495E" w:rsidRPr="00E1495E" w:rsidRDefault="00E1495E" w:rsidP="00E1495E">
      <w:pPr>
        <w:rPr>
          <w:ins w:id="1254" w:author="Microsoft Word" w:date="2025-07-21T22:06:00Z" w16du:dateUtc="2025-07-21T16:36:00Z"/>
        </w:rPr>
      </w:pPr>
      <w:ins w:id="1255" w:author="Microsoft Word" w:date="2025-07-21T22:06:00Z" w16du:dateUtc="2025-07-21T16:36:00Z">
        <w:r w:rsidRPr="00E1495E">
          <w:t>Epoch 12/200 | Loss: 0.7710</w:t>
        </w:r>
      </w:ins>
    </w:p>
    <w:p w14:paraId="31B6E0EE" w14:textId="3ED782DA" w:rsidR="00E1495E" w:rsidRPr="00E1495E" w:rsidRDefault="00E1495E" w:rsidP="00E1495E">
      <w:pPr>
        <w:rPr>
          <w:ins w:id="1256" w:author="Microsoft Word" w:date="2025-07-21T22:06:00Z" w16du:dateUtc="2025-07-21T16:36:00Z"/>
        </w:rPr>
      </w:pPr>
      <w:ins w:id="1257" w:author="Microsoft Word" w:date="2025-07-21T22:06:00Z" w16du:dateUtc="2025-07-21T16:36:00Z">
        <w:r w:rsidRPr="00E1495E">
          <w:t>Epoch 13/200 | Loss: 0.7724</w:t>
        </w:r>
      </w:ins>
    </w:p>
    <w:p w14:paraId="4FDFD89C" w14:textId="6CC3C5DA" w:rsidR="00E1495E" w:rsidRPr="00E1495E" w:rsidRDefault="00E1495E" w:rsidP="00E1495E">
      <w:pPr>
        <w:rPr>
          <w:ins w:id="1258" w:author="Microsoft Word" w:date="2025-07-21T22:06:00Z" w16du:dateUtc="2025-07-21T16:36:00Z"/>
        </w:rPr>
      </w:pPr>
      <w:ins w:id="1259" w:author="Microsoft Word" w:date="2025-07-21T22:06:00Z" w16du:dateUtc="2025-07-21T16:36:00Z">
        <w:r w:rsidRPr="00E1495E">
          <w:t>Epoch 14/200 | Loss: 0.7727</w:t>
        </w:r>
      </w:ins>
    </w:p>
    <w:p w14:paraId="5985C3D1" w14:textId="2D8A222D" w:rsidR="00E1495E" w:rsidRPr="00E1495E" w:rsidRDefault="00E1495E" w:rsidP="00E1495E">
      <w:pPr>
        <w:rPr>
          <w:ins w:id="1260" w:author="Microsoft Word" w:date="2025-07-21T22:06:00Z" w16du:dateUtc="2025-07-21T16:36:00Z"/>
        </w:rPr>
      </w:pPr>
      <w:ins w:id="1261" w:author="Microsoft Word" w:date="2025-07-21T22:06:00Z" w16du:dateUtc="2025-07-21T16:36:00Z">
        <w:r w:rsidRPr="00E1495E">
          <w:t>Epoch 15/200 | Loss: 0.7172</w:t>
        </w:r>
      </w:ins>
    </w:p>
    <w:p w14:paraId="7BB61F62" w14:textId="274DD411" w:rsidR="00E1495E" w:rsidRPr="00E1495E" w:rsidRDefault="00E1495E" w:rsidP="00E1495E">
      <w:pPr>
        <w:rPr>
          <w:ins w:id="1262" w:author="Microsoft Word" w:date="2025-07-21T22:06:00Z" w16du:dateUtc="2025-07-21T16:36:00Z"/>
        </w:rPr>
      </w:pPr>
      <w:ins w:id="1263" w:author="Microsoft Word" w:date="2025-07-21T22:06:00Z" w16du:dateUtc="2025-07-21T16:36:00Z">
        <w:r w:rsidRPr="00E1495E">
          <w:t>Epoch 16/200 | Loss: 0.7545</w:t>
        </w:r>
      </w:ins>
    </w:p>
    <w:p w14:paraId="14DEF97A" w14:textId="6FCD6119" w:rsidR="00E1495E" w:rsidRPr="00E1495E" w:rsidRDefault="00E1495E" w:rsidP="00E1495E">
      <w:pPr>
        <w:rPr>
          <w:ins w:id="1264" w:author="Microsoft Word" w:date="2025-07-21T22:06:00Z" w16du:dateUtc="2025-07-21T16:36:00Z"/>
        </w:rPr>
      </w:pPr>
      <w:ins w:id="1265" w:author="Microsoft Word" w:date="2025-07-21T22:06:00Z" w16du:dateUtc="2025-07-21T16:36:00Z">
        <w:r w:rsidRPr="00E1495E">
          <w:t>Epoch 17/200 | Loss: 0.7287</w:t>
        </w:r>
      </w:ins>
    </w:p>
    <w:p w14:paraId="49156EFF" w14:textId="3512DC84" w:rsidR="00E1495E" w:rsidRPr="00E1495E" w:rsidRDefault="00E1495E" w:rsidP="00E1495E">
      <w:pPr>
        <w:rPr>
          <w:ins w:id="1266" w:author="Microsoft Word" w:date="2025-07-21T22:06:00Z" w16du:dateUtc="2025-07-21T16:36:00Z"/>
        </w:rPr>
      </w:pPr>
      <w:ins w:id="1267" w:author="Microsoft Word" w:date="2025-07-21T22:06:00Z" w16du:dateUtc="2025-07-21T16:36:00Z">
        <w:r w:rsidRPr="00E1495E">
          <w:t>Epoch 18/200 | Loss: 0.7297</w:t>
        </w:r>
      </w:ins>
    </w:p>
    <w:p w14:paraId="2FA2851A" w14:textId="77777777" w:rsidR="00E1495E" w:rsidRPr="00E1495E" w:rsidRDefault="00E1495E" w:rsidP="00E1495E">
      <w:r w:rsidRPr="00E1495E">
        <w:t>Epoch 19/200 | Loss: 0.7198</w:t>
      </w:r>
    </w:p>
    <w:p w14:paraId="565016E2" w14:textId="08D9056C" w:rsidR="00E1495E" w:rsidRPr="00E1495E" w:rsidRDefault="00E1495E" w:rsidP="00E1495E">
      <w:pPr>
        <w:rPr>
          <w:ins w:id="1268" w:author="Microsoft Word" w:date="2025-07-21T22:06:00Z" w16du:dateUtc="2025-07-21T16:36:00Z"/>
        </w:rPr>
      </w:pPr>
      <w:ins w:id="1269" w:author="Microsoft Word" w:date="2025-07-21T22:06:00Z" w16du:dateUtc="2025-07-21T16:36:00Z">
        <w:r w:rsidRPr="00E1495E">
          <w:t>Epoch 20/200 | Loss: 0.7208</w:t>
        </w:r>
      </w:ins>
    </w:p>
    <w:p w14:paraId="08B1C4F3" w14:textId="77777777" w:rsidR="00E1495E" w:rsidRPr="00E1495E" w:rsidRDefault="00E1495E" w:rsidP="00E1495E">
      <w:r w:rsidRPr="00E1495E">
        <w:t>Epoch 21/200 | Loss: 0.7613</w:t>
      </w:r>
    </w:p>
    <w:p w14:paraId="26DD410C" w14:textId="77777777" w:rsidR="00E1495E" w:rsidRPr="00E1495E" w:rsidRDefault="00E1495E" w:rsidP="00E1495E">
      <w:r w:rsidRPr="00E1495E">
        <w:t>Epoch 22/200 | Loss: 0.7749</w:t>
      </w:r>
    </w:p>
    <w:p w14:paraId="111527A1" w14:textId="77777777" w:rsidR="00E1495E" w:rsidRPr="00E1495E" w:rsidRDefault="00E1495E" w:rsidP="00E1495E">
      <w:r w:rsidRPr="00E1495E">
        <w:t>Epoch 23/200 | Loss: 0.7333</w:t>
      </w:r>
    </w:p>
    <w:p w14:paraId="739DFCCA" w14:textId="77777777" w:rsidR="00E1495E" w:rsidRPr="00E1495E" w:rsidRDefault="00E1495E" w:rsidP="00E1495E">
      <w:r w:rsidRPr="00E1495E">
        <w:t>Epoch 24/200 | Loss: 0.7407</w:t>
      </w:r>
    </w:p>
    <w:p w14:paraId="0EF7BF28" w14:textId="77777777" w:rsidR="00E1495E" w:rsidRPr="00E1495E" w:rsidRDefault="00E1495E" w:rsidP="00E1495E">
      <w:r w:rsidRPr="00E1495E">
        <w:lastRenderedPageBreak/>
        <w:t>Epoch 25/200 | Loss: 0.7686</w:t>
      </w:r>
    </w:p>
    <w:p w14:paraId="516D190D" w14:textId="77777777" w:rsidR="00E1495E" w:rsidRPr="00E1495E" w:rsidRDefault="00E1495E" w:rsidP="00E1495E">
      <w:r w:rsidRPr="00E1495E">
        <w:t>Epoch 26/200 | Loss: 0.7296</w:t>
      </w:r>
    </w:p>
    <w:p w14:paraId="6166F86A" w14:textId="77777777" w:rsidR="00E1495E" w:rsidRPr="00E1495E" w:rsidRDefault="00E1495E" w:rsidP="00E1495E">
      <w:r w:rsidRPr="00E1495E">
        <w:t>Epoch 27/200 | Loss: 0.7358</w:t>
      </w:r>
    </w:p>
    <w:p w14:paraId="4654DB8A" w14:textId="77777777" w:rsidR="00E1495E" w:rsidRPr="00E1495E" w:rsidRDefault="00E1495E" w:rsidP="00E1495E">
      <w:r w:rsidRPr="00E1495E">
        <w:t>Epoch 28/200 | Loss: 0.7753</w:t>
      </w:r>
    </w:p>
    <w:p w14:paraId="40771F97" w14:textId="77777777" w:rsidR="00E1495E" w:rsidRPr="00E1495E" w:rsidRDefault="00E1495E" w:rsidP="00E1495E">
      <w:r w:rsidRPr="00E1495E">
        <w:t>Epoch 29/200 | Loss: 0.7103</w:t>
      </w:r>
    </w:p>
    <w:p w14:paraId="3503B142" w14:textId="77777777" w:rsidR="00E1495E" w:rsidRPr="00E1495E" w:rsidRDefault="00E1495E" w:rsidP="00E1495E">
      <w:r w:rsidRPr="00E1495E">
        <w:t>Epoch 30/200 | Loss: 0.7545</w:t>
      </w:r>
    </w:p>
    <w:p w14:paraId="69B3FCCD" w14:textId="77777777" w:rsidR="00E1495E" w:rsidRPr="00E1495E" w:rsidRDefault="00E1495E" w:rsidP="00E1495E">
      <w:r w:rsidRPr="00E1495E">
        <w:t>Epoch 31/200 | Loss: 0.7866</w:t>
      </w:r>
    </w:p>
    <w:p w14:paraId="38F63DC8" w14:textId="77777777" w:rsidR="00E1495E" w:rsidRPr="00E1495E" w:rsidRDefault="00E1495E" w:rsidP="00E1495E">
      <w:r w:rsidRPr="00E1495E">
        <w:t>Epoch 32/200 | Loss: 0.7379</w:t>
      </w:r>
    </w:p>
    <w:p w14:paraId="59ACFE6B" w14:textId="77777777" w:rsidR="00E1495E" w:rsidRPr="00E1495E" w:rsidRDefault="00E1495E" w:rsidP="00E1495E">
      <w:r w:rsidRPr="00E1495E">
        <w:t>Epoch 33/200 | Loss: 0.7337</w:t>
      </w:r>
    </w:p>
    <w:p w14:paraId="5CA923C3" w14:textId="77777777" w:rsidR="00E1495E" w:rsidRPr="00E1495E" w:rsidRDefault="00E1495E" w:rsidP="00E1495E">
      <w:r w:rsidRPr="00E1495E">
        <w:t>Epoch 34/200 | Loss: 0.7480</w:t>
      </w:r>
    </w:p>
    <w:p w14:paraId="5FCDE853" w14:textId="77777777" w:rsidR="00E1495E" w:rsidRPr="00E1495E" w:rsidRDefault="00E1495E" w:rsidP="00E1495E">
      <w:r w:rsidRPr="00E1495E">
        <w:t>Epoch 35/200 | Loss: 0.7357</w:t>
      </w:r>
    </w:p>
    <w:p w14:paraId="795694FC" w14:textId="77777777" w:rsidR="00E1495E" w:rsidRPr="00E1495E" w:rsidRDefault="00E1495E" w:rsidP="00E1495E">
      <w:r w:rsidRPr="00E1495E">
        <w:t>Epoch 36/200 | Loss: 0.6577</w:t>
      </w:r>
    </w:p>
    <w:p w14:paraId="099E89C7" w14:textId="77777777" w:rsidR="00E1495E" w:rsidRPr="00E1495E" w:rsidRDefault="00E1495E" w:rsidP="00E1495E">
      <w:r w:rsidRPr="00E1495E">
        <w:t>Epoch 37/200 | Loss: 0.7868</w:t>
      </w:r>
    </w:p>
    <w:p w14:paraId="22183F15" w14:textId="77777777" w:rsidR="00E1495E" w:rsidRPr="00E1495E" w:rsidRDefault="00E1495E" w:rsidP="00E1495E">
      <w:r w:rsidRPr="00E1495E">
        <w:t>Epoch 38/200 | Loss: 0.7829</w:t>
      </w:r>
    </w:p>
    <w:p w14:paraId="1738CD6A" w14:textId="77777777" w:rsidR="00E1495E" w:rsidRPr="00E1495E" w:rsidRDefault="00E1495E" w:rsidP="00E1495E">
      <w:r w:rsidRPr="00E1495E">
        <w:t>Epoch 39/200 | Loss: 0.7207</w:t>
      </w:r>
    </w:p>
    <w:p w14:paraId="792D2B9A" w14:textId="77777777" w:rsidR="00E1495E" w:rsidRPr="00E1495E" w:rsidRDefault="00E1495E" w:rsidP="00E1495E">
      <w:r w:rsidRPr="00E1495E">
        <w:t>Epoch 40/200 | Loss: 0.7314</w:t>
      </w:r>
    </w:p>
    <w:p w14:paraId="54EEB9D1" w14:textId="77777777" w:rsidR="00E1495E" w:rsidRPr="00E1495E" w:rsidRDefault="00E1495E" w:rsidP="00E1495E">
      <w:r w:rsidRPr="00E1495E">
        <w:t>Epoch 41/200 | Loss: 0.8026</w:t>
      </w:r>
    </w:p>
    <w:p w14:paraId="655B5EF7" w14:textId="77777777" w:rsidR="00E1495E" w:rsidRPr="00E1495E" w:rsidRDefault="00E1495E" w:rsidP="00E1495E">
      <w:r w:rsidRPr="00E1495E">
        <w:t>Epoch 42/200 | Loss: 0.6761</w:t>
      </w:r>
    </w:p>
    <w:p w14:paraId="7D5713FA" w14:textId="77777777" w:rsidR="00E1495E" w:rsidRPr="00E1495E" w:rsidRDefault="00E1495E" w:rsidP="00E1495E">
      <w:r w:rsidRPr="00E1495E">
        <w:t>Epoch 43/200 | Loss: 0.7007</w:t>
      </w:r>
    </w:p>
    <w:p w14:paraId="10A64D64" w14:textId="77777777" w:rsidR="00E1495E" w:rsidRPr="00E1495E" w:rsidRDefault="00E1495E" w:rsidP="00E1495E">
      <w:r w:rsidRPr="00E1495E">
        <w:t>Epoch 44/200 | Loss: 0.7315</w:t>
      </w:r>
    </w:p>
    <w:p w14:paraId="56F3BAA3" w14:textId="77777777" w:rsidR="00E1495E" w:rsidRPr="00E1495E" w:rsidRDefault="00E1495E" w:rsidP="00E1495E">
      <w:r w:rsidRPr="00E1495E">
        <w:t>Epoch 45/200 | Loss: 0.7234</w:t>
      </w:r>
    </w:p>
    <w:p w14:paraId="5F4BD9BA" w14:textId="77777777" w:rsidR="00E1495E" w:rsidRPr="00E1495E" w:rsidRDefault="00E1495E" w:rsidP="00E1495E">
      <w:r w:rsidRPr="00E1495E">
        <w:t>Epoch 46/200 | Loss: 0.7562</w:t>
      </w:r>
    </w:p>
    <w:p w14:paraId="7BEC9E97" w14:textId="77777777" w:rsidR="00E1495E" w:rsidRPr="00E1495E" w:rsidRDefault="00E1495E" w:rsidP="00E1495E">
      <w:r w:rsidRPr="00E1495E">
        <w:t>Epoch 47/200 | Loss: 0.7139</w:t>
      </w:r>
    </w:p>
    <w:p w14:paraId="3F8D07E2" w14:textId="77777777" w:rsidR="00E1495E" w:rsidRPr="00E1495E" w:rsidRDefault="00E1495E" w:rsidP="00E1495E">
      <w:r w:rsidRPr="00E1495E">
        <w:t>Epoch 48/200 | Loss: 0.7203</w:t>
      </w:r>
    </w:p>
    <w:p w14:paraId="20743ADA" w14:textId="77777777" w:rsidR="00E1495E" w:rsidRPr="00E1495E" w:rsidRDefault="00E1495E" w:rsidP="00E1495E">
      <w:r w:rsidRPr="00E1495E">
        <w:t>Epoch 49/200 | Loss: 0.7123</w:t>
      </w:r>
    </w:p>
    <w:p w14:paraId="26027731" w14:textId="77777777" w:rsidR="00E1495E" w:rsidRPr="00E1495E" w:rsidRDefault="00E1495E" w:rsidP="00E1495E">
      <w:r w:rsidRPr="00E1495E">
        <w:t>Epoch 50/200 | Loss: 0.7453</w:t>
      </w:r>
    </w:p>
    <w:p w14:paraId="47A35CE8" w14:textId="77777777" w:rsidR="00E1495E" w:rsidRPr="00E1495E" w:rsidRDefault="00E1495E" w:rsidP="00E1495E">
      <w:r w:rsidRPr="00E1495E">
        <w:t>Epoch 51/200 | Loss: 0.7139</w:t>
      </w:r>
    </w:p>
    <w:p w14:paraId="612FFC68" w14:textId="77777777" w:rsidR="00E1495E" w:rsidRPr="00E1495E" w:rsidRDefault="00E1495E" w:rsidP="00E1495E">
      <w:r w:rsidRPr="00E1495E">
        <w:t>Epoch 52/200 | Loss: 0.6918</w:t>
      </w:r>
    </w:p>
    <w:p w14:paraId="08F3109B" w14:textId="77777777" w:rsidR="00E1495E" w:rsidRPr="00E1495E" w:rsidRDefault="00E1495E" w:rsidP="00E1495E">
      <w:r w:rsidRPr="00E1495E">
        <w:t>Epoch 53/200 | Loss: 0.7338</w:t>
      </w:r>
    </w:p>
    <w:p w14:paraId="6FD0B038" w14:textId="77777777" w:rsidR="00E1495E" w:rsidRPr="00E1495E" w:rsidRDefault="00E1495E" w:rsidP="00E1495E">
      <w:r w:rsidRPr="00E1495E">
        <w:t>Epoch 54/200 | Loss: 0.7087</w:t>
      </w:r>
    </w:p>
    <w:p w14:paraId="3405511A" w14:textId="77777777" w:rsidR="00E1495E" w:rsidRPr="00E1495E" w:rsidRDefault="00E1495E" w:rsidP="00E1495E">
      <w:r w:rsidRPr="00E1495E">
        <w:t>Epoch 55/200 | Loss: 0.6708</w:t>
      </w:r>
    </w:p>
    <w:p w14:paraId="4B05168E" w14:textId="77777777" w:rsidR="00E1495E" w:rsidRPr="00E1495E" w:rsidRDefault="00E1495E" w:rsidP="00E1495E">
      <w:r w:rsidRPr="00E1495E">
        <w:lastRenderedPageBreak/>
        <w:t>Epoch 56/200 | Loss: 0.7974</w:t>
      </w:r>
    </w:p>
    <w:p w14:paraId="1D3F23B3" w14:textId="77777777" w:rsidR="00E1495E" w:rsidRPr="00E1495E" w:rsidRDefault="00E1495E" w:rsidP="00E1495E">
      <w:r w:rsidRPr="00E1495E">
        <w:t>Epoch 57/200 | Loss: 0.7311</w:t>
      </w:r>
    </w:p>
    <w:p w14:paraId="1A4942E7" w14:textId="77777777" w:rsidR="00E1495E" w:rsidRPr="00E1495E" w:rsidRDefault="00E1495E" w:rsidP="00E1495E">
      <w:r w:rsidRPr="00E1495E">
        <w:t>Epoch 58/200 | Loss: 0.7505</w:t>
      </w:r>
    </w:p>
    <w:p w14:paraId="0798463A" w14:textId="77777777" w:rsidR="00E1495E" w:rsidRPr="00E1495E" w:rsidRDefault="00E1495E" w:rsidP="00E1495E">
      <w:r w:rsidRPr="00E1495E">
        <w:t>Epoch 59/200 | Loss: 0.7591</w:t>
      </w:r>
    </w:p>
    <w:p w14:paraId="77CADC49" w14:textId="77777777" w:rsidR="00E1495E" w:rsidRPr="00E1495E" w:rsidRDefault="00E1495E" w:rsidP="00E1495E">
      <w:r w:rsidRPr="00E1495E">
        <w:t>Epoch 60/200 | Loss: 0.7553</w:t>
      </w:r>
    </w:p>
    <w:p w14:paraId="3C71C5B8" w14:textId="77777777" w:rsidR="00E1495E" w:rsidRPr="00E1495E" w:rsidRDefault="00E1495E" w:rsidP="00E1495E">
      <w:r w:rsidRPr="00E1495E">
        <w:t>Epoch 61/200 | Loss: 0.7539</w:t>
      </w:r>
    </w:p>
    <w:p w14:paraId="73BAFE94" w14:textId="77777777" w:rsidR="00E1495E" w:rsidRPr="00E1495E" w:rsidRDefault="00E1495E" w:rsidP="00E1495E">
      <w:r w:rsidRPr="00E1495E">
        <w:t>Epoch 62/200 | Loss: 0.7252</w:t>
      </w:r>
    </w:p>
    <w:p w14:paraId="67C572B1" w14:textId="77777777" w:rsidR="00E1495E" w:rsidRPr="00E1495E" w:rsidRDefault="00E1495E" w:rsidP="00E1495E">
      <w:r w:rsidRPr="00E1495E">
        <w:t>Epoch 63/200 | Loss: 0.7113</w:t>
      </w:r>
    </w:p>
    <w:p w14:paraId="1CCDE51E" w14:textId="77777777" w:rsidR="00E1495E" w:rsidRPr="00E1495E" w:rsidRDefault="00E1495E" w:rsidP="00E1495E">
      <w:r w:rsidRPr="00E1495E">
        <w:t>Epoch 64/200 | Loss: 0.7642</w:t>
      </w:r>
    </w:p>
    <w:p w14:paraId="21DB6A32" w14:textId="77777777" w:rsidR="00E1495E" w:rsidRPr="00E1495E" w:rsidRDefault="00E1495E" w:rsidP="00E1495E">
      <w:r w:rsidRPr="00E1495E">
        <w:t>Epoch 65/200 | Loss: 0.7481</w:t>
      </w:r>
    </w:p>
    <w:p w14:paraId="7985BFC6" w14:textId="77777777" w:rsidR="00E1495E" w:rsidRPr="00E1495E" w:rsidRDefault="00E1495E" w:rsidP="00E1495E">
      <w:r w:rsidRPr="00E1495E">
        <w:t>Epoch 66/200 | Loss: 0.7395</w:t>
      </w:r>
    </w:p>
    <w:p w14:paraId="1B1B174D" w14:textId="77777777" w:rsidR="00E1495E" w:rsidRPr="00E1495E" w:rsidRDefault="00E1495E" w:rsidP="00E1495E">
      <w:r w:rsidRPr="00E1495E">
        <w:t>Epoch 67/200 | Loss: 0.7256</w:t>
      </w:r>
    </w:p>
    <w:p w14:paraId="7959AEEC" w14:textId="77777777" w:rsidR="00E1495E" w:rsidRPr="00E1495E" w:rsidRDefault="00E1495E" w:rsidP="00E1495E">
      <w:r w:rsidRPr="00E1495E">
        <w:t>Epoch 68/200 | Loss: 0.7064</w:t>
      </w:r>
    </w:p>
    <w:p w14:paraId="00989EA8" w14:textId="77777777" w:rsidR="00E1495E" w:rsidRPr="00E1495E" w:rsidRDefault="00E1495E" w:rsidP="00E1495E">
      <w:r w:rsidRPr="00E1495E">
        <w:t>Epoch 69/200 | Loss: 0.7427</w:t>
      </w:r>
    </w:p>
    <w:p w14:paraId="7A0B3D83" w14:textId="77777777" w:rsidR="00E1495E" w:rsidRPr="00E1495E" w:rsidRDefault="00E1495E" w:rsidP="00E1495E">
      <w:r w:rsidRPr="00E1495E">
        <w:t>Epoch 70/200 | Loss: 0.6886</w:t>
      </w:r>
    </w:p>
    <w:p w14:paraId="1C43CA6C" w14:textId="77777777" w:rsidR="00E1495E" w:rsidRPr="00E1495E" w:rsidRDefault="00E1495E" w:rsidP="00E1495E">
      <w:r w:rsidRPr="00E1495E">
        <w:t>Epoch 71/200 | Loss: 0.7025</w:t>
      </w:r>
    </w:p>
    <w:p w14:paraId="6FB94B9A" w14:textId="77777777" w:rsidR="00E1495E" w:rsidRPr="00E1495E" w:rsidRDefault="00E1495E" w:rsidP="00E1495E">
      <w:r w:rsidRPr="00E1495E">
        <w:t>Epoch 72/200 | Loss: 0.7179</w:t>
      </w:r>
    </w:p>
    <w:p w14:paraId="32963FE4" w14:textId="77777777" w:rsidR="00E1495E" w:rsidRPr="00E1495E" w:rsidRDefault="00E1495E" w:rsidP="00E1495E">
      <w:r w:rsidRPr="00E1495E">
        <w:t>Epoch 73/200 | Loss: 0.6786</w:t>
      </w:r>
    </w:p>
    <w:p w14:paraId="491DEBDD" w14:textId="77777777" w:rsidR="00E1495E" w:rsidRPr="00E1495E" w:rsidRDefault="00E1495E" w:rsidP="00E1495E">
      <w:r w:rsidRPr="00E1495E">
        <w:t>Epoch 74/200 | Loss: 0.7156</w:t>
      </w:r>
    </w:p>
    <w:p w14:paraId="1BEE558E" w14:textId="77777777" w:rsidR="00E1495E" w:rsidRPr="00E1495E" w:rsidRDefault="00E1495E" w:rsidP="00E1495E">
      <w:r w:rsidRPr="00E1495E">
        <w:t>Epoch 75/200 | Loss: 0.7625</w:t>
      </w:r>
    </w:p>
    <w:p w14:paraId="2154DB04" w14:textId="77777777" w:rsidR="00E1495E" w:rsidRPr="00E1495E" w:rsidRDefault="00E1495E" w:rsidP="00E1495E">
      <w:r w:rsidRPr="00E1495E">
        <w:t>Epoch 76/200 | Loss: 0.6698</w:t>
      </w:r>
    </w:p>
    <w:p w14:paraId="4F62E54B" w14:textId="77777777" w:rsidR="00E1495E" w:rsidRPr="00E1495E" w:rsidRDefault="00E1495E" w:rsidP="00E1495E">
      <w:r w:rsidRPr="00E1495E">
        <w:t>Epoch 77/200 | Loss: 0.7708</w:t>
      </w:r>
    </w:p>
    <w:p w14:paraId="20035AF8" w14:textId="77777777" w:rsidR="00E1495E" w:rsidRPr="00E1495E" w:rsidRDefault="00E1495E" w:rsidP="00E1495E">
      <w:r w:rsidRPr="00E1495E">
        <w:t>Epoch 78/200 | Loss: 0.7507</w:t>
      </w:r>
    </w:p>
    <w:p w14:paraId="3BC5A513" w14:textId="77777777" w:rsidR="00E1495E" w:rsidRPr="00E1495E" w:rsidRDefault="00E1495E" w:rsidP="00E1495E">
      <w:r w:rsidRPr="00E1495E">
        <w:t>Epoch 79/200 | Loss: 0.7837</w:t>
      </w:r>
    </w:p>
    <w:p w14:paraId="285AA099" w14:textId="77777777" w:rsidR="00E1495E" w:rsidRPr="00E1495E" w:rsidRDefault="00E1495E" w:rsidP="00E1495E">
      <w:r w:rsidRPr="00E1495E">
        <w:t>Epoch 80/200 | Loss: 0.7166</w:t>
      </w:r>
    </w:p>
    <w:p w14:paraId="37CFC721" w14:textId="77777777" w:rsidR="00E1495E" w:rsidRPr="00E1495E" w:rsidRDefault="00E1495E" w:rsidP="00E1495E">
      <w:r w:rsidRPr="00E1495E">
        <w:t>Epoch 81/200 | Loss: 0.7770</w:t>
      </w:r>
    </w:p>
    <w:p w14:paraId="391703A5" w14:textId="77777777" w:rsidR="00E1495E" w:rsidRPr="00E1495E" w:rsidRDefault="00E1495E" w:rsidP="00E1495E">
      <w:r w:rsidRPr="00E1495E">
        <w:t>Epoch 82/200 | Loss: 0.7166</w:t>
      </w:r>
    </w:p>
    <w:p w14:paraId="42F3B5CC" w14:textId="77777777" w:rsidR="00E1495E" w:rsidRPr="00E1495E" w:rsidRDefault="00E1495E" w:rsidP="00E1495E">
      <w:r w:rsidRPr="00E1495E">
        <w:t>Epoch 83/200 | Loss: 0.6905</w:t>
      </w:r>
    </w:p>
    <w:p w14:paraId="1A921952" w14:textId="77777777" w:rsidR="00E1495E" w:rsidRPr="00E1495E" w:rsidRDefault="00E1495E" w:rsidP="00E1495E">
      <w:r w:rsidRPr="00E1495E">
        <w:t>Epoch 84/200 | Loss: 0.7054</w:t>
      </w:r>
    </w:p>
    <w:p w14:paraId="71E219D4" w14:textId="77777777" w:rsidR="00E1495E" w:rsidRPr="00E1495E" w:rsidRDefault="00E1495E" w:rsidP="00E1495E">
      <w:r w:rsidRPr="00E1495E">
        <w:t>Epoch 85/200 | Loss: 0.7363</w:t>
      </w:r>
    </w:p>
    <w:p w14:paraId="0A05DF51" w14:textId="77777777" w:rsidR="00E1495E" w:rsidRPr="00E1495E" w:rsidRDefault="00E1495E" w:rsidP="00E1495E">
      <w:r w:rsidRPr="00E1495E">
        <w:t>Epoch 86/200 | Loss: 0.6791</w:t>
      </w:r>
    </w:p>
    <w:p w14:paraId="1E54DF4C" w14:textId="77777777" w:rsidR="00E1495E" w:rsidRPr="00E1495E" w:rsidRDefault="00E1495E" w:rsidP="00E1495E">
      <w:r w:rsidRPr="00E1495E">
        <w:lastRenderedPageBreak/>
        <w:t>Epoch 87/200 | Loss: 0.6697</w:t>
      </w:r>
    </w:p>
    <w:p w14:paraId="39073B47" w14:textId="77777777" w:rsidR="00E1495E" w:rsidRPr="00E1495E" w:rsidRDefault="00E1495E" w:rsidP="00E1495E">
      <w:r w:rsidRPr="00E1495E">
        <w:lastRenderedPageBreak/>
        <w:t>Epoch 88/200 | Loss: 0.6789</w:t>
      </w:r>
    </w:p>
    <w:p w14:paraId="6579F65F" w14:textId="77777777" w:rsidR="00E1495E" w:rsidRPr="00E1495E" w:rsidRDefault="00E1495E" w:rsidP="00E1495E">
      <w:r w:rsidRPr="00E1495E">
        <w:t>Epoch 89/200 | Loss: 0.7005</w:t>
      </w:r>
    </w:p>
    <w:p w14:paraId="12ED83B7" w14:textId="77777777" w:rsidR="00E1495E" w:rsidRPr="00E1495E" w:rsidRDefault="00E1495E" w:rsidP="00E1495E">
      <w:r w:rsidRPr="00E1495E">
        <w:t>Epoch 90/200 | Loss: 0.6614</w:t>
      </w:r>
    </w:p>
    <w:p w14:paraId="3CE2B7DB" w14:textId="77777777" w:rsidR="00E1495E" w:rsidRPr="00E1495E" w:rsidRDefault="00E1495E" w:rsidP="00E1495E">
      <w:r w:rsidRPr="00E1495E">
        <w:t>Epoch 91/200 | Loss: 0.7040</w:t>
      </w:r>
    </w:p>
    <w:p w14:paraId="60B4251F" w14:textId="77777777" w:rsidR="00E1495E" w:rsidRPr="00E1495E" w:rsidRDefault="00E1495E" w:rsidP="00E1495E">
      <w:r w:rsidRPr="00E1495E">
        <w:t>Epoch 92/200 | Loss: 0.7657</w:t>
      </w:r>
    </w:p>
    <w:p w14:paraId="7A010AEC" w14:textId="333C3F85" w:rsidR="00E1495E" w:rsidRPr="00E1495E" w:rsidRDefault="00E1495E" w:rsidP="00E1495E">
      <w:r w:rsidRPr="00E1495E">
        <w:t>Epoch 93/200 | Loss: 0.7055</w:t>
      </w:r>
    </w:p>
    <w:p w14:paraId="150CEC62" w14:textId="77777777" w:rsidR="00C31818" w:rsidRPr="00C31818" w:rsidRDefault="00C31818" w:rsidP="00C31818">
      <w:r w:rsidRPr="00C31818">
        <w:t>Epoch 8/100 | Loss: 0.7704</w:t>
      </w:r>
    </w:p>
    <w:p w14:paraId="2BD52DC4" w14:textId="77777777" w:rsidR="00C31818" w:rsidRPr="00C31818" w:rsidRDefault="00C31818" w:rsidP="00C31818">
      <w:r w:rsidRPr="00C31818">
        <w:t>Epoch 9/100 | Loss: 0.7537</w:t>
      </w:r>
    </w:p>
    <w:p w14:paraId="2C497A97" w14:textId="77777777" w:rsidR="00C31818" w:rsidRPr="00C31818" w:rsidRDefault="00C31818" w:rsidP="00C31818">
      <w:r w:rsidRPr="00C31818">
        <w:t>Epoch 10/100 | Loss: 0.6678</w:t>
      </w:r>
    </w:p>
    <w:p w14:paraId="19F0CA26" w14:textId="77777777" w:rsidR="00C31818" w:rsidRPr="00C31818" w:rsidRDefault="00C31818" w:rsidP="00C31818">
      <w:r w:rsidRPr="00C31818">
        <w:t>Epoch 11/100 | Loss: 0.7154</w:t>
      </w:r>
    </w:p>
    <w:p w14:paraId="4587DEBC" w14:textId="77777777" w:rsidR="00C31818" w:rsidRPr="00C31818" w:rsidRDefault="00C31818" w:rsidP="00C31818">
      <w:r w:rsidRPr="00C31818">
        <w:t>Epoch 12/100 | Loss: 0.6822</w:t>
      </w:r>
    </w:p>
    <w:p w14:paraId="08789E5A" w14:textId="77777777" w:rsidR="00C31818" w:rsidRPr="00C31818" w:rsidRDefault="00C31818" w:rsidP="00C31818">
      <w:r w:rsidRPr="00C31818">
        <w:t>Epoch 13/100 | Loss: 0.6975</w:t>
      </w:r>
    </w:p>
    <w:p w14:paraId="165FA42F" w14:textId="77777777" w:rsidR="00C31818" w:rsidRPr="00C31818" w:rsidRDefault="00C31818" w:rsidP="00C31818">
      <w:r w:rsidRPr="00C31818">
        <w:t>Epoch 14/100 | Loss: 0.7268</w:t>
      </w:r>
    </w:p>
    <w:p w14:paraId="6E2A6F78" w14:textId="77777777" w:rsidR="00C31818" w:rsidRPr="00C31818" w:rsidRDefault="00C31818" w:rsidP="00C31818">
      <w:r w:rsidRPr="00C31818">
        <w:t>Epoch 15/100 | Loss: 0.6907</w:t>
      </w:r>
    </w:p>
    <w:p w14:paraId="6D034AF9" w14:textId="77777777" w:rsidR="00C31818" w:rsidRPr="00C31818" w:rsidRDefault="00C31818" w:rsidP="00C31818">
      <w:r w:rsidRPr="00C31818">
        <w:t>Epoch 16/100 | Loss: 0.6933</w:t>
      </w:r>
    </w:p>
    <w:p w14:paraId="32602061" w14:textId="77777777" w:rsidR="00C31818" w:rsidRPr="00C31818" w:rsidRDefault="00C31818" w:rsidP="00C31818">
      <w:r w:rsidRPr="00C31818">
        <w:t>Epoch 17/100 | Loss: 0.7182</w:t>
      </w:r>
    </w:p>
    <w:p w14:paraId="2CC6EEB3" w14:textId="77777777" w:rsidR="00C31818" w:rsidRPr="00C31818" w:rsidRDefault="00C31818" w:rsidP="00C31818">
      <w:r w:rsidRPr="00C31818">
        <w:t>Epoch 18/100 | Loss: 0.7157</w:t>
      </w:r>
    </w:p>
    <w:p w14:paraId="66C00B1D" w14:textId="77777777" w:rsidR="00C31818" w:rsidRPr="00C31818" w:rsidRDefault="00C31818" w:rsidP="00C31818">
      <w:r w:rsidRPr="00C31818">
        <w:t>Epoch 19/100 | Loss: 0.6675</w:t>
      </w:r>
    </w:p>
    <w:p w14:paraId="70773950" w14:textId="77777777" w:rsidR="00C31818" w:rsidRPr="00C31818" w:rsidRDefault="00C31818" w:rsidP="00C31818">
      <w:r w:rsidRPr="00C31818">
        <w:t>Epoch 20/100 | Loss: 0.6535</w:t>
      </w:r>
    </w:p>
    <w:p w14:paraId="28DEB3D7" w14:textId="77777777" w:rsidR="00C31818" w:rsidRPr="00C31818" w:rsidRDefault="00C31818" w:rsidP="00C31818">
      <w:r w:rsidRPr="00C31818">
        <w:t>Epoch 21/100 | Loss: 0.6727</w:t>
      </w:r>
    </w:p>
    <w:p w14:paraId="02A609AA" w14:textId="77777777" w:rsidR="00C31818" w:rsidRPr="00C31818" w:rsidRDefault="00C31818" w:rsidP="00C31818">
      <w:r w:rsidRPr="00C31818">
        <w:t>Epoch 22/100 | Loss: 0.6909</w:t>
      </w:r>
    </w:p>
    <w:p w14:paraId="36CD67F8" w14:textId="77777777" w:rsidR="00C31818" w:rsidRPr="00C31818" w:rsidRDefault="00C31818" w:rsidP="00C31818">
      <w:r w:rsidRPr="00C31818">
        <w:t>Epoch 23/100 | Loss: 0.7419</w:t>
      </w:r>
    </w:p>
    <w:p w14:paraId="011A6B31" w14:textId="77777777" w:rsidR="00C31818" w:rsidRPr="00C31818" w:rsidRDefault="00C31818" w:rsidP="00C31818">
      <w:r w:rsidRPr="00C31818">
        <w:t>Epoch 24/100 | Loss: 0.6906</w:t>
      </w:r>
    </w:p>
    <w:p w14:paraId="6D8EF5F6" w14:textId="77777777" w:rsidR="00C31818" w:rsidRPr="00C31818" w:rsidRDefault="00C31818" w:rsidP="00C31818">
      <w:r w:rsidRPr="00C31818">
        <w:t>Epoch 25/100 | Loss: 0.6770</w:t>
      </w:r>
    </w:p>
    <w:p w14:paraId="207EE34B" w14:textId="77777777" w:rsidR="00C31818" w:rsidRPr="00C31818" w:rsidRDefault="00C31818" w:rsidP="00C31818">
      <w:r w:rsidRPr="00C31818">
        <w:t>Epoch 26/100 | Loss: 0.6664</w:t>
      </w:r>
    </w:p>
    <w:p w14:paraId="3EE27C1A" w14:textId="77777777" w:rsidR="00C31818" w:rsidRPr="00C31818" w:rsidRDefault="00C31818" w:rsidP="00C31818">
      <w:r w:rsidRPr="00C31818">
        <w:t>Epoch 27/100 | Loss: 0.6506</w:t>
      </w:r>
    </w:p>
    <w:p w14:paraId="11BFD2B5" w14:textId="77777777" w:rsidR="00C31818" w:rsidRPr="00C31818" w:rsidRDefault="00C31818" w:rsidP="00C31818">
      <w:r w:rsidRPr="00C31818">
        <w:t>Epoch 28/100 | Loss: 0.6493</w:t>
      </w:r>
    </w:p>
    <w:p w14:paraId="07031464" w14:textId="77777777" w:rsidR="00C31818" w:rsidRPr="00C31818" w:rsidRDefault="00C31818" w:rsidP="00C31818">
      <w:r w:rsidRPr="00C31818">
        <w:t>Epoch 29/100 | Loss: 0.6571</w:t>
      </w:r>
    </w:p>
    <w:p w14:paraId="1C32015E" w14:textId="77777777" w:rsidR="00C31818" w:rsidRPr="00C31818" w:rsidRDefault="00C31818" w:rsidP="00C31818">
      <w:r w:rsidRPr="00C31818">
        <w:t>Epoch 30/100 | Loss: 0.7099</w:t>
      </w:r>
    </w:p>
    <w:p w14:paraId="456B401A" w14:textId="77777777" w:rsidR="00C31818" w:rsidRPr="00C31818" w:rsidRDefault="00C31818" w:rsidP="00C31818">
      <w:r w:rsidRPr="00C31818">
        <w:t>Epoch 31/100 | Loss: 0.6821</w:t>
      </w:r>
    </w:p>
    <w:p w14:paraId="3E86EDD4" w14:textId="77777777" w:rsidR="00C31818" w:rsidRPr="00C31818" w:rsidRDefault="00C31818" w:rsidP="00C31818">
      <w:r w:rsidRPr="00C31818">
        <w:t>Epoch 32/100 | Loss: 0.6728</w:t>
      </w:r>
    </w:p>
    <w:p w14:paraId="595EA353" w14:textId="77777777" w:rsidR="00C31818" w:rsidRPr="00C31818" w:rsidRDefault="00C31818" w:rsidP="00C31818">
      <w:r w:rsidRPr="00C31818">
        <w:t>Epoch 33/100 | Loss: 0.6833</w:t>
      </w:r>
    </w:p>
    <w:p w14:paraId="1EAC81AB" w14:textId="77777777" w:rsidR="00C31818" w:rsidRPr="00C31818" w:rsidRDefault="00C31818" w:rsidP="00C31818">
      <w:r w:rsidRPr="00C31818">
        <w:t>Epoch 34/100 | Loss: 0.6561</w:t>
      </w:r>
    </w:p>
    <w:p w14:paraId="5AF740C8" w14:textId="77777777" w:rsidR="00C31818" w:rsidRPr="00C31818" w:rsidRDefault="00C31818" w:rsidP="00C31818">
      <w:r w:rsidRPr="00C31818">
        <w:t>Epoch 35/100 | Loss: 0.6526</w:t>
      </w:r>
    </w:p>
    <w:p w14:paraId="5A7D1351" w14:textId="77777777" w:rsidR="00C31818" w:rsidRPr="00C31818" w:rsidRDefault="00C31818" w:rsidP="00C31818">
      <w:r w:rsidRPr="00C31818">
        <w:t>Epoch 36/100 | Loss: 0.6340</w:t>
      </w:r>
    </w:p>
    <w:p w14:paraId="0B5B0264" w14:textId="77777777" w:rsidR="00C31818" w:rsidRPr="00C31818" w:rsidRDefault="00C31818" w:rsidP="00C31818">
      <w:r w:rsidRPr="00C31818">
        <w:t>Epoch 37/100 | Loss: 0.6856</w:t>
      </w:r>
    </w:p>
    <w:p w14:paraId="3D776263" w14:textId="77777777" w:rsidR="00C31818" w:rsidRPr="00C31818" w:rsidRDefault="00C31818" w:rsidP="00C31818">
      <w:r w:rsidRPr="00C31818">
        <w:t>Epoch 38/100 | Loss: 0.7398</w:t>
      </w:r>
    </w:p>
    <w:p w14:paraId="28064250" w14:textId="77777777" w:rsidR="00C31818" w:rsidRPr="00C31818" w:rsidRDefault="00C31818" w:rsidP="00C31818">
      <w:r w:rsidRPr="00C31818">
        <w:t>Epoch 39/100 | Loss: 0.6079</w:t>
      </w:r>
    </w:p>
    <w:p w14:paraId="132AC272" w14:textId="77777777" w:rsidR="00C31818" w:rsidRPr="00C31818" w:rsidRDefault="00C31818" w:rsidP="00C31818">
      <w:r w:rsidRPr="00C31818">
        <w:t>Epoch 40/100 | Loss: 0.6433</w:t>
      </w:r>
    </w:p>
    <w:p w14:paraId="6A72388C" w14:textId="77777777" w:rsidR="00C31818" w:rsidRPr="00C31818" w:rsidRDefault="00C31818" w:rsidP="00C31818">
      <w:r w:rsidRPr="00C31818">
        <w:t>Epoch 41/100 | Loss: 0.6683</w:t>
      </w:r>
    </w:p>
    <w:p w14:paraId="3AF04859" w14:textId="77777777" w:rsidR="00C31818" w:rsidRPr="00C31818" w:rsidRDefault="00C31818" w:rsidP="00C31818">
      <w:r w:rsidRPr="00C31818">
        <w:t>Epoch 42/100 | Loss: 0.6290</w:t>
      </w:r>
    </w:p>
    <w:p w14:paraId="2F1450FB" w14:textId="77777777" w:rsidR="00C31818" w:rsidRPr="00C31818" w:rsidRDefault="00C31818" w:rsidP="00C31818">
      <w:r w:rsidRPr="00C31818">
        <w:t>Epoch 43/100 | Loss: 0.6972</w:t>
      </w:r>
    </w:p>
    <w:p w14:paraId="39736E12" w14:textId="77777777" w:rsidR="00C31818" w:rsidRPr="00C31818" w:rsidRDefault="00C31818" w:rsidP="00C31818">
      <w:r w:rsidRPr="00C31818">
        <w:t>Epoch 44/100 | Loss: 0.7111</w:t>
      </w:r>
    </w:p>
    <w:p w14:paraId="1C528DEB" w14:textId="77777777" w:rsidR="00C31818" w:rsidRPr="00C31818" w:rsidRDefault="00C31818" w:rsidP="00C31818">
      <w:r w:rsidRPr="00C31818">
        <w:t>Epoch 45/100 | Loss: 0.6848</w:t>
      </w:r>
    </w:p>
    <w:p w14:paraId="261B40FF" w14:textId="77777777" w:rsidR="00C31818" w:rsidRPr="00C31818" w:rsidRDefault="00C31818" w:rsidP="00C31818">
      <w:r w:rsidRPr="00C31818">
        <w:t>Epoch 46/100 | Loss: 0.6841</w:t>
      </w:r>
    </w:p>
    <w:p w14:paraId="7E993B31" w14:textId="77777777" w:rsidR="00C31818" w:rsidRPr="00C31818" w:rsidRDefault="00C31818" w:rsidP="00C31818">
      <w:r w:rsidRPr="00C31818">
        <w:t>Epoch 47/100 | Loss: 0.7725</w:t>
      </w:r>
    </w:p>
    <w:p w14:paraId="5780CEB8" w14:textId="77777777" w:rsidR="00C31818" w:rsidRPr="00C31818" w:rsidRDefault="00C31818" w:rsidP="00C31818">
      <w:r w:rsidRPr="00C31818">
        <w:t>Epoch 48/100 | Loss: 0.7596</w:t>
      </w:r>
    </w:p>
    <w:p w14:paraId="038755DE" w14:textId="77777777" w:rsidR="00C31818" w:rsidRPr="00C31818" w:rsidRDefault="00C31818" w:rsidP="00C31818">
      <w:r w:rsidRPr="00C31818">
        <w:t>Epoch 49/100 | Loss: 0.6310</w:t>
      </w:r>
    </w:p>
    <w:p w14:paraId="79F5E423" w14:textId="77777777" w:rsidR="00C31818" w:rsidRPr="00C31818" w:rsidRDefault="00C31818" w:rsidP="00C31818">
      <w:r w:rsidRPr="00C31818">
        <w:t>Epoch 50/100 | Loss: 0.7242</w:t>
      </w:r>
    </w:p>
    <w:p w14:paraId="693DFF49" w14:textId="77777777" w:rsidR="00C31818" w:rsidRPr="00C31818" w:rsidRDefault="00C31818" w:rsidP="00C31818">
      <w:r w:rsidRPr="00C31818">
        <w:t>Epoch 51/100 | Loss: 0.6733</w:t>
      </w:r>
    </w:p>
    <w:p w14:paraId="0A777501" w14:textId="77777777" w:rsidR="00C31818" w:rsidRPr="00C31818" w:rsidRDefault="00C31818" w:rsidP="00C31818">
      <w:r w:rsidRPr="00C31818">
        <w:t>Epoch 52/100 | Loss: 0.6926</w:t>
      </w:r>
    </w:p>
    <w:p w14:paraId="23D066E8" w14:textId="77777777" w:rsidR="00C31818" w:rsidRPr="00C31818" w:rsidRDefault="00C31818" w:rsidP="00C31818">
      <w:r w:rsidRPr="00C31818">
        <w:t>Epoch 53/100 | Loss: 0.6632</w:t>
      </w:r>
    </w:p>
    <w:p w14:paraId="0D0886F6" w14:textId="77777777" w:rsidR="00C31818" w:rsidRPr="00C31818" w:rsidRDefault="00C31818" w:rsidP="00C31818">
      <w:r w:rsidRPr="00C31818">
        <w:t>Epoch 54/100 | Loss: 0.7488</w:t>
      </w:r>
    </w:p>
    <w:p w14:paraId="1B2E3315" w14:textId="77777777" w:rsidR="00C31818" w:rsidRPr="00C31818" w:rsidRDefault="00C31818" w:rsidP="00C31818">
      <w:r w:rsidRPr="00C31818">
        <w:t>Epoch 55/100 | Loss: 0.6496</w:t>
      </w:r>
    </w:p>
    <w:p w14:paraId="566A6A72" w14:textId="77777777" w:rsidR="00C31818" w:rsidRPr="00C31818" w:rsidRDefault="00C31818" w:rsidP="00C31818">
      <w:r w:rsidRPr="00C31818">
        <w:t>Epoch 56/100 | Loss: 0.6194</w:t>
      </w:r>
    </w:p>
    <w:p w14:paraId="4B826BA2" w14:textId="77777777" w:rsidR="00C31818" w:rsidRPr="00C31818" w:rsidRDefault="00C31818" w:rsidP="00C31818">
      <w:r w:rsidRPr="00C31818">
        <w:t>Epoch 57/100 | Loss: 0.6644</w:t>
      </w:r>
    </w:p>
    <w:p w14:paraId="656805FC" w14:textId="77777777" w:rsidR="00C31818" w:rsidRPr="00C31818" w:rsidRDefault="00C31818" w:rsidP="00C31818">
      <w:r w:rsidRPr="00C31818">
        <w:t>Epoch 58/100 | Loss: 0.5918</w:t>
      </w:r>
    </w:p>
    <w:p w14:paraId="62BA701C" w14:textId="77777777" w:rsidR="00C31818" w:rsidRPr="00C31818" w:rsidRDefault="00C31818" w:rsidP="00C31818">
      <w:r w:rsidRPr="00C31818">
        <w:t>Epoch 59/100 | Loss: 0.6662</w:t>
      </w:r>
    </w:p>
    <w:p w14:paraId="256BBAAA" w14:textId="77777777" w:rsidR="00C31818" w:rsidRPr="00C31818" w:rsidRDefault="00C31818" w:rsidP="00C31818">
      <w:r w:rsidRPr="00C31818">
        <w:t>Epoch 60/100 | Loss: 0.6835</w:t>
      </w:r>
    </w:p>
    <w:p w14:paraId="30E4D317" w14:textId="77777777" w:rsidR="00C31818" w:rsidRPr="00C31818" w:rsidRDefault="00C31818" w:rsidP="00C31818">
      <w:r w:rsidRPr="00C31818">
        <w:t>Epoch 61/100 | Loss: 0.6468</w:t>
      </w:r>
    </w:p>
    <w:p w14:paraId="5582F032" w14:textId="77777777" w:rsidR="00C31818" w:rsidRPr="00C31818" w:rsidRDefault="00C31818" w:rsidP="00C31818">
      <w:r w:rsidRPr="00C31818">
        <w:t>Epoch 62/100 | Loss: 0.6922</w:t>
      </w:r>
    </w:p>
    <w:p w14:paraId="1B459C03" w14:textId="77777777" w:rsidR="00C31818" w:rsidRPr="00C31818" w:rsidRDefault="00C31818" w:rsidP="00C31818">
      <w:r w:rsidRPr="00C31818">
        <w:t>Epoch 63/100 | Loss: 0.6709</w:t>
      </w:r>
    </w:p>
    <w:p w14:paraId="587EDD81" w14:textId="77777777" w:rsidR="00C31818" w:rsidRPr="00C31818" w:rsidRDefault="00C31818" w:rsidP="00C31818">
      <w:r w:rsidRPr="00C31818">
        <w:t>Epoch 64/100 | Loss: 0.6141</w:t>
      </w:r>
    </w:p>
    <w:p w14:paraId="16048378" w14:textId="77777777" w:rsidR="00C31818" w:rsidRPr="00C31818" w:rsidRDefault="00C31818" w:rsidP="00C31818">
      <w:r w:rsidRPr="00C31818">
        <w:t>Epoch 65/100 | Loss: 0.6951</w:t>
      </w:r>
    </w:p>
    <w:p w14:paraId="463451C2" w14:textId="77777777" w:rsidR="00C31818" w:rsidRPr="00C31818" w:rsidRDefault="00C31818" w:rsidP="00C31818">
      <w:r w:rsidRPr="00C31818">
        <w:t>Epoch 66/100 | Loss: 0.6487</w:t>
      </w:r>
    </w:p>
    <w:p w14:paraId="60315E09" w14:textId="77777777" w:rsidR="00C31818" w:rsidRPr="00C31818" w:rsidRDefault="00C31818" w:rsidP="00C31818">
      <w:r w:rsidRPr="00C31818">
        <w:t>Epoch 67/100 | Loss: 0.6595</w:t>
      </w:r>
    </w:p>
    <w:p w14:paraId="60F161F3" w14:textId="77777777" w:rsidR="00C31818" w:rsidRPr="00C31818" w:rsidRDefault="00C31818" w:rsidP="00C31818">
      <w:r w:rsidRPr="00C31818">
        <w:t>Epoch 68/100 | Loss: 0.6854</w:t>
      </w:r>
    </w:p>
    <w:p w14:paraId="27478996" w14:textId="77777777" w:rsidR="00C31818" w:rsidRPr="00C31818" w:rsidRDefault="00C31818" w:rsidP="00C31818">
      <w:r w:rsidRPr="00C31818">
        <w:t>Epoch 69/100 | Loss: 0.6396</w:t>
      </w:r>
    </w:p>
    <w:p w14:paraId="7E75FEF4" w14:textId="77777777" w:rsidR="00C31818" w:rsidRPr="00C31818" w:rsidRDefault="00C31818" w:rsidP="00C31818">
      <w:r w:rsidRPr="00C31818">
        <w:t>Epoch 70/100 | Loss: 0.6278</w:t>
      </w:r>
    </w:p>
    <w:p w14:paraId="0FC2D114" w14:textId="77777777" w:rsidR="00C31818" w:rsidRPr="00C31818" w:rsidRDefault="00C31818" w:rsidP="00C31818">
      <w:r w:rsidRPr="00C31818">
        <w:t>Epoch 71/100 | Loss: 0.6491</w:t>
      </w:r>
    </w:p>
    <w:p w14:paraId="3FDB9840" w14:textId="77777777" w:rsidR="00C31818" w:rsidRPr="00C31818" w:rsidRDefault="00C31818" w:rsidP="00C31818">
      <w:r w:rsidRPr="00C31818">
        <w:t>Epoch 72/100 | Loss: 0.6104</w:t>
      </w:r>
    </w:p>
    <w:p w14:paraId="666C9AA0" w14:textId="77777777" w:rsidR="00C31818" w:rsidRPr="00C31818" w:rsidRDefault="00C31818" w:rsidP="00C31818">
      <w:r w:rsidRPr="00C31818">
        <w:t>Epoch 73/100 | Loss: 0.5869</w:t>
      </w:r>
    </w:p>
    <w:p w14:paraId="6F74E1FC" w14:textId="77777777" w:rsidR="00C31818" w:rsidRPr="00C31818" w:rsidRDefault="00C31818" w:rsidP="00C31818">
      <w:r w:rsidRPr="00C31818">
        <w:t>Epoch 74/100 | Loss: 0.6135</w:t>
      </w:r>
    </w:p>
    <w:p w14:paraId="720E7608" w14:textId="77777777" w:rsidR="00C31818" w:rsidRPr="00C31818" w:rsidRDefault="00C31818" w:rsidP="00C31818">
      <w:r w:rsidRPr="00C31818">
        <w:t>Epoch 75/100 | Loss: 0.6938</w:t>
      </w:r>
    </w:p>
    <w:p w14:paraId="2FD309EB" w14:textId="77777777" w:rsidR="00C31818" w:rsidRPr="00C31818" w:rsidRDefault="00C31818" w:rsidP="00C31818">
      <w:r w:rsidRPr="00C31818">
        <w:t>Epoch 76/100 | Loss: 0.6535</w:t>
      </w:r>
    </w:p>
    <w:p w14:paraId="4E303D55" w14:textId="77777777" w:rsidR="00C31818" w:rsidRPr="00C31818" w:rsidRDefault="00C31818" w:rsidP="00C31818">
      <w:r w:rsidRPr="00C31818">
        <w:t>Epoch 77/100 | Loss: 0.5799</w:t>
      </w:r>
    </w:p>
    <w:p w14:paraId="2BADD23A" w14:textId="77777777" w:rsidR="00C31818" w:rsidRPr="00C31818" w:rsidRDefault="00C31818" w:rsidP="00C31818">
      <w:r w:rsidRPr="00C31818">
        <w:t>Epoch 78/100 | Loss: 0.7128</w:t>
      </w:r>
    </w:p>
    <w:p w14:paraId="4666C792" w14:textId="77777777" w:rsidR="00C31818" w:rsidRPr="00C31818" w:rsidRDefault="00C31818" w:rsidP="00C31818">
      <w:r w:rsidRPr="00C31818">
        <w:t>Epoch 79/100 | Loss: 0.6507</w:t>
      </w:r>
    </w:p>
    <w:p w14:paraId="70031755" w14:textId="77777777" w:rsidR="00C31818" w:rsidRPr="00C31818" w:rsidRDefault="00C31818" w:rsidP="00C31818">
      <w:r w:rsidRPr="00C31818">
        <w:t>Epoch 80/100 | Loss: 0.5900</w:t>
      </w:r>
    </w:p>
    <w:p w14:paraId="41A31C47" w14:textId="77777777" w:rsidR="00C31818" w:rsidRPr="00C31818" w:rsidRDefault="00C31818" w:rsidP="00C31818">
      <w:r w:rsidRPr="00C31818">
        <w:t>Epoch 81/100 | Loss: 0.6584</w:t>
      </w:r>
    </w:p>
    <w:p w14:paraId="2980A823" w14:textId="77777777" w:rsidR="00C31818" w:rsidRPr="00C31818" w:rsidRDefault="00C31818" w:rsidP="00C31818">
      <w:r w:rsidRPr="00C31818">
        <w:t>Epoch 82/100 | Loss: 0.6184</w:t>
      </w:r>
    </w:p>
    <w:p w14:paraId="47BF001C" w14:textId="77777777" w:rsidR="00C31818" w:rsidRPr="00C31818" w:rsidRDefault="00C31818" w:rsidP="00C31818">
      <w:r w:rsidRPr="00C31818">
        <w:t>Epoch 83/100 | Loss: 0.5781</w:t>
      </w:r>
    </w:p>
    <w:p w14:paraId="05741143" w14:textId="77777777" w:rsidR="00C31818" w:rsidRPr="00C31818" w:rsidRDefault="00C31818" w:rsidP="00C31818">
      <w:r w:rsidRPr="00C31818">
        <w:t>Epoch 84/100 | Loss: 0.6634</w:t>
      </w:r>
    </w:p>
    <w:p w14:paraId="50C6D7B5" w14:textId="77777777" w:rsidR="00C31818" w:rsidRPr="00C31818" w:rsidRDefault="00C31818" w:rsidP="00C31818">
      <w:r w:rsidRPr="00C31818">
        <w:t>Epoch 85/100 | Loss: 0.6015</w:t>
      </w:r>
    </w:p>
    <w:p w14:paraId="774E2693" w14:textId="77777777" w:rsidR="00C31818" w:rsidRPr="00C31818" w:rsidRDefault="00C31818" w:rsidP="00C31818">
      <w:r w:rsidRPr="00C31818">
        <w:t>Epoch 86/100 | Loss: 0.5881</w:t>
      </w:r>
    </w:p>
    <w:p w14:paraId="0C2ABDDB" w14:textId="77777777" w:rsidR="00C31818" w:rsidRPr="00C31818" w:rsidRDefault="00C31818" w:rsidP="00C31818">
      <w:r w:rsidRPr="00C31818">
        <w:t>Epoch 87/100 | Loss: 0.6902</w:t>
      </w:r>
    </w:p>
    <w:p w14:paraId="5EC23620" w14:textId="77777777" w:rsidR="00C31818" w:rsidRPr="00C31818" w:rsidRDefault="00C31818" w:rsidP="00C31818">
      <w:r w:rsidRPr="00C31818">
        <w:t>Epoch 88/100 | Loss: 0.6427</w:t>
      </w:r>
    </w:p>
    <w:p w14:paraId="5BA352F9" w14:textId="77777777" w:rsidR="00C31818" w:rsidRPr="00C31818" w:rsidRDefault="00C31818" w:rsidP="00C31818">
      <w:r w:rsidRPr="00C31818">
        <w:t>Epoch 89/100 | Loss: 0.7230</w:t>
      </w:r>
    </w:p>
    <w:p w14:paraId="23B30322" w14:textId="77777777" w:rsidR="00C31818" w:rsidRPr="00C31818" w:rsidRDefault="00C31818" w:rsidP="00C31818">
      <w:r w:rsidRPr="00C31818">
        <w:t>Epoch 90/100 | Loss: 0.6312</w:t>
      </w:r>
    </w:p>
    <w:p w14:paraId="258BFFAD" w14:textId="77777777" w:rsidR="00C31818" w:rsidRPr="00C31818" w:rsidRDefault="00C31818" w:rsidP="00C31818">
      <w:r w:rsidRPr="00C31818">
        <w:t>Epoch 91/100 | Loss: 0.5702</w:t>
      </w:r>
    </w:p>
    <w:p w14:paraId="06DC5EE7" w14:textId="77777777" w:rsidR="00C31818" w:rsidRPr="00C31818" w:rsidRDefault="00C31818" w:rsidP="00C31818">
      <w:r w:rsidRPr="00C31818">
        <w:t>Epoch 92/100 | Loss: 0.6257</w:t>
      </w:r>
    </w:p>
    <w:p w14:paraId="4F31693B" w14:textId="77777777" w:rsidR="00C31818" w:rsidRPr="00C31818" w:rsidRDefault="00C31818" w:rsidP="00C31818">
      <w:r w:rsidRPr="00C31818">
        <w:t>Epoch 93/100 | Loss: 0.5881</w:t>
      </w:r>
    </w:p>
    <w:p w14:paraId="359EE7CF" w14:textId="77777777" w:rsidR="00C31818" w:rsidRPr="00C31818" w:rsidRDefault="00C31818" w:rsidP="00C31818">
      <w:r w:rsidRPr="00C31818">
        <w:t>Epoch 94/100 | Loss: 0.6382</w:t>
      </w:r>
    </w:p>
    <w:p w14:paraId="2C2FAED7" w14:textId="77777777" w:rsidR="00C31818" w:rsidRPr="00C31818" w:rsidRDefault="00C31818" w:rsidP="00C31818">
      <w:r w:rsidRPr="00C31818">
        <w:t>Epoch 95/100 | Loss: 0.6316</w:t>
      </w:r>
    </w:p>
    <w:p w14:paraId="3C534240" w14:textId="77777777" w:rsidR="00C31818" w:rsidRPr="00C31818" w:rsidRDefault="00C31818" w:rsidP="00C31818">
      <w:r w:rsidRPr="00C31818">
        <w:t>Epoch 96/100 | Loss: 0.5899</w:t>
      </w:r>
    </w:p>
    <w:p w14:paraId="61216A6A" w14:textId="77777777" w:rsidR="00C31818" w:rsidRPr="00C31818" w:rsidRDefault="00C31818" w:rsidP="00C31818">
      <w:r w:rsidRPr="00C31818">
        <w:t>Epoch 97/100 | Loss: 0.6056</w:t>
      </w:r>
    </w:p>
    <w:p w14:paraId="59FC4431" w14:textId="77777777" w:rsidR="00C31818" w:rsidRPr="00C31818" w:rsidRDefault="00C31818" w:rsidP="00C31818">
      <w:r w:rsidRPr="00C31818">
        <w:t>Epoch 98/100 | Loss: 0.6681</w:t>
      </w:r>
    </w:p>
    <w:p w14:paraId="3DD0E3EB" w14:textId="77777777" w:rsidR="00C31818" w:rsidRPr="00C31818" w:rsidRDefault="00C31818" w:rsidP="00C31818">
      <w:r w:rsidRPr="00C31818">
        <w:t>Epoch 99/100 | Loss: 0.5648</w:t>
      </w:r>
    </w:p>
    <w:p w14:paraId="11C4793A" w14:textId="77777777" w:rsidR="00C31818" w:rsidRPr="00C31818" w:rsidRDefault="00C31818" w:rsidP="00C31818">
      <w:r w:rsidRPr="00C31818">
        <w:t>Epoch 100/100 | Loss: 0.5915</w:t>
      </w:r>
    </w:p>
    <w:p w14:paraId="396B6B28" w14:textId="77777777" w:rsidR="00C31818" w:rsidRPr="00C31818" w:rsidRDefault="00C31818" w:rsidP="00C31818">
      <w:r w:rsidRPr="00C31818">
        <w:t>Split 3 Accuracy: 0.4762</w:t>
      </w:r>
    </w:p>
    <w:p w14:paraId="68FAA323" w14:textId="7F7D1DFF" w:rsidR="00C31818" w:rsidRPr="00C31818" w:rsidRDefault="00C31818" w:rsidP="00C31818">
      <w:r w:rsidRPr="00C31818">
        <w:rPr>
          <w:noProof/>
        </w:rPr>
        <w:drawing>
          <wp:inline distT="0" distB="0" distL="0" distR="0" wp14:anchorId="2B6A3110" wp14:editId="35FE7FE4">
            <wp:extent cx="4770120" cy="4145280"/>
            <wp:effectExtent l="0" t="0" r="0" b="7620"/>
            <wp:docPr id="531905018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6C19" w14:textId="548759AC" w:rsidR="00C31818" w:rsidRPr="00C31818" w:rsidRDefault="00C31818" w:rsidP="00C31818">
      <w:r w:rsidRPr="00C31818">
        <w:rPr>
          <w:noProof/>
        </w:rPr>
        <w:drawing>
          <wp:inline distT="0" distB="0" distL="0" distR="0" wp14:anchorId="23E90EC0" wp14:editId="03079262">
            <wp:extent cx="5181600" cy="4145280"/>
            <wp:effectExtent l="0" t="0" r="0" b="7620"/>
            <wp:docPr id="108543536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AF680" w14:textId="77777777" w:rsidR="00C31818" w:rsidRPr="00C31818" w:rsidRDefault="00C31818" w:rsidP="00C31818">
      <w:r w:rsidRPr="00C31818">
        <w:t>After oversampling, class counts: Counter({1: 44, 0: 44})</w:t>
      </w:r>
    </w:p>
    <w:p w14:paraId="150CF8D2" w14:textId="77777777" w:rsidR="00E1495E" w:rsidRPr="00E1495E" w:rsidRDefault="00E1495E" w:rsidP="00E1495E">
      <w:r w:rsidRPr="00E1495E">
        <w:t>Epoch 94/200 | Loss: 0.7421</w:t>
      </w:r>
    </w:p>
    <w:p w14:paraId="2DB25826" w14:textId="77777777" w:rsidR="00E1495E" w:rsidRPr="00E1495E" w:rsidRDefault="00E1495E" w:rsidP="00E1495E">
      <w:r w:rsidRPr="00E1495E">
        <w:t>Epoch 95/200 | Loss: 0.7430</w:t>
      </w:r>
    </w:p>
    <w:p w14:paraId="2DEC64B3" w14:textId="77777777" w:rsidR="00E1495E" w:rsidRPr="00E1495E" w:rsidRDefault="00E1495E" w:rsidP="00E1495E">
      <w:r w:rsidRPr="00E1495E">
        <w:t>Epoch 96/200 | Loss: 0.6835</w:t>
      </w:r>
    </w:p>
    <w:p w14:paraId="60DFF806" w14:textId="77777777" w:rsidR="00E1495E" w:rsidRPr="00E1495E" w:rsidRDefault="00E1495E" w:rsidP="00E1495E">
      <w:r w:rsidRPr="00E1495E">
        <w:t>Epoch 97/200 | Loss: 0.6511</w:t>
      </w:r>
    </w:p>
    <w:p w14:paraId="0B3AE596" w14:textId="77777777" w:rsidR="00E1495E" w:rsidRPr="00E1495E" w:rsidRDefault="00E1495E" w:rsidP="00E1495E">
      <w:r w:rsidRPr="00E1495E">
        <w:t>Epoch 98/200 | Loss: 0.7008</w:t>
      </w:r>
    </w:p>
    <w:p w14:paraId="6D865214" w14:textId="77777777" w:rsidR="00E1495E" w:rsidRPr="00E1495E" w:rsidRDefault="00E1495E" w:rsidP="00E1495E">
      <w:r w:rsidRPr="00E1495E">
        <w:t>Epoch 99/200 | Loss: 0.6889</w:t>
      </w:r>
    </w:p>
    <w:p w14:paraId="5507B802" w14:textId="77777777" w:rsidR="00E1495E" w:rsidRPr="00E1495E" w:rsidRDefault="00E1495E" w:rsidP="00E1495E">
      <w:r w:rsidRPr="00E1495E">
        <w:t>Epoch 100/200 | Loss: 0.7058</w:t>
      </w:r>
    </w:p>
    <w:p w14:paraId="242B108D" w14:textId="77777777" w:rsidR="00E1495E" w:rsidRPr="00E1495E" w:rsidRDefault="00E1495E" w:rsidP="00E1495E">
      <w:r w:rsidRPr="00E1495E">
        <w:t>Epoch 101/200 | Loss: 0.7262</w:t>
      </w:r>
    </w:p>
    <w:p w14:paraId="2326B350" w14:textId="77777777" w:rsidR="00E1495E" w:rsidRPr="00E1495E" w:rsidRDefault="00E1495E" w:rsidP="00E1495E">
      <w:r w:rsidRPr="00E1495E">
        <w:t>Epoch 102/200 | Loss: 0.7487</w:t>
      </w:r>
    </w:p>
    <w:p w14:paraId="1EB9BF7C" w14:textId="77777777" w:rsidR="00E1495E" w:rsidRPr="00E1495E" w:rsidRDefault="00E1495E" w:rsidP="00E1495E">
      <w:r w:rsidRPr="00E1495E">
        <w:t>Epoch 103/200 | Loss: 0.7417</w:t>
      </w:r>
    </w:p>
    <w:p w14:paraId="56F3AD18" w14:textId="77777777" w:rsidR="00E1495E" w:rsidRPr="00E1495E" w:rsidRDefault="00E1495E" w:rsidP="00E1495E">
      <w:r w:rsidRPr="00E1495E">
        <w:t>Epoch 104/200 | Loss: 0.7337</w:t>
      </w:r>
    </w:p>
    <w:p w14:paraId="5D4462A2" w14:textId="77777777" w:rsidR="00E1495E" w:rsidRPr="00E1495E" w:rsidRDefault="00E1495E" w:rsidP="00E1495E">
      <w:r w:rsidRPr="00E1495E">
        <w:t>Epoch 105/200 | Loss: 0.7099</w:t>
      </w:r>
    </w:p>
    <w:p w14:paraId="2388D6CA" w14:textId="77777777" w:rsidR="00E1495E" w:rsidRPr="00E1495E" w:rsidRDefault="00E1495E" w:rsidP="00E1495E">
      <w:r w:rsidRPr="00E1495E">
        <w:t>Epoch 106/200 | Loss: 0.7565</w:t>
      </w:r>
    </w:p>
    <w:p w14:paraId="53A4D979" w14:textId="77777777" w:rsidR="00E1495E" w:rsidRPr="00E1495E" w:rsidRDefault="00E1495E" w:rsidP="00E1495E">
      <w:r w:rsidRPr="00E1495E">
        <w:t>Epoch 107/200 | Loss: 0.7558</w:t>
      </w:r>
    </w:p>
    <w:p w14:paraId="7637EBD8" w14:textId="77777777" w:rsidR="00E1495E" w:rsidRPr="00E1495E" w:rsidRDefault="00E1495E" w:rsidP="00E1495E">
      <w:r w:rsidRPr="00E1495E">
        <w:t>Epoch 108/200 | Loss: 0.6641</w:t>
      </w:r>
    </w:p>
    <w:p w14:paraId="5A5FA518" w14:textId="77777777" w:rsidR="00E1495E" w:rsidRPr="00E1495E" w:rsidRDefault="00E1495E" w:rsidP="00E1495E">
      <w:r w:rsidRPr="00E1495E">
        <w:t>Epoch 109/200 | Loss: 0.7196</w:t>
      </w:r>
    </w:p>
    <w:p w14:paraId="224D6BA7" w14:textId="77777777" w:rsidR="00E1495E" w:rsidRPr="00E1495E" w:rsidRDefault="00E1495E" w:rsidP="00E1495E">
      <w:r w:rsidRPr="00E1495E">
        <w:t>Epoch 110/200 | Loss: 0.7114</w:t>
      </w:r>
    </w:p>
    <w:p w14:paraId="0F27A8A8" w14:textId="77777777" w:rsidR="00E1495E" w:rsidRPr="00E1495E" w:rsidRDefault="00E1495E" w:rsidP="00E1495E">
      <w:r w:rsidRPr="00E1495E">
        <w:t>Epoch 111/200 | Loss: 0.7110</w:t>
      </w:r>
    </w:p>
    <w:p w14:paraId="7F7DF757" w14:textId="77777777" w:rsidR="00E1495E" w:rsidRPr="00E1495E" w:rsidRDefault="00E1495E" w:rsidP="00E1495E">
      <w:r w:rsidRPr="00E1495E">
        <w:t>Epoch 112/200 | Loss: 0.7120</w:t>
      </w:r>
    </w:p>
    <w:p w14:paraId="1E86BB4B" w14:textId="77777777" w:rsidR="00E1495E" w:rsidRPr="00E1495E" w:rsidRDefault="00E1495E" w:rsidP="00E1495E">
      <w:r w:rsidRPr="00E1495E">
        <w:t>Epoch 113/200 | Loss: 0.7529</w:t>
      </w:r>
    </w:p>
    <w:p w14:paraId="31CBFB4C" w14:textId="77777777" w:rsidR="00E1495E" w:rsidRPr="00E1495E" w:rsidRDefault="00E1495E" w:rsidP="00E1495E">
      <w:r w:rsidRPr="00E1495E">
        <w:t>Epoch 114/200 | Loss: 0.7496</w:t>
      </w:r>
    </w:p>
    <w:p w14:paraId="79745E49" w14:textId="77777777" w:rsidR="00E1495E" w:rsidRPr="00E1495E" w:rsidRDefault="00E1495E" w:rsidP="00E1495E">
      <w:r w:rsidRPr="00E1495E">
        <w:t>Epoch 115/200 | Loss: 0.7424</w:t>
      </w:r>
    </w:p>
    <w:p w14:paraId="005201E5" w14:textId="77777777" w:rsidR="00E1495E" w:rsidRPr="00E1495E" w:rsidRDefault="00E1495E" w:rsidP="00E1495E">
      <w:r w:rsidRPr="00E1495E">
        <w:t>Epoch 116/200 | Loss: 0.7047</w:t>
      </w:r>
    </w:p>
    <w:p w14:paraId="651F6CE8" w14:textId="77777777" w:rsidR="00E1495E" w:rsidRPr="00E1495E" w:rsidRDefault="00E1495E" w:rsidP="00E1495E">
      <w:r w:rsidRPr="00E1495E">
        <w:t>Epoch 117/200 | Loss: 0.6948</w:t>
      </w:r>
    </w:p>
    <w:p w14:paraId="01A1DB66" w14:textId="77777777" w:rsidR="00E1495E" w:rsidRPr="00E1495E" w:rsidRDefault="00E1495E" w:rsidP="00E1495E">
      <w:r w:rsidRPr="00E1495E">
        <w:lastRenderedPageBreak/>
        <w:t>Epoch 118/200 | Loss: 0.7190</w:t>
      </w:r>
    </w:p>
    <w:p w14:paraId="396A951F" w14:textId="77777777" w:rsidR="00E1495E" w:rsidRPr="00E1495E" w:rsidRDefault="00E1495E" w:rsidP="00E1495E">
      <w:r w:rsidRPr="00E1495E">
        <w:t>Epoch 119/200 | Loss: 0.7238</w:t>
      </w:r>
    </w:p>
    <w:p w14:paraId="48E7A186" w14:textId="77777777" w:rsidR="00E1495E" w:rsidRPr="00E1495E" w:rsidRDefault="00E1495E" w:rsidP="00E1495E">
      <w:r w:rsidRPr="00E1495E">
        <w:t>Epoch 120/200 | Loss: 0.7035</w:t>
      </w:r>
    </w:p>
    <w:p w14:paraId="792C801F" w14:textId="77777777" w:rsidR="00E1495E" w:rsidRPr="00E1495E" w:rsidRDefault="00E1495E" w:rsidP="00E1495E">
      <w:r w:rsidRPr="00E1495E">
        <w:t>Epoch 121/200 | Loss: 0.7313</w:t>
      </w:r>
    </w:p>
    <w:p w14:paraId="3B3C1B6D" w14:textId="77777777" w:rsidR="00E1495E" w:rsidRPr="00E1495E" w:rsidRDefault="00E1495E" w:rsidP="00E1495E">
      <w:r w:rsidRPr="00E1495E">
        <w:t>Epoch 122/200 | Loss: 0.6546</w:t>
      </w:r>
    </w:p>
    <w:p w14:paraId="0BF4E94F" w14:textId="77777777" w:rsidR="00E1495E" w:rsidRPr="00E1495E" w:rsidRDefault="00E1495E" w:rsidP="00E1495E">
      <w:r w:rsidRPr="00E1495E">
        <w:t>Epoch 123/200 | Loss: 0.7318</w:t>
      </w:r>
    </w:p>
    <w:p w14:paraId="4DA744D4" w14:textId="77777777" w:rsidR="00E1495E" w:rsidRPr="00E1495E" w:rsidRDefault="00E1495E" w:rsidP="00E1495E">
      <w:r w:rsidRPr="00E1495E">
        <w:t>Epoch 124/200 | Loss: 0.7011</w:t>
      </w:r>
    </w:p>
    <w:p w14:paraId="25085DA5" w14:textId="77777777" w:rsidR="00E1495E" w:rsidRPr="00E1495E" w:rsidRDefault="00E1495E" w:rsidP="00E1495E">
      <w:r w:rsidRPr="00E1495E">
        <w:t>Epoch 125/200 | Loss: 0.7226</w:t>
      </w:r>
    </w:p>
    <w:p w14:paraId="4CFD5A9B" w14:textId="77777777" w:rsidR="00E1495E" w:rsidRPr="00E1495E" w:rsidRDefault="00E1495E" w:rsidP="00E1495E">
      <w:r w:rsidRPr="00E1495E">
        <w:t>Epoch 126/200 | Loss: 0.7168</w:t>
      </w:r>
    </w:p>
    <w:p w14:paraId="2E89DA14" w14:textId="77777777" w:rsidR="00E1495E" w:rsidRPr="00E1495E" w:rsidRDefault="00E1495E" w:rsidP="00E1495E">
      <w:r w:rsidRPr="00E1495E">
        <w:t>Epoch 127/200 | Loss: 0.7543</w:t>
      </w:r>
    </w:p>
    <w:p w14:paraId="79800F13" w14:textId="77777777" w:rsidR="00E1495E" w:rsidRPr="00E1495E" w:rsidRDefault="00E1495E" w:rsidP="00E1495E">
      <w:r w:rsidRPr="00E1495E">
        <w:t>Epoch 128/200 | Loss: 0.7267</w:t>
      </w:r>
    </w:p>
    <w:p w14:paraId="40CF35A0" w14:textId="77777777" w:rsidR="00E1495E" w:rsidRPr="00E1495E" w:rsidRDefault="00E1495E" w:rsidP="00E1495E">
      <w:r w:rsidRPr="00E1495E">
        <w:t>Epoch 129/200 | Loss: 0.6606</w:t>
      </w:r>
    </w:p>
    <w:p w14:paraId="6849205A" w14:textId="77777777" w:rsidR="00E1495E" w:rsidRPr="00E1495E" w:rsidRDefault="00E1495E" w:rsidP="00E1495E">
      <w:r w:rsidRPr="00E1495E">
        <w:t>Epoch 130/200 | Loss: 0.7138</w:t>
      </w:r>
    </w:p>
    <w:p w14:paraId="586B05BE" w14:textId="77777777" w:rsidR="00E1495E" w:rsidRPr="00E1495E" w:rsidRDefault="00E1495E" w:rsidP="00E1495E">
      <w:r w:rsidRPr="00E1495E">
        <w:t>Epoch 131/200 | Loss: 0.7033</w:t>
      </w:r>
    </w:p>
    <w:p w14:paraId="1CC83D31" w14:textId="77777777" w:rsidR="00E1495E" w:rsidRPr="00E1495E" w:rsidRDefault="00E1495E" w:rsidP="00E1495E">
      <w:r w:rsidRPr="00E1495E">
        <w:t>Epoch 132/200 | Loss: 0.7449</w:t>
      </w:r>
    </w:p>
    <w:p w14:paraId="48E03B3F" w14:textId="77777777" w:rsidR="00E1495E" w:rsidRPr="00E1495E" w:rsidRDefault="00E1495E" w:rsidP="00E1495E">
      <w:r w:rsidRPr="00E1495E">
        <w:t>Epoch 133/200 | Loss: 0.7408</w:t>
      </w:r>
    </w:p>
    <w:p w14:paraId="5D4DAD70" w14:textId="77777777" w:rsidR="00E1495E" w:rsidRPr="00E1495E" w:rsidRDefault="00E1495E" w:rsidP="00E1495E">
      <w:r w:rsidRPr="00E1495E">
        <w:t>Epoch 134/200 | Loss: 0.7098</w:t>
      </w:r>
    </w:p>
    <w:p w14:paraId="08037B75" w14:textId="77777777" w:rsidR="00E1495E" w:rsidRPr="00E1495E" w:rsidRDefault="00E1495E" w:rsidP="00E1495E">
      <w:r w:rsidRPr="00E1495E">
        <w:t>Epoch 135/200 | Loss: 0.7175</w:t>
      </w:r>
    </w:p>
    <w:p w14:paraId="08A3DBD9" w14:textId="77777777" w:rsidR="00E1495E" w:rsidRPr="00E1495E" w:rsidRDefault="00E1495E" w:rsidP="00E1495E">
      <w:r w:rsidRPr="00E1495E">
        <w:t>Epoch 136/200 | Loss: 0.7067</w:t>
      </w:r>
    </w:p>
    <w:p w14:paraId="1135CAFC" w14:textId="77777777" w:rsidR="00E1495E" w:rsidRPr="00E1495E" w:rsidRDefault="00E1495E" w:rsidP="00E1495E">
      <w:r w:rsidRPr="00E1495E">
        <w:t>Epoch 137/200 | Loss: 0.6542</w:t>
      </w:r>
    </w:p>
    <w:p w14:paraId="57B8CD08" w14:textId="77777777" w:rsidR="00E1495E" w:rsidRPr="00E1495E" w:rsidRDefault="00E1495E" w:rsidP="00E1495E">
      <w:r w:rsidRPr="00E1495E">
        <w:t>Epoch 138/200 | Loss: 0.7518</w:t>
      </w:r>
    </w:p>
    <w:p w14:paraId="679EA18B" w14:textId="77777777" w:rsidR="00E1495E" w:rsidRPr="00E1495E" w:rsidRDefault="00E1495E" w:rsidP="00E1495E">
      <w:r w:rsidRPr="00E1495E">
        <w:t>Epoch 139/200 | Loss: 0.6949</w:t>
      </w:r>
    </w:p>
    <w:p w14:paraId="4BA83214" w14:textId="77777777" w:rsidR="00E1495E" w:rsidRPr="00E1495E" w:rsidRDefault="00E1495E" w:rsidP="00E1495E">
      <w:r w:rsidRPr="00E1495E">
        <w:t>Epoch 140/200 | Loss: 0.7297</w:t>
      </w:r>
    </w:p>
    <w:p w14:paraId="0E960847" w14:textId="77777777" w:rsidR="00E1495E" w:rsidRPr="00E1495E" w:rsidRDefault="00E1495E" w:rsidP="00E1495E">
      <w:r w:rsidRPr="00E1495E">
        <w:t>Epoch 141/200 | Loss: 0.6989</w:t>
      </w:r>
    </w:p>
    <w:p w14:paraId="2CC84B8F" w14:textId="77777777" w:rsidR="00E1495E" w:rsidRPr="00E1495E" w:rsidRDefault="00E1495E" w:rsidP="00E1495E">
      <w:r w:rsidRPr="00E1495E">
        <w:t>Epoch 142/200 | Loss: 0.6962</w:t>
      </w:r>
    </w:p>
    <w:p w14:paraId="1B077688" w14:textId="77777777" w:rsidR="00E1495E" w:rsidRPr="00E1495E" w:rsidRDefault="00E1495E" w:rsidP="00E1495E">
      <w:r w:rsidRPr="00E1495E">
        <w:t>Epoch 143/200 | Loss: 0.7012</w:t>
      </w:r>
    </w:p>
    <w:p w14:paraId="085B011F" w14:textId="77777777" w:rsidR="00E1495E" w:rsidRPr="00E1495E" w:rsidRDefault="00E1495E" w:rsidP="00E1495E">
      <w:r w:rsidRPr="00E1495E">
        <w:t>Epoch 144/200 | Loss: 0.6974</w:t>
      </w:r>
    </w:p>
    <w:p w14:paraId="2646C134" w14:textId="77777777" w:rsidR="00E1495E" w:rsidRPr="00E1495E" w:rsidRDefault="00E1495E" w:rsidP="00E1495E">
      <w:r w:rsidRPr="00E1495E">
        <w:t>Epoch 145/200 | Loss: 0.7275</w:t>
      </w:r>
    </w:p>
    <w:p w14:paraId="036EB18D" w14:textId="77777777" w:rsidR="00E1495E" w:rsidRPr="00E1495E" w:rsidRDefault="00E1495E" w:rsidP="00E1495E">
      <w:r w:rsidRPr="00E1495E">
        <w:t>Epoch 146/200 | Loss: 0.7158</w:t>
      </w:r>
    </w:p>
    <w:p w14:paraId="489E108A" w14:textId="77777777" w:rsidR="00E1495E" w:rsidRPr="00E1495E" w:rsidRDefault="00E1495E" w:rsidP="00E1495E">
      <w:r w:rsidRPr="00E1495E">
        <w:t>Epoch 147/200 | Loss: 0.6904</w:t>
      </w:r>
    </w:p>
    <w:p w14:paraId="72ED5F50" w14:textId="77777777" w:rsidR="00E1495E" w:rsidRPr="00E1495E" w:rsidRDefault="00E1495E" w:rsidP="00E1495E">
      <w:r w:rsidRPr="00E1495E">
        <w:t>Epoch 148/200 | Loss: 0.7092</w:t>
      </w:r>
    </w:p>
    <w:p w14:paraId="176E7075" w14:textId="77777777" w:rsidR="00E1495E" w:rsidRPr="00E1495E" w:rsidRDefault="00E1495E" w:rsidP="00E1495E">
      <w:r w:rsidRPr="00E1495E">
        <w:lastRenderedPageBreak/>
        <w:t>Epoch 149/200 | Loss: 0.6886</w:t>
      </w:r>
    </w:p>
    <w:p w14:paraId="02DCFDAB" w14:textId="77777777" w:rsidR="00E1495E" w:rsidRPr="00E1495E" w:rsidRDefault="00E1495E" w:rsidP="00E1495E">
      <w:r w:rsidRPr="00E1495E">
        <w:t>Epoch 150/200 | Loss: 0.7415</w:t>
      </w:r>
    </w:p>
    <w:p w14:paraId="72FC2F55" w14:textId="77777777" w:rsidR="00E1495E" w:rsidRPr="00E1495E" w:rsidRDefault="00E1495E" w:rsidP="00E1495E">
      <w:r w:rsidRPr="00E1495E">
        <w:t>Epoch 151/200 | Loss: 0.7055</w:t>
      </w:r>
    </w:p>
    <w:p w14:paraId="4FB0C225" w14:textId="77777777" w:rsidR="00E1495E" w:rsidRPr="00E1495E" w:rsidRDefault="00E1495E" w:rsidP="00E1495E">
      <w:r w:rsidRPr="00E1495E">
        <w:t>Epoch 152/200 | Loss: 0.7434</w:t>
      </w:r>
    </w:p>
    <w:p w14:paraId="4B14F65C" w14:textId="77777777" w:rsidR="00E1495E" w:rsidRPr="00E1495E" w:rsidRDefault="00E1495E" w:rsidP="00E1495E">
      <w:r w:rsidRPr="00E1495E">
        <w:t>Epoch 153/200 | Loss: 0.7195</w:t>
      </w:r>
    </w:p>
    <w:p w14:paraId="7E3BF6FE" w14:textId="77777777" w:rsidR="00E1495E" w:rsidRPr="00E1495E" w:rsidRDefault="00E1495E" w:rsidP="00E1495E">
      <w:r w:rsidRPr="00E1495E">
        <w:t>Epoch 154/200 | Loss: 0.7640</w:t>
      </w:r>
    </w:p>
    <w:p w14:paraId="5D7F6ABA" w14:textId="77777777" w:rsidR="00E1495E" w:rsidRPr="00E1495E" w:rsidRDefault="00E1495E" w:rsidP="00E1495E">
      <w:r w:rsidRPr="00E1495E">
        <w:t>Epoch 155/200 | Loss: 0.7250</w:t>
      </w:r>
    </w:p>
    <w:p w14:paraId="7C2E5688" w14:textId="77777777" w:rsidR="00E1495E" w:rsidRPr="00E1495E" w:rsidRDefault="00E1495E" w:rsidP="00E1495E">
      <w:r w:rsidRPr="00E1495E">
        <w:t>Epoch 156/200 | Loss: 0.6738</w:t>
      </w:r>
    </w:p>
    <w:p w14:paraId="18BA8E01" w14:textId="77777777" w:rsidR="00E1495E" w:rsidRPr="00E1495E" w:rsidRDefault="00E1495E" w:rsidP="00E1495E">
      <w:r w:rsidRPr="00E1495E">
        <w:t>Epoch 157/200 | Loss: 0.7234</w:t>
      </w:r>
    </w:p>
    <w:p w14:paraId="47E673BC" w14:textId="77777777" w:rsidR="00E1495E" w:rsidRPr="00E1495E" w:rsidRDefault="00E1495E" w:rsidP="00E1495E">
      <w:r w:rsidRPr="00E1495E">
        <w:t>Epoch 158/200 | Loss: 0.7244</w:t>
      </w:r>
    </w:p>
    <w:p w14:paraId="6EF2D60D" w14:textId="77777777" w:rsidR="00E1495E" w:rsidRPr="00E1495E" w:rsidRDefault="00E1495E" w:rsidP="00E1495E">
      <w:r w:rsidRPr="00E1495E">
        <w:t>Epoch 159/200 | Loss: 0.7835</w:t>
      </w:r>
    </w:p>
    <w:p w14:paraId="750A99FE" w14:textId="77777777" w:rsidR="00E1495E" w:rsidRPr="00E1495E" w:rsidRDefault="00E1495E" w:rsidP="00E1495E">
      <w:r w:rsidRPr="00E1495E">
        <w:t>Epoch 160/200 | Loss: 0.6731</w:t>
      </w:r>
    </w:p>
    <w:p w14:paraId="32C2AD6B" w14:textId="77777777" w:rsidR="00E1495E" w:rsidRPr="00E1495E" w:rsidRDefault="00E1495E" w:rsidP="00E1495E">
      <w:r w:rsidRPr="00E1495E">
        <w:t>Epoch 161/200 | Loss: 0.6694</w:t>
      </w:r>
    </w:p>
    <w:p w14:paraId="7183BD5B" w14:textId="77777777" w:rsidR="00E1495E" w:rsidRPr="00E1495E" w:rsidRDefault="00E1495E" w:rsidP="00E1495E">
      <w:r w:rsidRPr="00E1495E">
        <w:t>Epoch 162/200 | Loss: 0.7278</w:t>
      </w:r>
    </w:p>
    <w:p w14:paraId="660443F1" w14:textId="77777777" w:rsidR="00E1495E" w:rsidRPr="00E1495E" w:rsidRDefault="00E1495E" w:rsidP="00E1495E">
      <w:r w:rsidRPr="00E1495E">
        <w:t>Epoch 163/200 | Loss: 0.7433</w:t>
      </w:r>
    </w:p>
    <w:p w14:paraId="4CAF665E" w14:textId="77777777" w:rsidR="00E1495E" w:rsidRPr="00E1495E" w:rsidRDefault="00E1495E" w:rsidP="00E1495E">
      <w:r w:rsidRPr="00E1495E">
        <w:t>Epoch 164/200 | Loss: 0.7242</w:t>
      </w:r>
    </w:p>
    <w:p w14:paraId="7FF6FA9D" w14:textId="77777777" w:rsidR="00E1495E" w:rsidRPr="00E1495E" w:rsidRDefault="00E1495E" w:rsidP="00E1495E">
      <w:r w:rsidRPr="00E1495E">
        <w:t>Epoch 165/200 | Loss: 0.7489</w:t>
      </w:r>
    </w:p>
    <w:p w14:paraId="40F94A67" w14:textId="77777777" w:rsidR="00E1495E" w:rsidRPr="00E1495E" w:rsidRDefault="00E1495E" w:rsidP="00E1495E">
      <w:r w:rsidRPr="00E1495E">
        <w:t>Epoch 166/200 | Loss: 0.7068</w:t>
      </w:r>
    </w:p>
    <w:p w14:paraId="36A82484" w14:textId="77777777" w:rsidR="00E1495E" w:rsidRPr="00E1495E" w:rsidRDefault="00E1495E" w:rsidP="00E1495E">
      <w:r w:rsidRPr="00E1495E">
        <w:t>Epoch 167/200 | Loss: 0.6833</w:t>
      </w:r>
    </w:p>
    <w:p w14:paraId="6B8DA049" w14:textId="77777777" w:rsidR="00E1495E" w:rsidRPr="00E1495E" w:rsidRDefault="00E1495E" w:rsidP="00E1495E">
      <w:r w:rsidRPr="00E1495E">
        <w:t>Epoch 168/200 | Loss: 0.6655</w:t>
      </w:r>
    </w:p>
    <w:p w14:paraId="334B0389" w14:textId="77777777" w:rsidR="00E1495E" w:rsidRPr="00E1495E" w:rsidRDefault="00E1495E" w:rsidP="00E1495E">
      <w:r w:rsidRPr="00E1495E">
        <w:t>Epoch 169/200 | Loss: 0.6768</w:t>
      </w:r>
    </w:p>
    <w:p w14:paraId="5FD371B7" w14:textId="77777777" w:rsidR="00E1495E" w:rsidRPr="00E1495E" w:rsidRDefault="00E1495E" w:rsidP="00E1495E">
      <w:r w:rsidRPr="00E1495E">
        <w:t>Epoch 170/200 | Loss: 0.6863</w:t>
      </w:r>
    </w:p>
    <w:p w14:paraId="4DBE563E" w14:textId="77777777" w:rsidR="00E1495E" w:rsidRPr="00E1495E" w:rsidRDefault="00E1495E" w:rsidP="00E1495E">
      <w:r w:rsidRPr="00E1495E">
        <w:t>Epoch 171/200 | Loss: 0.6581</w:t>
      </w:r>
    </w:p>
    <w:p w14:paraId="19FF5D6B" w14:textId="77777777" w:rsidR="00E1495E" w:rsidRPr="00E1495E" w:rsidRDefault="00E1495E" w:rsidP="00E1495E">
      <w:r w:rsidRPr="00E1495E">
        <w:t>Epoch 172/200 | Loss: 0.7016</w:t>
      </w:r>
    </w:p>
    <w:p w14:paraId="74AFA3FD" w14:textId="77777777" w:rsidR="00E1495E" w:rsidRPr="00E1495E" w:rsidRDefault="00E1495E" w:rsidP="00E1495E">
      <w:r w:rsidRPr="00E1495E">
        <w:t>Epoch 173/200 | Loss: 0.7307</w:t>
      </w:r>
    </w:p>
    <w:p w14:paraId="1133241D" w14:textId="77777777" w:rsidR="00E1495E" w:rsidRPr="00E1495E" w:rsidRDefault="00E1495E" w:rsidP="00E1495E">
      <w:r w:rsidRPr="00E1495E">
        <w:t>Epoch 174/200 | Loss: 0.7040</w:t>
      </w:r>
    </w:p>
    <w:p w14:paraId="71FD221B" w14:textId="77777777" w:rsidR="00E1495E" w:rsidRPr="00E1495E" w:rsidRDefault="00E1495E" w:rsidP="00E1495E">
      <w:r w:rsidRPr="00E1495E">
        <w:t>Epoch 175/200 | Loss: 0.6941</w:t>
      </w:r>
    </w:p>
    <w:p w14:paraId="17126125" w14:textId="77777777" w:rsidR="00E1495E" w:rsidRPr="00E1495E" w:rsidRDefault="00E1495E" w:rsidP="00E1495E">
      <w:r w:rsidRPr="00E1495E">
        <w:t>Epoch 176/200 | Loss: 0.6943</w:t>
      </w:r>
    </w:p>
    <w:p w14:paraId="37257B52" w14:textId="77777777" w:rsidR="00E1495E" w:rsidRPr="00E1495E" w:rsidRDefault="00E1495E" w:rsidP="00E1495E">
      <w:r w:rsidRPr="00E1495E">
        <w:t>Epoch 177/200 | Loss: 0.7050</w:t>
      </w:r>
    </w:p>
    <w:p w14:paraId="33F8B914" w14:textId="77777777" w:rsidR="00E1495E" w:rsidRPr="00E1495E" w:rsidRDefault="00E1495E" w:rsidP="00E1495E">
      <w:r w:rsidRPr="00E1495E">
        <w:t>Epoch 178/200 | Loss: 0.6946</w:t>
      </w:r>
    </w:p>
    <w:p w14:paraId="67E10842" w14:textId="77777777" w:rsidR="00E1495E" w:rsidRPr="00E1495E" w:rsidRDefault="00E1495E" w:rsidP="00E1495E">
      <w:r w:rsidRPr="00E1495E">
        <w:t>Epoch 179/200 | Loss: 0.7284</w:t>
      </w:r>
    </w:p>
    <w:p w14:paraId="3F06BD91" w14:textId="77777777" w:rsidR="00E1495E" w:rsidRPr="00E1495E" w:rsidRDefault="00E1495E" w:rsidP="00E1495E">
      <w:r w:rsidRPr="00E1495E">
        <w:lastRenderedPageBreak/>
        <w:t>Epoch 180/200 | Loss: 0.6927</w:t>
      </w:r>
    </w:p>
    <w:p w14:paraId="00A34B9B" w14:textId="77777777" w:rsidR="00E1495E" w:rsidRPr="00E1495E" w:rsidRDefault="00E1495E" w:rsidP="00E1495E">
      <w:r w:rsidRPr="00E1495E">
        <w:t>Epoch 181/200 | Loss: 0.7365</w:t>
      </w:r>
    </w:p>
    <w:p w14:paraId="13982A51" w14:textId="77777777" w:rsidR="00E1495E" w:rsidRPr="00E1495E" w:rsidRDefault="00E1495E" w:rsidP="00E1495E">
      <w:r w:rsidRPr="00E1495E">
        <w:t>Epoch 182/200 | Loss: 0.6713</w:t>
      </w:r>
    </w:p>
    <w:p w14:paraId="4F9C10F6" w14:textId="77777777" w:rsidR="00E1495E" w:rsidRPr="00E1495E" w:rsidRDefault="00E1495E" w:rsidP="00E1495E">
      <w:r w:rsidRPr="00E1495E">
        <w:t>Epoch 183/200 | Loss: 0.6660</w:t>
      </w:r>
    </w:p>
    <w:p w14:paraId="314380CD" w14:textId="77777777" w:rsidR="00E1495E" w:rsidRPr="00E1495E" w:rsidRDefault="00E1495E" w:rsidP="00E1495E">
      <w:r w:rsidRPr="00E1495E">
        <w:t>Epoch 184/200 | Loss: 0.7193</w:t>
      </w:r>
    </w:p>
    <w:p w14:paraId="05B108F3" w14:textId="77777777" w:rsidR="00E1495E" w:rsidRPr="00E1495E" w:rsidRDefault="00E1495E" w:rsidP="00E1495E">
      <w:r w:rsidRPr="00E1495E">
        <w:t>Epoch 185/200 | Loss: 0.6947</w:t>
      </w:r>
    </w:p>
    <w:p w14:paraId="73B108E6" w14:textId="77777777" w:rsidR="00E1495E" w:rsidRPr="00E1495E" w:rsidRDefault="00E1495E" w:rsidP="00E1495E">
      <w:r w:rsidRPr="00E1495E">
        <w:t>Epoch 186/200 | Loss: 0.7358</w:t>
      </w:r>
    </w:p>
    <w:p w14:paraId="69AF495A" w14:textId="77777777" w:rsidR="00E1495E" w:rsidRPr="00E1495E" w:rsidRDefault="00E1495E" w:rsidP="00E1495E">
      <w:r w:rsidRPr="00E1495E">
        <w:t>Epoch 187/200 | Loss: 0.7679</w:t>
      </w:r>
    </w:p>
    <w:p w14:paraId="049DEDD2" w14:textId="77777777" w:rsidR="00E1495E" w:rsidRPr="00E1495E" w:rsidRDefault="00E1495E" w:rsidP="00E1495E">
      <w:r w:rsidRPr="00E1495E">
        <w:t>Epoch 188/200 | Loss: 0.6780</w:t>
      </w:r>
    </w:p>
    <w:p w14:paraId="39B948E3" w14:textId="77777777" w:rsidR="00E1495E" w:rsidRPr="00E1495E" w:rsidRDefault="00E1495E" w:rsidP="00E1495E">
      <w:r w:rsidRPr="00E1495E">
        <w:t>Epoch 189/200 | Loss: 0.7094</w:t>
      </w:r>
    </w:p>
    <w:p w14:paraId="142DFDC4" w14:textId="77777777" w:rsidR="00E1495E" w:rsidRPr="00E1495E" w:rsidRDefault="00E1495E" w:rsidP="00E1495E">
      <w:r w:rsidRPr="00E1495E">
        <w:t>Epoch 190/200 | Loss: 0.6873</w:t>
      </w:r>
    </w:p>
    <w:p w14:paraId="436CFEC0" w14:textId="77777777" w:rsidR="00E1495E" w:rsidRPr="00E1495E" w:rsidRDefault="00E1495E" w:rsidP="00E1495E">
      <w:r w:rsidRPr="00E1495E">
        <w:t>Epoch 191/200 | Loss: 0.6588</w:t>
      </w:r>
    </w:p>
    <w:p w14:paraId="4775EE95" w14:textId="77777777" w:rsidR="00E1495E" w:rsidRPr="00E1495E" w:rsidRDefault="00E1495E" w:rsidP="00E1495E">
      <w:r w:rsidRPr="00E1495E">
        <w:t>Epoch 192/200 | Loss: 0.6881</w:t>
      </w:r>
    </w:p>
    <w:p w14:paraId="124E9403" w14:textId="77777777" w:rsidR="00E1495E" w:rsidRPr="00E1495E" w:rsidRDefault="00E1495E" w:rsidP="00E1495E">
      <w:r w:rsidRPr="00E1495E">
        <w:t>Epoch 193/200 | Loss: 0.7311</w:t>
      </w:r>
    </w:p>
    <w:p w14:paraId="6B90EE4F" w14:textId="77777777" w:rsidR="00E1495E" w:rsidRPr="00E1495E" w:rsidRDefault="00E1495E" w:rsidP="00E1495E">
      <w:r w:rsidRPr="00E1495E">
        <w:t>Epoch 194/200 | Loss: 0.7071</w:t>
      </w:r>
    </w:p>
    <w:p w14:paraId="321347E2" w14:textId="77777777" w:rsidR="00E1495E" w:rsidRPr="00E1495E" w:rsidRDefault="00E1495E" w:rsidP="00E1495E">
      <w:r w:rsidRPr="00E1495E">
        <w:t>Epoch 195/200 | Loss: 0.7186</w:t>
      </w:r>
    </w:p>
    <w:p w14:paraId="28B97442" w14:textId="77777777" w:rsidR="00E1495E" w:rsidRPr="00E1495E" w:rsidRDefault="00E1495E" w:rsidP="00E1495E">
      <w:r w:rsidRPr="00E1495E">
        <w:t>Epoch 196/200 | Loss: 0.6368</w:t>
      </w:r>
    </w:p>
    <w:p w14:paraId="6DADC291" w14:textId="77777777" w:rsidR="00E1495E" w:rsidRPr="00E1495E" w:rsidRDefault="00E1495E" w:rsidP="00E1495E">
      <w:r w:rsidRPr="00E1495E">
        <w:t>Epoch 197/200 | Loss: 0.7231</w:t>
      </w:r>
    </w:p>
    <w:p w14:paraId="3E0E3687" w14:textId="77777777" w:rsidR="00E1495E" w:rsidRPr="00E1495E" w:rsidRDefault="00E1495E" w:rsidP="00E1495E">
      <w:r w:rsidRPr="00E1495E">
        <w:t>Epoch 198/200 | Loss: 0.7312</w:t>
      </w:r>
    </w:p>
    <w:p w14:paraId="424EAAA4" w14:textId="77777777" w:rsidR="00E1495E" w:rsidRPr="00E1495E" w:rsidRDefault="00E1495E" w:rsidP="00E1495E">
      <w:r w:rsidRPr="00E1495E">
        <w:t>Epoch 199/200 | Loss: 0.6929</w:t>
      </w:r>
    </w:p>
    <w:p w14:paraId="5EF527FF" w14:textId="77777777" w:rsidR="00E1495E" w:rsidRPr="00E1495E" w:rsidRDefault="00E1495E" w:rsidP="00E1495E">
      <w:r w:rsidRPr="00E1495E">
        <w:t>Epoch 200/200 | Loss: 0.6318</w:t>
      </w:r>
    </w:p>
    <w:p w14:paraId="7E0C5A58" w14:textId="77777777" w:rsidR="00E1495E" w:rsidRPr="00E1495E" w:rsidRDefault="00E1495E" w:rsidP="00E1495E">
      <w:r w:rsidRPr="00E1495E">
        <w:drawing>
          <wp:inline distT="0" distB="0" distL="0" distR="0" wp14:anchorId="0651912E" wp14:editId="7BC0D06F">
            <wp:extent cx="5731510" cy="2407285"/>
            <wp:effectExtent l="0" t="0" r="2540" b="0"/>
            <wp:docPr id="882985213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2D3B6" w14:textId="77777777" w:rsidR="00E1495E" w:rsidRPr="00E1495E" w:rsidRDefault="00E1495E" w:rsidP="00E1495E">
      <w:r w:rsidRPr="00E1495E">
        <w:lastRenderedPageBreak/>
        <w:drawing>
          <wp:inline distT="0" distB="0" distL="0" distR="0" wp14:anchorId="023B4258" wp14:editId="532F051F">
            <wp:extent cx="5731510" cy="2446020"/>
            <wp:effectExtent l="0" t="0" r="2540" b="0"/>
            <wp:docPr id="1133810452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0BCC5" w14:textId="77777777" w:rsidR="00E1495E" w:rsidRPr="00E1495E" w:rsidRDefault="00E1495E" w:rsidP="00E1495E">
      <w:r w:rsidRPr="00E1495E">
        <w:drawing>
          <wp:inline distT="0" distB="0" distL="0" distR="0" wp14:anchorId="366CD906" wp14:editId="609DFE21">
            <wp:extent cx="5731510" cy="2171700"/>
            <wp:effectExtent l="0" t="0" r="2540" b="0"/>
            <wp:docPr id="1966037492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ACBAB" w14:textId="67468843" w:rsidR="00E1495E" w:rsidRPr="00E1495E" w:rsidRDefault="00E1495E" w:rsidP="00E1495E">
      <w:pPr>
        <w:rPr>
          <w:ins w:id="1270" w:author="Microsoft Word" w:date="2025-07-21T22:06:00Z" w16du:dateUtc="2025-07-21T16:36:00Z"/>
        </w:rPr>
      </w:pPr>
      <w:ins w:id="1271" w:author="Microsoft Word" w:date="2025-07-21T22:06:00Z" w16du:dateUtc="2025-07-21T16:36:00Z">
        <w:r w:rsidRPr="00E1495E">
          <w:t>Split 5 Accuracy: 0.4762</w:t>
        </w:r>
      </w:ins>
    </w:p>
    <w:p w14:paraId="5A9AC89C" w14:textId="1C52869F" w:rsidR="00E1495E" w:rsidRPr="00E1495E" w:rsidRDefault="00E1495E" w:rsidP="00E1495E">
      <w:pPr>
        <w:rPr>
          <w:ins w:id="1272" w:author="Microsoft Word" w:date="2025-07-21T22:06:00Z" w16du:dateUtc="2025-07-21T16:36:00Z"/>
        </w:rPr>
      </w:pPr>
      <w:ins w:id="1273" w:author="Microsoft Word" w:date="2025-07-21T22:06:00Z" w16du:dateUtc="2025-07-21T16:36:00Z">
        <w:r w:rsidRPr="00E1495E">
          <w:lastRenderedPageBreak/>
          <w:t>ENV1 coh Average Accuracy: 0.4810 ± 0.0530</w:t>
        </w:r>
      </w:ins>
    </w:p>
    <w:p w14:paraId="0B48A6DB" w14:textId="77777777" w:rsidR="00E1495E" w:rsidRPr="00E1495E" w:rsidRDefault="00E1495E" w:rsidP="00E1495E">
      <w:r w:rsidRPr="00E1495E">
        <w:drawing>
          <wp:inline distT="0" distB="0" distL="0" distR="0" wp14:anchorId="41D2A938" wp14:editId="0D9FD309">
            <wp:extent cx="5181600" cy="4145280"/>
            <wp:effectExtent l="0" t="0" r="0" b="7620"/>
            <wp:docPr id="21707193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5D833" w14:textId="77777777" w:rsidR="00E1495E" w:rsidRPr="00E1495E" w:rsidRDefault="00E1495E" w:rsidP="00E1495E"/>
    <w:p w14:paraId="15B42905" w14:textId="77777777" w:rsidR="00E1495E" w:rsidRPr="00E1495E" w:rsidRDefault="00E1495E" w:rsidP="00E1495E">
      <w:r w:rsidRPr="00E1495E">
        <w:t>Running GNN with plv connectivity for ENV1...</w:t>
      </w:r>
    </w:p>
    <w:p w14:paraId="3B966E79" w14:textId="77777777" w:rsidR="00E1495E" w:rsidRPr="00E1495E" w:rsidRDefault="00E1495E" w:rsidP="00E1495E"/>
    <w:p w14:paraId="1518E0A4" w14:textId="77777777" w:rsidR="00E1495E" w:rsidRPr="00E1495E" w:rsidRDefault="00E1495E" w:rsidP="00E1495E">
      <w:r w:rsidRPr="00E1495E">
        <w:t>==================================================</w:t>
      </w:r>
    </w:p>
    <w:p w14:paraId="766EAE65" w14:textId="77777777" w:rsidR="00E1495E" w:rsidRPr="00E1495E" w:rsidRDefault="00E1495E" w:rsidP="00E1495E">
      <w:r w:rsidRPr="00E1495E">
        <w:t>Training GNN for ENV1 with plv connectivity</w:t>
      </w:r>
    </w:p>
    <w:p w14:paraId="0F254916" w14:textId="77777777" w:rsidR="00E1495E" w:rsidRPr="00E1495E" w:rsidRDefault="00E1495E" w:rsidP="00E1495E">
      <w:r w:rsidRPr="00E1495E">
        <w:t>==================================================</w:t>
      </w:r>
    </w:p>
    <w:p w14:paraId="24719627" w14:textId="77777777" w:rsidR="00E1495E" w:rsidRPr="00E1495E" w:rsidRDefault="00E1495E" w:rsidP="00E1495E"/>
    <w:p w14:paraId="349A22BF" w14:textId="77777777" w:rsidR="00E1495E" w:rsidRPr="00E1495E" w:rsidRDefault="00E1495E" w:rsidP="00E1495E">
      <w:r w:rsidRPr="00E1495E">
        <w:t>=== ENV1 Split 1/5 ===</w:t>
      </w:r>
    </w:p>
    <w:p w14:paraId="1833C54B" w14:textId="77777777" w:rsidR="00E1495E" w:rsidRPr="00E1495E" w:rsidRDefault="00E1495E" w:rsidP="00E1495E">
      <w:r w:rsidRPr="00E1495E">
        <w:t>After oversampling, class counts: Counter({0: 43, 1: 43})</w:t>
      </w:r>
    </w:p>
    <w:p w14:paraId="001F551C" w14:textId="77777777" w:rsidR="00E1495E" w:rsidRPr="00E1495E" w:rsidRDefault="00E1495E" w:rsidP="00E1495E">
      <w:hyperlink r:id="rId53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4D10C706" w14:textId="77777777" w:rsidR="00E1495E" w:rsidRPr="00E1495E" w:rsidRDefault="00E1495E" w:rsidP="00E1495E">
      <w:r w:rsidRPr="00E1495E">
        <w:t xml:space="preserve">  warnings.warn(out)</w:t>
      </w:r>
    </w:p>
    <w:p w14:paraId="17AFFF56" w14:textId="77777777" w:rsidR="00C31818" w:rsidRPr="00C31818" w:rsidRDefault="00C31818" w:rsidP="00C31818">
      <w:r w:rsidRPr="00C31818">
        <w:t>Epoch 1/100 | Loss: 0.7297</w:t>
      </w:r>
    </w:p>
    <w:p w14:paraId="55E3330C" w14:textId="77777777" w:rsidR="00C31818" w:rsidRPr="00C31818" w:rsidRDefault="00C31818" w:rsidP="00C31818">
      <w:r w:rsidRPr="00C31818">
        <w:t>Epoch 2/100 | Loss: 0.6978</w:t>
      </w:r>
    </w:p>
    <w:p w14:paraId="082A4508" w14:textId="77777777" w:rsidR="00C31818" w:rsidRPr="00C31818" w:rsidRDefault="00C31818" w:rsidP="00C31818">
      <w:r w:rsidRPr="00C31818">
        <w:t>Epoch 3/100 | Loss: 0.7497</w:t>
      </w:r>
    </w:p>
    <w:p w14:paraId="58A6E613" w14:textId="77777777" w:rsidR="00C31818" w:rsidRPr="00C31818" w:rsidRDefault="00C31818" w:rsidP="00C31818">
      <w:r w:rsidRPr="00C31818">
        <w:t>Epoch 4/100 | Loss: 0.7167</w:t>
      </w:r>
    </w:p>
    <w:p w14:paraId="15D53A27" w14:textId="77777777" w:rsidR="00C31818" w:rsidRPr="00C31818" w:rsidRDefault="00C31818" w:rsidP="00C31818">
      <w:r w:rsidRPr="00C31818">
        <w:t>Epoch 5/100 | Loss: 0.6797</w:t>
      </w:r>
    </w:p>
    <w:p w14:paraId="30249614" w14:textId="77777777" w:rsidR="00C31818" w:rsidRPr="00C31818" w:rsidRDefault="00C31818" w:rsidP="00C31818">
      <w:r w:rsidRPr="00C31818">
        <w:t>Epoch 6/100 | Loss: 0.7019</w:t>
      </w:r>
    </w:p>
    <w:p w14:paraId="069E41AE" w14:textId="77777777" w:rsidR="00C31818" w:rsidRPr="00C31818" w:rsidRDefault="00C31818" w:rsidP="00C31818">
      <w:r w:rsidRPr="00C31818">
        <w:t>Epoch 7/100 | Loss: 0.7186</w:t>
      </w:r>
    </w:p>
    <w:p w14:paraId="004A5D79" w14:textId="77777777" w:rsidR="00C31818" w:rsidRPr="00C31818" w:rsidRDefault="00C31818" w:rsidP="00C31818">
      <w:r w:rsidRPr="00C31818">
        <w:t>Epoch 8/100 | Loss: 0.6399</w:t>
      </w:r>
    </w:p>
    <w:p w14:paraId="3FF09358" w14:textId="77777777" w:rsidR="00C31818" w:rsidRPr="00C31818" w:rsidRDefault="00C31818" w:rsidP="00C31818">
      <w:r w:rsidRPr="00C31818">
        <w:t>Epoch 9/100 | Loss: 0.6915</w:t>
      </w:r>
    </w:p>
    <w:p w14:paraId="0B516D24" w14:textId="77777777" w:rsidR="00C31818" w:rsidRPr="00C31818" w:rsidRDefault="00C31818" w:rsidP="00C31818">
      <w:r w:rsidRPr="00C31818">
        <w:t>Epoch 10/100 | Loss: 0.7252</w:t>
      </w:r>
    </w:p>
    <w:p w14:paraId="4DD4BB98" w14:textId="77777777" w:rsidR="00C31818" w:rsidRPr="00C31818" w:rsidRDefault="00C31818" w:rsidP="00C31818">
      <w:r w:rsidRPr="00C31818">
        <w:t>Epoch 11/100 | Loss: 0.7326</w:t>
      </w:r>
    </w:p>
    <w:p w14:paraId="752D94ED" w14:textId="77777777" w:rsidR="00C31818" w:rsidRPr="00C31818" w:rsidRDefault="00C31818" w:rsidP="00C31818">
      <w:r w:rsidRPr="00C31818">
        <w:t>Epoch 12/100 | Loss: 0.7100</w:t>
      </w:r>
    </w:p>
    <w:p w14:paraId="70B738B6" w14:textId="77777777" w:rsidR="00C31818" w:rsidRPr="00C31818" w:rsidRDefault="00C31818" w:rsidP="00C31818">
      <w:r w:rsidRPr="00C31818">
        <w:t>Epoch 13/100 | Loss: 0.6888</w:t>
      </w:r>
    </w:p>
    <w:p w14:paraId="40079E9F" w14:textId="77777777" w:rsidR="00C31818" w:rsidRPr="00C31818" w:rsidRDefault="00C31818" w:rsidP="00C31818">
      <w:r w:rsidRPr="00C31818">
        <w:t>Epoch 14/100 | Loss: 0.7463</w:t>
      </w:r>
    </w:p>
    <w:p w14:paraId="7F5D0104" w14:textId="77777777" w:rsidR="00C31818" w:rsidRPr="00C31818" w:rsidRDefault="00C31818" w:rsidP="00C31818">
      <w:r w:rsidRPr="00C31818">
        <w:t>Epoch 15/100 | Loss: 0.6740</w:t>
      </w:r>
    </w:p>
    <w:p w14:paraId="2DFCECB1" w14:textId="77777777" w:rsidR="00C31818" w:rsidRPr="00C31818" w:rsidRDefault="00C31818" w:rsidP="00C31818">
      <w:r w:rsidRPr="00C31818">
        <w:t>Epoch 16/100 | Loss: 0.7791</w:t>
      </w:r>
    </w:p>
    <w:p w14:paraId="5B110E0D" w14:textId="77777777" w:rsidR="00C31818" w:rsidRPr="00C31818" w:rsidRDefault="00C31818" w:rsidP="00C31818">
      <w:r w:rsidRPr="00C31818">
        <w:t>Epoch 17/100 | Loss: 0.6269</w:t>
      </w:r>
    </w:p>
    <w:p w14:paraId="3854FB10" w14:textId="77777777" w:rsidR="00C31818" w:rsidRPr="00C31818" w:rsidRDefault="00C31818" w:rsidP="00C31818">
      <w:r w:rsidRPr="00C31818">
        <w:t>Epoch 18/100 | Loss: 0.6660</w:t>
      </w:r>
    </w:p>
    <w:p w14:paraId="2F3075B2" w14:textId="77777777" w:rsidR="00C31818" w:rsidRPr="00C31818" w:rsidRDefault="00C31818" w:rsidP="00C31818">
      <w:r w:rsidRPr="00C31818">
        <w:t>Epoch 19/100 | Loss: 0.6477</w:t>
      </w:r>
    </w:p>
    <w:p w14:paraId="7120022E" w14:textId="77777777" w:rsidR="00C31818" w:rsidRPr="00C31818" w:rsidRDefault="00C31818" w:rsidP="00C31818">
      <w:r w:rsidRPr="00C31818">
        <w:t>Epoch 20/100 | Loss: 0.7331</w:t>
      </w:r>
    </w:p>
    <w:p w14:paraId="74009AB7" w14:textId="77777777" w:rsidR="00C31818" w:rsidRPr="00C31818" w:rsidRDefault="00C31818" w:rsidP="00C31818">
      <w:r w:rsidRPr="00C31818">
        <w:t>Epoch 21/100 | Loss: 0.6484</w:t>
      </w:r>
    </w:p>
    <w:p w14:paraId="563C4FFF" w14:textId="77777777" w:rsidR="00C31818" w:rsidRPr="00C31818" w:rsidRDefault="00C31818" w:rsidP="00C31818">
      <w:r w:rsidRPr="00C31818">
        <w:t>Epoch 22/100 | Loss: 0.6759</w:t>
      </w:r>
    </w:p>
    <w:p w14:paraId="62D5CAAB" w14:textId="77777777" w:rsidR="00C31818" w:rsidRPr="00C31818" w:rsidRDefault="00C31818" w:rsidP="00C31818">
      <w:r w:rsidRPr="00C31818">
        <w:t>Epoch 23/100 | Loss: 0.6785</w:t>
      </w:r>
    </w:p>
    <w:p w14:paraId="3ECCE494" w14:textId="77777777" w:rsidR="00C31818" w:rsidRPr="00C31818" w:rsidRDefault="00C31818" w:rsidP="00C31818">
      <w:r w:rsidRPr="00C31818">
        <w:t>Epoch 24/100 | Loss: 0.7188</w:t>
      </w:r>
    </w:p>
    <w:p w14:paraId="5569CF2A" w14:textId="77777777" w:rsidR="00C31818" w:rsidRPr="00C31818" w:rsidRDefault="00C31818" w:rsidP="00C31818">
      <w:r w:rsidRPr="00C31818">
        <w:t>Epoch 25/100 | Loss: 0.6890</w:t>
      </w:r>
    </w:p>
    <w:p w14:paraId="573D7073" w14:textId="77777777" w:rsidR="00C31818" w:rsidRPr="00C31818" w:rsidRDefault="00C31818" w:rsidP="00C31818">
      <w:r w:rsidRPr="00C31818">
        <w:t>Epoch 26/100 | Loss: 0.6631</w:t>
      </w:r>
    </w:p>
    <w:p w14:paraId="6B0FBEB8" w14:textId="77777777" w:rsidR="00C31818" w:rsidRPr="00C31818" w:rsidRDefault="00C31818" w:rsidP="00C31818">
      <w:r w:rsidRPr="00C31818">
        <w:t>Epoch 27/100 | Loss: 0.6743</w:t>
      </w:r>
    </w:p>
    <w:p w14:paraId="56149BF8" w14:textId="77777777" w:rsidR="00C31818" w:rsidRPr="00C31818" w:rsidRDefault="00C31818" w:rsidP="00C31818">
      <w:r w:rsidRPr="00C31818">
        <w:t>Epoch 28/100 | Loss: 0.6608</w:t>
      </w:r>
    </w:p>
    <w:p w14:paraId="6FB04E23" w14:textId="77777777" w:rsidR="00C31818" w:rsidRPr="00C31818" w:rsidRDefault="00C31818" w:rsidP="00C31818">
      <w:r w:rsidRPr="00C31818">
        <w:t>Epoch 29/100 | Loss: 0.7411</w:t>
      </w:r>
    </w:p>
    <w:p w14:paraId="59B274C6" w14:textId="77777777" w:rsidR="00C31818" w:rsidRPr="00C31818" w:rsidRDefault="00C31818" w:rsidP="00C31818">
      <w:r w:rsidRPr="00C31818">
        <w:t>Epoch 30/100 | Loss: 0.6788</w:t>
      </w:r>
    </w:p>
    <w:p w14:paraId="2E36A4AD" w14:textId="77777777" w:rsidR="00C31818" w:rsidRPr="00C31818" w:rsidRDefault="00C31818" w:rsidP="00C31818">
      <w:r w:rsidRPr="00C31818">
        <w:t>Epoch 31/100 | Loss: 0.6791</w:t>
      </w:r>
    </w:p>
    <w:p w14:paraId="01584509" w14:textId="77777777" w:rsidR="00C31818" w:rsidRPr="00C31818" w:rsidRDefault="00C31818" w:rsidP="00C31818">
      <w:r w:rsidRPr="00C31818">
        <w:t>Epoch 32/100 | Loss: 0.6993</w:t>
      </w:r>
    </w:p>
    <w:p w14:paraId="325D28FC" w14:textId="77777777" w:rsidR="00C31818" w:rsidRPr="00C31818" w:rsidRDefault="00C31818" w:rsidP="00C31818">
      <w:r w:rsidRPr="00C31818">
        <w:t>Epoch 33/100 | Loss: 0.6796</w:t>
      </w:r>
    </w:p>
    <w:p w14:paraId="3AFA26A9" w14:textId="77777777" w:rsidR="00C31818" w:rsidRPr="00C31818" w:rsidRDefault="00C31818" w:rsidP="00C31818">
      <w:r w:rsidRPr="00C31818">
        <w:t>Epoch 34/100 | Loss: 0.6553</w:t>
      </w:r>
    </w:p>
    <w:p w14:paraId="29AA01F1" w14:textId="77777777" w:rsidR="00C31818" w:rsidRPr="00C31818" w:rsidRDefault="00C31818" w:rsidP="00C31818">
      <w:r w:rsidRPr="00C31818">
        <w:t>Epoch 35/100 | Loss: 0.6875</w:t>
      </w:r>
    </w:p>
    <w:p w14:paraId="7A1942EE" w14:textId="77777777" w:rsidR="00C31818" w:rsidRPr="00C31818" w:rsidRDefault="00C31818" w:rsidP="00C31818">
      <w:r w:rsidRPr="00C31818">
        <w:t>Epoch 36/100 | Loss: 0.7123</w:t>
      </w:r>
    </w:p>
    <w:p w14:paraId="36299022" w14:textId="77777777" w:rsidR="00C31818" w:rsidRPr="00C31818" w:rsidRDefault="00C31818" w:rsidP="00C31818">
      <w:r w:rsidRPr="00C31818">
        <w:t>Epoch 37/100 | Loss: 0.6911</w:t>
      </w:r>
    </w:p>
    <w:p w14:paraId="738B42F0" w14:textId="77777777" w:rsidR="00C31818" w:rsidRPr="00C31818" w:rsidRDefault="00C31818" w:rsidP="00C31818">
      <w:r w:rsidRPr="00C31818">
        <w:t>Epoch 38/100 | Loss: 0.6964</w:t>
      </w:r>
    </w:p>
    <w:p w14:paraId="4093E22E" w14:textId="77777777" w:rsidR="00C31818" w:rsidRPr="00C31818" w:rsidRDefault="00C31818" w:rsidP="00C31818">
      <w:r w:rsidRPr="00C31818">
        <w:t>Epoch 39/100 | Loss: 0.7046</w:t>
      </w:r>
    </w:p>
    <w:p w14:paraId="0458D542" w14:textId="77777777" w:rsidR="00C31818" w:rsidRPr="00C31818" w:rsidRDefault="00C31818" w:rsidP="00C31818">
      <w:r w:rsidRPr="00C31818">
        <w:t>Epoch 40/100 | Loss: 0.7057</w:t>
      </w:r>
    </w:p>
    <w:p w14:paraId="5EF9F095" w14:textId="77777777" w:rsidR="00C31818" w:rsidRPr="00C31818" w:rsidRDefault="00C31818" w:rsidP="00C31818">
      <w:r w:rsidRPr="00C31818">
        <w:t>Epoch 41/100 | Loss: 0.6824</w:t>
      </w:r>
    </w:p>
    <w:p w14:paraId="358F7965" w14:textId="77777777" w:rsidR="00C31818" w:rsidRPr="00C31818" w:rsidRDefault="00C31818" w:rsidP="00C31818">
      <w:r w:rsidRPr="00C31818">
        <w:t>Epoch 42/100 | Loss: 0.7189</w:t>
      </w:r>
    </w:p>
    <w:p w14:paraId="5C30D56E" w14:textId="77777777" w:rsidR="00C31818" w:rsidRPr="00C31818" w:rsidRDefault="00C31818" w:rsidP="00C31818">
      <w:r w:rsidRPr="00C31818">
        <w:t>Epoch 43/100 | Loss: 0.7643</w:t>
      </w:r>
    </w:p>
    <w:p w14:paraId="5878D093" w14:textId="77777777" w:rsidR="00C31818" w:rsidRPr="00C31818" w:rsidRDefault="00C31818" w:rsidP="00C31818">
      <w:r w:rsidRPr="00C31818">
        <w:t>Epoch 44/100 | Loss: 0.7049</w:t>
      </w:r>
    </w:p>
    <w:p w14:paraId="2DE67BA8" w14:textId="77777777" w:rsidR="00C31818" w:rsidRPr="00C31818" w:rsidRDefault="00C31818" w:rsidP="00C31818">
      <w:r w:rsidRPr="00C31818">
        <w:t>Epoch 45/100 | Loss: 0.6611</w:t>
      </w:r>
    </w:p>
    <w:p w14:paraId="7E22B737" w14:textId="77777777" w:rsidR="00C31818" w:rsidRPr="00C31818" w:rsidRDefault="00C31818" w:rsidP="00C31818">
      <w:r w:rsidRPr="00C31818">
        <w:t>Epoch 46/100 | Loss: 0.6495</w:t>
      </w:r>
    </w:p>
    <w:p w14:paraId="14DBBB5C" w14:textId="77777777" w:rsidR="00C31818" w:rsidRPr="00C31818" w:rsidRDefault="00C31818" w:rsidP="00C31818">
      <w:r w:rsidRPr="00C31818">
        <w:t>Epoch 47/100 | Loss: 0.7025</w:t>
      </w:r>
    </w:p>
    <w:p w14:paraId="4CAF6DFF" w14:textId="77777777" w:rsidR="00C31818" w:rsidRPr="00C31818" w:rsidRDefault="00C31818" w:rsidP="00C31818">
      <w:r w:rsidRPr="00C31818">
        <w:t>Epoch 48/100 | Loss: 0.7352</w:t>
      </w:r>
    </w:p>
    <w:p w14:paraId="011BA49C" w14:textId="77777777" w:rsidR="00C31818" w:rsidRPr="00C31818" w:rsidRDefault="00C31818" w:rsidP="00C31818">
      <w:r w:rsidRPr="00C31818">
        <w:t>Epoch 49/100 | Loss: 0.6567</w:t>
      </w:r>
    </w:p>
    <w:p w14:paraId="1C86A767" w14:textId="77777777" w:rsidR="00C31818" w:rsidRPr="00C31818" w:rsidRDefault="00C31818" w:rsidP="00C31818">
      <w:r w:rsidRPr="00C31818">
        <w:t>Epoch 50/100 | Loss: 0.6738</w:t>
      </w:r>
    </w:p>
    <w:p w14:paraId="74D0CCC5" w14:textId="77777777" w:rsidR="00C31818" w:rsidRPr="00C31818" w:rsidRDefault="00C31818" w:rsidP="00C31818">
      <w:r w:rsidRPr="00C31818">
        <w:t>Epoch 51/100 | Loss: 0.6761</w:t>
      </w:r>
    </w:p>
    <w:p w14:paraId="094C894F" w14:textId="77777777" w:rsidR="00C31818" w:rsidRPr="00C31818" w:rsidRDefault="00C31818" w:rsidP="00C31818">
      <w:r w:rsidRPr="00C31818">
        <w:t>Epoch 52/100 | Loss: 0.6740</w:t>
      </w:r>
    </w:p>
    <w:p w14:paraId="583C4E93" w14:textId="77777777" w:rsidR="00C31818" w:rsidRPr="00C31818" w:rsidRDefault="00C31818" w:rsidP="00C31818">
      <w:r w:rsidRPr="00C31818">
        <w:t>Epoch 53/100 | Loss: 0.7397</w:t>
      </w:r>
    </w:p>
    <w:p w14:paraId="1C9F440E" w14:textId="77777777" w:rsidR="00C31818" w:rsidRPr="00C31818" w:rsidRDefault="00C31818" w:rsidP="00C31818">
      <w:r w:rsidRPr="00C31818">
        <w:t>Epoch 54/100 | Loss: 0.6875</w:t>
      </w:r>
    </w:p>
    <w:p w14:paraId="2502A115" w14:textId="77777777" w:rsidR="00C31818" w:rsidRPr="00C31818" w:rsidRDefault="00C31818" w:rsidP="00C31818">
      <w:r w:rsidRPr="00C31818">
        <w:t>Epoch 55/100 | Loss: 0.6344</w:t>
      </w:r>
    </w:p>
    <w:p w14:paraId="70EA6DDB" w14:textId="77777777" w:rsidR="00C31818" w:rsidRPr="00C31818" w:rsidRDefault="00C31818" w:rsidP="00C31818">
      <w:r w:rsidRPr="00C31818">
        <w:t>Epoch 56/100 | Loss: 0.6985</w:t>
      </w:r>
    </w:p>
    <w:p w14:paraId="6C85527B" w14:textId="77777777" w:rsidR="00C31818" w:rsidRPr="00C31818" w:rsidRDefault="00C31818" w:rsidP="00C31818">
      <w:r w:rsidRPr="00C31818">
        <w:t>Epoch 57/100 | Loss: 0.7081</w:t>
      </w:r>
    </w:p>
    <w:p w14:paraId="51BA367D" w14:textId="77777777" w:rsidR="00C31818" w:rsidRPr="00C31818" w:rsidRDefault="00C31818" w:rsidP="00C31818">
      <w:r w:rsidRPr="00C31818">
        <w:t>Epoch 58/100 | Loss: 0.6744</w:t>
      </w:r>
    </w:p>
    <w:p w14:paraId="6FC93259" w14:textId="77777777" w:rsidR="00C31818" w:rsidRPr="00C31818" w:rsidRDefault="00C31818" w:rsidP="00C31818">
      <w:r w:rsidRPr="00C31818">
        <w:t>Epoch 59/100 | Loss: 0.6848</w:t>
      </w:r>
    </w:p>
    <w:p w14:paraId="149D717A" w14:textId="77777777" w:rsidR="00C31818" w:rsidRPr="00C31818" w:rsidRDefault="00C31818" w:rsidP="00C31818">
      <w:r w:rsidRPr="00C31818">
        <w:t>Epoch 60/100 | Loss: 0.6552</w:t>
      </w:r>
    </w:p>
    <w:p w14:paraId="77171395" w14:textId="77777777" w:rsidR="00C31818" w:rsidRPr="00C31818" w:rsidRDefault="00C31818" w:rsidP="00C31818">
      <w:r w:rsidRPr="00C31818">
        <w:t>Epoch 61/100 | Loss: 0.6670</w:t>
      </w:r>
    </w:p>
    <w:p w14:paraId="4B573928" w14:textId="77777777" w:rsidR="00C31818" w:rsidRPr="00C31818" w:rsidRDefault="00C31818" w:rsidP="00C31818">
      <w:r w:rsidRPr="00C31818">
        <w:t>Epoch 62/100 | Loss: 0.7056</w:t>
      </w:r>
    </w:p>
    <w:p w14:paraId="6C38A173" w14:textId="77777777" w:rsidR="00C31818" w:rsidRPr="00C31818" w:rsidRDefault="00C31818" w:rsidP="00C31818">
      <w:r w:rsidRPr="00C31818">
        <w:t>Epoch 63/100 | Loss: 0.6656</w:t>
      </w:r>
    </w:p>
    <w:p w14:paraId="5396A486" w14:textId="77777777" w:rsidR="00C31818" w:rsidRPr="00C31818" w:rsidRDefault="00C31818" w:rsidP="00C31818">
      <w:r w:rsidRPr="00C31818">
        <w:t>Epoch 64/100 | Loss: 0.6976</w:t>
      </w:r>
    </w:p>
    <w:p w14:paraId="55328A4F" w14:textId="77777777" w:rsidR="00C31818" w:rsidRPr="00C31818" w:rsidRDefault="00C31818" w:rsidP="00C31818">
      <w:r w:rsidRPr="00C31818">
        <w:t>Epoch 65/100 | Loss: 0.6621</w:t>
      </w:r>
    </w:p>
    <w:p w14:paraId="0EF0EC8B" w14:textId="77777777" w:rsidR="00C31818" w:rsidRPr="00C31818" w:rsidRDefault="00C31818" w:rsidP="00C31818">
      <w:r w:rsidRPr="00C31818">
        <w:t>Epoch 66/100 | Loss: 0.6602</w:t>
      </w:r>
    </w:p>
    <w:p w14:paraId="4BAF3CEE" w14:textId="77777777" w:rsidR="00C31818" w:rsidRPr="00C31818" w:rsidRDefault="00C31818" w:rsidP="00C31818">
      <w:r w:rsidRPr="00C31818">
        <w:t>Epoch 67/100 | Loss: 0.6551</w:t>
      </w:r>
    </w:p>
    <w:p w14:paraId="1CC1454A" w14:textId="77777777" w:rsidR="00C31818" w:rsidRPr="00C31818" w:rsidRDefault="00C31818" w:rsidP="00C31818">
      <w:r w:rsidRPr="00C31818">
        <w:t>Epoch 68/100 | Loss: 0.6558</w:t>
      </w:r>
    </w:p>
    <w:p w14:paraId="3D8BDEA8" w14:textId="77777777" w:rsidR="00C31818" w:rsidRPr="00C31818" w:rsidRDefault="00C31818" w:rsidP="00C31818">
      <w:r w:rsidRPr="00C31818">
        <w:t>Epoch 69/100 | Loss: 0.6835</w:t>
      </w:r>
    </w:p>
    <w:p w14:paraId="39E9A467" w14:textId="77777777" w:rsidR="00C31818" w:rsidRPr="00C31818" w:rsidRDefault="00C31818" w:rsidP="00C31818">
      <w:r w:rsidRPr="00C31818">
        <w:t>Epoch 70/100 | Loss: 0.6547</w:t>
      </w:r>
    </w:p>
    <w:p w14:paraId="5354E74C" w14:textId="77777777" w:rsidR="00C31818" w:rsidRPr="00C31818" w:rsidRDefault="00C31818" w:rsidP="00C31818">
      <w:r w:rsidRPr="00C31818">
        <w:t>Epoch 71/100 | Loss: 0.6310</w:t>
      </w:r>
    </w:p>
    <w:p w14:paraId="7B3A2D51" w14:textId="77777777" w:rsidR="00C31818" w:rsidRPr="00C31818" w:rsidRDefault="00C31818" w:rsidP="00C31818">
      <w:r w:rsidRPr="00C31818">
        <w:t>Epoch 72/100 | Loss: 0.6229</w:t>
      </w:r>
    </w:p>
    <w:p w14:paraId="01E96D0C" w14:textId="77777777" w:rsidR="00C31818" w:rsidRPr="00C31818" w:rsidRDefault="00C31818" w:rsidP="00C31818">
      <w:r w:rsidRPr="00C31818">
        <w:t>Epoch 73/100 | Loss: 0.6438</w:t>
      </w:r>
    </w:p>
    <w:p w14:paraId="73091922" w14:textId="77777777" w:rsidR="00C31818" w:rsidRPr="00C31818" w:rsidRDefault="00C31818" w:rsidP="00C31818">
      <w:r w:rsidRPr="00C31818">
        <w:t>Epoch 74/100 | Loss: 0.7031</w:t>
      </w:r>
    </w:p>
    <w:p w14:paraId="3F161AE6" w14:textId="77777777" w:rsidR="00C31818" w:rsidRPr="00C31818" w:rsidRDefault="00C31818" w:rsidP="00C31818">
      <w:r w:rsidRPr="00C31818">
        <w:t>Epoch 75/100 | Loss: 0.6850</w:t>
      </w:r>
    </w:p>
    <w:p w14:paraId="4E12C98A" w14:textId="77777777" w:rsidR="00C31818" w:rsidRPr="00C31818" w:rsidRDefault="00C31818" w:rsidP="00C31818">
      <w:r w:rsidRPr="00C31818">
        <w:t>Epoch 76/100 | Loss: 0.6129</w:t>
      </w:r>
    </w:p>
    <w:p w14:paraId="41CA80C2" w14:textId="77777777" w:rsidR="00C31818" w:rsidRPr="00C31818" w:rsidRDefault="00C31818" w:rsidP="00C31818">
      <w:r w:rsidRPr="00C31818">
        <w:t>Epoch 77/100 | Loss: 0.7079</w:t>
      </w:r>
    </w:p>
    <w:p w14:paraId="10BA7336" w14:textId="77777777" w:rsidR="00C31818" w:rsidRPr="00C31818" w:rsidRDefault="00C31818" w:rsidP="00C31818">
      <w:r w:rsidRPr="00C31818">
        <w:t>Epoch 78/100 | Loss: 0.6361</w:t>
      </w:r>
    </w:p>
    <w:p w14:paraId="5BE2A533" w14:textId="77777777" w:rsidR="00C31818" w:rsidRPr="00C31818" w:rsidRDefault="00C31818" w:rsidP="00C31818">
      <w:r w:rsidRPr="00C31818">
        <w:t>Epoch 79/100 | Loss: 0.6334</w:t>
      </w:r>
    </w:p>
    <w:p w14:paraId="20E8736A" w14:textId="77777777" w:rsidR="00C31818" w:rsidRPr="00C31818" w:rsidRDefault="00C31818" w:rsidP="00C31818">
      <w:r w:rsidRPr="00C31818">
        <w:t>Epoch 80/100 | Loss: 0.6515</w:t>
      </w:r>
    </w:p>
    <w:p w14:paraId="10A073D7" w14:textId="77777777" w:rsidR="00C31818" w:rsidRPr="00C31818" w:rsidRDefault="00C31818" w:rsidP="00C31818">
      <w:r w:rsidRPr="00C31818">
        <w:t>Epoch 81/100 | Loss: 0.6603</w:t>
      </w:r>
    </w:p>
    <w:p w14:paraId="7688B9C5" w14:textId="77777777" w:rsidR="00C31818" w:rsidRPr="00C31818" w:rsidRDefault="00C31818" w:rsidP="00C31818">
      <w:r w:rsidRPr="00C31818">
        <w:t>Epoch 82/100 | Loss: 0.6097</w:t>
      </w:r>
    </w:p>
    <w:p w14:paraId="764BC362" w14:textId="77777777" w:rsidR="00C31818" w:rsidRPr="00C31818" w:rsidRDefault="00C31818" w:rsidP="00C31818">
      <w:r w:rsidRPr="00C31818">
        <w:t>Epoch 83/100 | Loss: 0.6674</w:t>
      </w:r>
    </w:p>
    <w:p w14:paraId="53937A84" w14:textId="77777777" w:rsidR="00C31818" w:rsidRPr="00C31818" w:rsidRDefault="00C31818" w:rsidP="00C31818">
      <w:r w:rsidRPr="00C31818">
        <w:t>Epoch 84/100 | Loss: 0.6704</w:t>
      </w:r>
    </w:p>
    <w:p w14:paraId="5BCFF3CA" w14:textId="77777777" w:rsidR="00C31818" w:rsidRPr="00C31818" w:rsidRDefault="00C31818" w:rsidP="00C31818">
      <w:r w:rsidRPr="00C31818">
        <w:t>Epoch 85/100 | Loss: 0.6287</w:t>
      </w:r>
    </w:p>
    <w:p w14:paraId="53C8846B" w14:textId="77777777" w:rsidR="00C31818" w:rsidRPr="00C31818" w:rsidRDefault="00C31818" w:rsidP="00C31818">
      <w:r w:rsidRPr="00C31818">
        <w:t>Epoch 86/100 | Loss: 0.6729</w:t>
      </w:r>
    </w:p>
    <w:p w14:paraId="4E8CD643" w14:textId="77777777" w:rsidR="00C31818" w:rsidRPr="00C31818" w:rsidRDefault="00C31818" w:rsidP="00C31818">
      <w:r w:rsidRPr="00C31818">
        <w:t>Epoch 87/100 | Loss: 0.6839</w:t>
      </w:r>
    </w:p>
    <w:p w14:paraId="0C049692" w14:textId="77777777" w:rsidR="00C31818" w:rsidRPr="00C31818" w:rsidRDefault="00C31818" w:rsidP="00C31818">
      <w:r w:rsidRPr="00C31818">
        <w:t>Epoch 88/100 | Loss: 0.6186</w:t>
      </w:r>
    </w:p>
    <w:p w14:paraId="2711046E" w14:textId="77777777" w:rsidR="00C31818" w:rsidRPr="00C31818" w:rsidRDefault="00C31818" w:rsidP="00C31818">
      <w:r w:rsidRPr="00C31818">
        <w:t>Epoch 89/100 | Loss: 0.6923</w:t>
      </w:r>
    </w:p>
    <w:p w14:paraId="52E3BBF0" w14:textId="77777777" w:rsidR="00C31818" w:rsidRPr="00C31818" w:rsidRDefault="00C31818" w:rsidP="00C31818">
      <w:r w:rsidRPr="00C31818">
        <w:t>Epoch 90/100 | Loss: 0.6384</w:t>
      </w:r>
    </w:p>
    <w:p w14:paraId="05ADC713" w14:textId="77777777" w:rsidR="00C31818" w:rsidRPr="00C31818" w:rsidRDefault="00C31818" w:rsidP="00C31818">
      <w:r w:rsidRPr="00C31818">
        <w:t>Epoch 91/100 | Loss: 0.5961</w:t>
      </w:r>
    </w:p>
    <w:p w14:paraId="76BAD20E" w14:textId="77777777" w:rsidR="00C31818" w:rsidRPr="00C31818" w:rsidRDefault="00C31818" w:rsidP="00C31818">
      <w:r w:rsidRPr="00C31818">
        <w:t>Epoch 92/100 | Loss: 0.6319</w:t>
      </w:r>
    </w:p>
    <w:p w14:paraId="78195F17" w14:textId="77777777" w:rsidR="00C31818" w:rsidRPr="00C31818" w:rsidRDefault="00C31818" w:rsidP="00C31818">
      <w:r w:rsidRPr="00C31818">
        <w:t>Epoch 93/100 | Loss: 0.6214</w:t>
      </w:r>
    </w:p>
    <w:p w14:paraId="0061E6E0" w14:textId="77777777" w:rsidR="00C31818" w:rsidRPr="00C31818" w:rsidRDefault="00C31818" w:rsidP="00C31818">
      <w:r w:rsidRPr="00C31818">
        <w:t>Epoch 94/100 | Loss: 0.6301</w:t>
      </w:r>
    </w:p>
    <w:p w14:paraId="46E2DA0B" w14:textId="77777777" w:rsidR="00C31818" w:rsidRPr="00C31818" w:rsidRDefault="00C31818" w:rsidP="00C31818">
      <w:r w:rsidRPr="00C31818">
        <w:t>Epoch 95/100 | Loss: 0.6200</w:t>
      </w:r>
    </w:p>
    <w:p w14:paraId="07D3BA75" w14:textId="77777777" w:rsidR="00C31818" w:rsidRPr="00C31818" w:rsidRDefault="00C31818" w:rsidP="00C31818">
      <w:r w:rsidRPr="00C31818">
        <w:t>Epoch 96/100 | Loss: 0.5891</w:t>
      </w:r>
    </w:p>
    <w:p w14:paraId="60A4CFED" w14:textId="77777777" w:rsidR="00C31818" w:rsidRPr="00C31818" w:rsidRDefault="00C31818" w:rsidP="00C31818">
      <w:r w:rsidRPr="00C31818">
        <w:t>Epoch 97/100 | Loss: 0.5698</w:t>
      </w:r>
    </w:p>
    <w:p w14:paraId="2DC9A47F" w14:textId="77777777" w:rsidR="00C31818" w:rsidRPr="00C31818" w:rsidRDefault="00C31818" w:rsidP="00C31818">
      <w:r w:rsidRPr="00C31818">
        <w:t>Epoch 98/100 | Loss: 0.6135</w:t>
      </w:r>
    </w:p>
    <w:p w14:paraId="2BB8571B" w14:textId="77777777" w:rsidR="00C31818" w:rsidRPr="00C31818" w:rsidRDefault="00C31818" w:rsidP="00C31818">
      <w:r w:rsidRPr="00C31818">
        <w:t>Epoch 99/100 | Loss: 0.7127</w:t>
      </w:r>
    </w:p>
    <w:p w14:paraId="59F27EC6" w14:textId="77777777" w:rsidR="00C31818" w:rsidRPr="00C31818" w:rsidRDefault="00C31818" w:rsidP="00C31818">
      <w:r w:rsidRPr="00C31818">
        <w:t>Epoch 100/100 | Loss: 0.6361</w:t>
      </w:r>
    </w:p>
    <w:p w14:paraId="46F65536" w14:textId="77777777" w:rsidR="00C31818" w:rsidRPr="00C31818" w:rsidRDefault="00C31818" w:rsidP="00C31818">
      <w:r w:rsidRPr="00C31818">
        <w:t>Split 4 Accuracy: 0.6190</w:t>
      </w:r>
    </w:p>
    <w:p w14:paraId="732FC5F1" w14:textId="389E8792" w:rsidR="00C31818" w:rsidRPr="00C31818" w:rsidRDefault="00C31818" w:rsidP="00C31818">
      <w:r w:rsidRPr="00C31818">
        <w:rPr>
          <w:noProof/>
        </w:rPr>
        <w:drawing>
          <wp:inline distT="0" distB="0" distL="0" distR="0" wp14:anchorId="3EE7B0B8" wp14:editId="1CDF2BC3">
            <wp:extent cx="4853940" cy="4145280"/>
            <wp:effectExtent l="0" t="0" r="3810" b="7620"/>
            <wp:docPr id="1075665160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999C7" w14:textId="37F6ED1F" w:rsidR="00C31818" w:rsidRPr="00C31818" w:rsidRDefault="00C31818" w:rsidP="00C31818">
      <w:r w:rsidRPr="00C31818">
        <w:rPr>
          <w:noProof/>
        </w:rPr>
        <w:drawing>
          <wp:inline distT="0" distB="0" distL="0" distR="0" wp14:anchorId="59735BEF" wp14:editId="2C32E7E4">
            <wp:extent cx="5181600" cy="4145280"/>
            <wp:effectExtent l="0" t="0" r="0" b="7620"/>
            <wp:docPr id="677016470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D1812" w14:textId="77777777" w:rsidR="00C31818" w:rsidRPr="00C31818" w:rsidRDefault="00C31818" w:rsidP="00C31818"/>
    <w:p w14:paraId="3E314DE5" w14:textId="77777777" w:rsidR="00C31818" w:rsidRPr="00C31818" w:rsidRDefault="00C31818" w:rsidP="00C31818">
      <w:r w:rsidRPr="00C31818">
        <w:t>=== ENV1 Split 5/5 ===</w:t>
      </w:r>
    </w:p>
    <w:p w14:paraId="04861EA4" w14:textId="77777777" w:rsidR="00C31818" w:rsidRPr="00C31818" w:rsidRDefault="00C31818" w:rsidP="00C31818">
      <w:r w:rsidRPr="00C31818">
        <w:t>After oversampling, class counts: Counter({1: 44, 0: 44})</w:t>
      </w:r>
    </w:p>
    <w:p w14:paraId="37916605" w14:textId="77777777" w:rsidR="00E1495E" w:rsidRPr="00E1495E" w:rsidRDefault="00E1495E" w:rsidP="00E1495E">
      <w:r w:rsidRPr="00E1495E">
        <w:t>Epoch 1/200 | Loss: 0.7501</w:t>
      </w:r>
    </w:p>
    <w:p w14:paraId="60039C6A" w14:textId="77777777" w:rsidR="00E1495E" w:rsidRPr="00E1495E" w:rsidRDefault="00E1495E" w:rsidP="00E1495E">
      <w:r w:rsidRPr="00E1495E">
        <w:t>Epoch 2/200 | Loss: 0.7860</w:t>
      </w:r>
    </w:p>
    <w:p w14:paraId="05947D1B" w14:textId="77777777" w:rsidR="00E1495E" w:rsidRPr="00E1495E" w:rsidRDefault="00E1495E" w:rsidP="00E1495E">
      <w:r w:rsidRPr="00E1495E">
        <w:t>Epoch 3/200 | Loss: 0.7227</w:t>
      </w:r>
    </w:p>
    <w:p w14:paraId="2C902C2F" w14:textId="77777777" w:rsidR="00E1495E" w:rsidRPr="00E1495E" w:rsidRDefault="00E1495E" w:rsidP="00E1495E">
      <w:r w:rsidRPr="00E1495E">
        <w:t>Epoch 4/200 | Loss: 0.7183</w:t>
      </w:r>
    </w:p>
    <w:p w14:paraId="31FBC378" w14:textId="77777777" w:rsidR="00E1495E" w:rsidRPr="00E1495E" w:rsidRDefault="00E1495E" w:rsidP="00E1495E">
      <w:r w:rsidRPr="00E1495E">
        <w:t>Epoch 5/200 | Loss: 0.7077</w:t>
      </w:r>
    </w:p>
    <w:p w14:paraId="22869582" w14:textId="77777777" w:rsidR="00E1495E" w:rsidRPr="00E1495E" w:rsidRDefault="00E1495E" w:rsidP="00E1495E">
      <w:r w:rsidRPr="00E1495E">
        <w:t>Epoch 6/200 | Loss: 0.7420</w:t>
      </w:r>
    </w:p>
    <w:p w14:paraId="20225792" w14:textId="77777777" w:rsidR="00E1495E" w:rsidRPr="00E1495E" w:rsidRDefault="00E1495E" w:rsidP="00E1495E">
      <w:r w:rsidRPr="00E1495E">
        <w:t>Epoch 7/200 | Loss: 0.7129</w:t>
      </w:r>
    </w:p>
    <w:p w14:paraId="6086507B" w14:textId="77777777" w:rsidR="00E1495E" w:rsidRPr="00E1495E" w:rsidRDefault="00E1495E" w:rsidP="00E1495E">
      <w:r w:rsidRPr="00E1495E">
        <w:t>Epoch 8/200 | Loss: 0.7813</w:t>
      </w:r>
    </w:p>
    <w:p w14:paraId="1BCA73B9" w14:textId="77777777" w:rsidR="00E1495E" w:rsidRPr="00E1495E" w:rsidRDefault="00E1495E" w:rsidP="00E1495E">
      <w:r w:rsidRPr="00E1495E">
        <w:t>Epoch 9/200 | Loss: 0.6900</w:t>
      </w:r>
    </w:p>
    <w:p w14:paraId="40C64F68" w14:textId="77777777" w:rsidR="00E1495E" w:rsidRPr="00E1495E" w:rsidRDefault="00E1495E" w:rsidP="00E1495E">
      <w:r w:rsidRPr="00E1495E">
        <w:t>Epoch 10/200 | Loss: 0.7466</w:t>
      </w:r>
    </w:p>
    <w:p w14:paraId="12E12266" w14:textId="77777777" w:rsidR="00E1495E" w:rsidRPr="00E1495E" w:rsidRDefault="00E1495E" w:rsidP="00E1495E">
      <w:r w:rsidRPr="00E1495E">
        <w:t>Epoch 11/200 | Loss: 0.7190</w:t>
      </w:r>
    </w:p>
    <w:p w14:paraId="61F15FD2" w14:textId="77777777" w:rsidR="00E1495E" w:rsidRPr="00E1495E" w:rsidRDefault="00E1495E" w:rsidP="00E1495E">
      <w:r w:rsidRPr="00E1495E">
        <w:t>Epoch 12/200 | Loss: 0.7422</w:t>
      </w:r>
    </w:p>
    <w:p w14:paraId="03F5E10C" w14:textId="77777777" w:rsidR="00E1495E" w:rsidRPr="00E1495E" w:rsidRDefault="00E1495E" w:rsidP="00E1495E">
      <w:r w:rsidRPr="00E1495E">
        <w:t>Epoch 13/200 | Loss: 0.7217</w:t>
      </w:r>
    </w:p>
    <w:p w14:paraId="0AC7301A" w14:textId="77777777" w:rsidR="00E1495E" w:rsidRPr="00E1495E" w:rsidRDefault="00E1495E" w:rsidP="00E1495E">
      <w:r w:rsidRPr="00E1495E">
        <w:t>Epoch 14/200 | Loss: 0.7640</w:t>
      </w:r>
    </w:p>
    <w:p w14:paraId="168D0567" w14:textId="77777777" w:rsidR="00E1495E" w:rsidRPr="00E1495E" w:rsidRDefault="00E1495E" w:rsidP="00E1495E">
      <w:r w:rsidRPr="00E1495E">
        <w:t>Epoch 15/200 | Loss: 0.7510</w:t>
      </w:r>
    </w:p>
    <w:p w14:paraId="3B14FD7C" w14:textId="77777777" w:rsidR="00E1495E" w:rsidRPr="00E1495E" w:rsidRDefault="00E1495E" w:rsidP="00E1495E">
      <w:r w:rsidRPr="00E1495E">
        <w:t>Epoch 16/200 | Loss: 0.8309</w:t>
      </w:r>
    </w:p>
    <w:p w14:paraId="2F4D5950" w14:textId="77777777" w:rsidR="00E1495E" w:rsidRPr="00E1495E" w:rsidRDefault="00E1495E" w:rsidP="00E1495E">
      <w:r w:rsidRPr="00E1495E">
        <w:t>Epoch 17/200 | Loss: 0.7281</w:t>
      </w:r>
    </w:p>
    <w:p w14:paraId="45680EAE" w14:textId="77777777" w:rsidR="00E1495E" w:rsidRPr="00E1495E" w:rsidRDefault="00E1495E" w:rsidP="00E1495E">
      <w:r w:rsidRPr="00E1495E">
        <w:t>Epoch 18/200 | Loss: 0.8533</w:t>
      </w:r>
    </w:p>
    <w:p w14:paraId="44080107" w14:textId="77777777" w:rsidR="00E1495E" w:rsidRPr="00E1495E" w:rsidRDefault="00E1495E" w:rsidP="00E1495E">
      <w:r w:rsidRPr="00E1495E">
        <w:t>Epoch 19/200 | Loss: 0.6896</w:t>
      </w:r>
    </w:p>
    <w:p w14:paraId="021C3EE4" w14:textId="77777777" w:rsidR="00E1495E" w:rsidRPr="00E1495E" w:rsidRDefault="00E1495E" w:rsidP="00E1495E">
      <w:r w:rsidRPr="00E1495E">
        <w:lastRenderedPageBreak/>
        <w:t>Epoch 20/200 | Loss: 0.7558</w:t>
      </w:r>
    </w:p>
    <w:p w14:paraId="10A56009" w14:textId="77777777" w:rsidR="00E1495E" w:rsidRPr="00E1495E" w:rsidRDefault="00E1495E" w:rsidP="00E1495E">
      <w:r w:rsidRPr="00E1495E">
        <w:t>Epoch 21/200 | Loss: 0.7365</w:t>
      </w:r>
    </w:p>
    <w:p w14:paraId="3361FD62" w14:textId="77777777" w:rsidR="00E1495E" w:rsidRPr="00E1495E" w:rsidRDefault="00E1495E" w:rsidP="00E1495E">
      <w:r w:rsidRPr="00E1495E">
        <w:t>Epoch 22/200 | Loss: 0.7533</w:t>
      </w:r>
    </w:p>
    <w:p w14:paraId="5142675A" w14:textId="77777777" w:rsidR="00E1495E" w:rsidRPr="00E1495E" w:rsidRDefault="00E1495E" w:rsidP="00E1495E">
      <w:r w:rsidRPr="00E1495E">
        <w:t>Epoch 23/200 | Loss: 0.7643</w:t>
      </w:r>
    </w:p>
    <w:p w14:paraId="7B83BDDC" w14:textId="77777777" w:rsidR="00E1495E" w:rsidRPr="00E1495E" w:rsidRDefault="00E1495E" w:rsidP="00E1495E">
      <w:r w:rsidRPr="00E1495E">
        <w:t>Epoch 24/200 | Loss: 0.7818</w:t>
      </w:r>
    </w:p>
    <w:p w14:paraId="08179CC8" w14:textId="77777777" w:rsidR="00E1495E" w:rsidRPr="00E1495E" w:rsidRDefault="00E1495E" w:rsidP="00E1495E">
      <w:r w:rsidRPr="00E1495E">
        <w:t>Epoch 25/200 | Loss: 0.6962</w:t>
      </w:r>
    </w:p>
    <w:p w14:paraId="0CE661E0" w14:textId="77777777" w:rsidR="00E1495E" w:rsidRPr="00E1495E" w:rsidRDefault="00E1495E" w:rsidP="00E1495E">
      <w:r w:rsidRPr="00E1495E">
        <w:t>Epoch 26/200 | Loss: 0.7546</w:t>
      </w:r>
    </w:p>
    <w:p w14:paraId="7D459135" w14:textId="77777777" w:rsidR="00E1495E" w:rsidRPr="00E1495E" w:rsidRDefault="00E1495E" w:rsidP="00E1495E">
      <w:r w:rsidRPr="00E1495E">
        <w:t>Epoch 27/200 | Loss: 0.7324</w:t>
      </w:r>
    </w:p>
    <w:p w14:paraId="70E09F5A" w14:textId="77777777" w:rsidR="00E1495E" w:rsidRPr="00E1495E" w:rsidRDefault="00E1495E" w:rsidP="00E1495E">
      <w:r w:rsidRPr="00E1495E">
        <w:t>Epoch 28/200 | Loss: 0.7059</w:t>
      </w:r>
    </w:p>
    <w:p w14:paraId="744E3EB2" w14:textId="77777777" w:rsidR="00E1495E" w:rsidRPr="00E1495E" w:rsidRDefault="00E1495E" w:rsidP="00E1495E">
      <w:r w:rsidRPr="00E1495E">
        <w:t>Epoch 29/200 | Loss: 0.7810</w:t>
      </w:r>
    </w:p>
    <w:p w14:paraId="78C82E5E" w14:textId="77777777" w:rsidR="00E1495E" w:rsidRPr="00E1495E" w:rsidRDefault="00E1495E" w:rsidP="00E1495E">
      <w:r w:rsidRPr="00E1495E">
        <w:t>Epoch 30/200 | Loss: 0.7382</w:t>
      </w:r>
    </w:p>
    <w:p w14:paraId="32A7C828" w14:textId="77777777" w:rsidR="00E1495E" w:rsidRPr="00E1495E" w:rsidRDefault="00E1495E" w:rsidP="00E1495E">
      <w:r w:rsidRPr="00E1495E">
        <w:t>Epoch 31/200 | Loss: 0.7255</w:t>
      </w:r>
    </w:p>
    <w:p w14:paraId="69B671AF" w14:textId="77777777" w:rsidR="00E1495E" w:rsidRPr="00E1495E" w:rsidRDefault="00E1495E" w:rsidP="00E1495E">
      <w:r w:rsidRPr="00E1495E">
        <w:t>Epoch 32/200 | Loss: 0.7398</w:t>
      </w:r>
    </w:p>
    <w:p w14:paraId="17342789" w14:textId="77777777" w:rsidR="00E1495E" w:rsidRPr="00E1495E" w:rsidRDefault="00E1495E" w:rsidP="00E1495E">
      <w:r w:rsidRPr="00E1495E">
        <w:t>Epoch 33/200 | Loss: 0.6991</w:t>
      </w:r>
    </w:p>
    <w:p w14:paraId="46DD67E5" w14:textId="77777777" w:rsidR="00E1495E" w:rsidRPr="00E1495E" w:rsidRDefault="00E1495E" w:rsidP="00E1495E">
      <w:r w:rsidRPr="00E1495E">
        <w:t>Epoch 34/200 | Loss: 0.7165</w:t>
      </w:r>
    </w:p>
    <w:p w14:paraId="36E78DB7" w14:textId="77777777" w:rsidR="00E1495E" w:rsidRPr="00E1495E" w:rsidRDefault="00E1495E" w:rsidP="00E1495E">
      <w:r w:rsidRPr="00E1495E">
        <w:t>Epoch 35/200 | Loss: 0.8423</w:t>
      </w:r>
    </w:p>
    <w:p w14:paraId="6C3470EE" w14:textId="77777777" w:rsidR="00E1495E" w:rsidRPr="00E1495E" w:rsidRDefault="00E1495E" w:rsidP="00E1495E">
      <w:r w:rsidRPr="00E1495E">
        <w:t>Epoch 36/200 | Loss: 0.8129</w:t>
      </w:r>
    </w:p>
    <w:p w14:paraId="32DD574B" w14:textId="77777777" w:rsidR="00E1495E" w:rsidRPr="00E1495E" w:rsidRDefault="00E1495E" w:rsidP="00E1495E">
      <w:r w:rsidRPr="00E1495E">
        <w:t>Epoch 37/200 | Loss: 0.7452</w:t>
      </w:r>
    </w:p>
    <w:p w14:paraId="706AA366" w14:textId="77777777" w:rsidR="00E1495E" w:rsidRPr="00E1495E" w:rsidRDefault="00E1495E" w:rsidP="00E1495E">
      <w:r w:rsidRPr="00E1495E">
        <w:t>Epoch 38/200 | Loss: 0.7111</w:t>
      </w:r>
    </w:p>
    <w:p w14:paraId="460B6103" w14:textId="77777777" w:rsidR="00E1495E" w:rsidRPr="00E1495E" w:rsidRDefault="00E1495E" w:rsidP="00E1495E">
      <w:r w:rsidRPr="00E1495E">
        <w:t>Epoch 39/200 | Loss: 0.7783</w:t>
      </w:r>
    </w:p>
    <w:p w14:paraId="3D958BBA" w14:textId="77777777" w:rsidR="00E1495E" w:rsidRPr="00E1495E" w:rsidRDefault="00E1495E" w:rsidP="00E1495E">
      <w:r w:rsidRPr="00E1495E">
        <w:t>Epoch 40/200 | Loss: 0.7086</w:t>
      </w:r>
    </w:p>
    <w:p w14:paraId="2D1E3E08" w14:textId="77777777" w:rsidR="00E1495E" w:rsidRPr="00E1495E" w:rsidRDefault="00E1495E" w:rsidP="00E1495E">
      <w:r w:rsidRPr="00E1495E">
        <w:t>Epoch 41/200 | Loss: 0.7248</w:t>
      </w:r>
    </w:p>
    <w:p w14:paraId="7C3E7C1D" w14:textId="77777777" w:rsidR="00E1495E" w:rsidRPr="00E1495E" w:rsidRDefault="00E1495E" w:rsidP="00E1495E">
      <w:r w:rsidRPr="00E1495E">
        <w:t>Epoch 42/200 | Loss: 0.7467</w:t>
      </w:r>
    </w:p>
    <w:p w14:paraId="042C621E" w14:textId="77777777" w:rsidR="00E1495E" w:rsidRPr="00E1495E" w:rsidRDefault="00E1495E" w:rsidP="00E1495E">
      <w:r w:rsidRPr="00E1495E">
        <w:t>Epoch 43/200 | Loss: 0.7722</w:t>
      </w:r>
    </w:p>
    <w:p w14:paraId="35BCDCDC" w14:textId="77777777" w:rsidR="00E1495E" w:rsidRPr="00E1495E" w:rsidRDefault="00E1495E" w:rsidP="00E1495E">
      <w:r w:rsidRPr="00E1495E">
        <w:t>Epoch 44/200 | Loss: 0.8010</w:t>
      </w:r>
    </w:p>
    <w:p w14:paraId="2971B419" w14:textId="77777777" w:rsidR="00E1495E" w:rsidRPr="00E1495E" w:rsidRDefault="00E1495E" w:rsidP="00E1495E">
      <w:r w:rsidRPr="00E1495E">
        <w:t>Epoch 45/200 | Loss: 0.6702</w:t>
      </w:r>
    </w:p>
    <w:p w14:paraId="0A16E433" w14:textId="77777777" w:rsidR="00E1495E" w:rsidRPr="00E1495E" w:rsidRDefault="00E1495E" w:rsidP="00E1495E">
      <w:r w:rsidRPr="00E1495E">
        <w:t>Epoch 46/200 | Loss: 0.7219</w:t>
      </w:r>
    </w:p>
    <w:p w14:paraId="2B3D2616" w14:textId="77777777" w:rsidR="00E1495E" w:rsidRPr="00E1495E" w:rsidRDefault="00E1495E" w:rsidP="00E1495E">
      <w:r w:rsidRPr="00E1495E">
        <w:t>Epoch 47/200 | Loss: 0.7424</w:t>
      </w:r>
    </w:p>
    <w:p w14:paraId="63EADE40" w14:textId="77777777" w:rsidR="00E1495E" w:rsidRPr="00E1495E" w:rsidRDefault="00E1495E" w:rsidP="00E1495E">
      <w:r w:rsidRPr="00E1495E">
        <w:t>Epoch 48/200 | Loss: 0.6727</w:t>
      </w:r>
    </w:p>
    <w:p w14:paraId="445D294C" w14:textId="77777777" w:rsidR="00E1495E" w:rsidRPr="00E1495E" w:rsidRDefault="00E1495E" w:rsidP="00E1495E">
      <w:r w:rsidRPr="00E1495E">
        <w:t>Epoch 49/200 | Loss: 0.7501</w:t>
      </w:r>
    </w:p>
    <w:p w14:paraId="45061F9A" w14:textId="77777777" w:rsidR="00E1495E" w:rsidRPr="00E1495E" w:rsidRDefault="00E1495E" w:rsidP="00E1495E">
      <w:r w:rsidRPr="00E1495E">
        <w:t>Epoch 50/200 | Loss: 0.6692</w:t>
      </w:r>
    </w:p>
    <w:p w14:paraId="16F72C5E" w14:textId="77777777" w:rsidR="00E1495E" w:rsidRPr="00E1495E" w:rsidRDefault="00E1495E" w:rsidP="00E1495E">
      <w:r w:rsidRPr="00E1495E">
        <w:lastRenderedPageBreak/>
        <w:t>Epoch 51/200 | Loss: 0.7399</w:t>
      </w:r>
    </w:p>
    <w:p w14:paraId="236DC853" w14:textId="77777777" w:rsidR="00E1495E" w:rsidRPr="00E1495E" w:rsidRDefault="00E1495E" w:rsidP="00E1495E">
      <w:r w:rsidRPr="00E1495E">
        <w:t>Epoch 52/200 | Loss: 0.7568</w:t>
      </w:r>
    </w:p>
    <w:p w14:paraId="45AAD824" w14:textId="77777777" w:rsidR="00E1495E" w:rsidRPr="00E1495E" w:rsidRDefault="00E1495E" w:rsidP="00E1495E">
      <w:r w:rsidRPr="00E1495E">
        <w:t>Epoch 53/200 | Loss: 0.6805</w:t>
      </w:r>
    </w:p>
    <w:p w14:paraId="4632BB90" w14:textId="77777777" w:rsidR="00E1495E" w:rsidRPr="00E1495E" w:rsidRDefault="00E1495E" w:rsidP="00E1495E">
      <w:r w:rsidRPr="00E1495E">
        <w:t>Epoch 54/200 | Loss: 0.7436</w:t>
      </w:r>
    </w:p>
    <w:p w14:paraId="23525F07" w14:textId="77777777" w:rsidR="00E1495E" w:rsidRPr="00E1495E" w:rsidRDefault="00E1495E" w:rsidP="00E1495E">
      <w:r w:rsidRPr="00E1495E">
        <w:t>Epoch 55/200 | Loss: 0.7505</w:t>
      </w:r>
    </w:p>
    <w:p w14:paraId="2A144F9C" w14:textId="77777777" w:rsidR="00E1495E" w:rsidRPr="00E1495E" w:rsidRDefault="00E1495E" w:rsidP="00E1495E">
      <w:r w:rsidRPr="00E1495E">
        <w:t>Epoch 56/200 | Loss: 0.7149</w:t>
      </w:r>
    </w:p>
    <w:p w14:paraId="683ED2C2" w14:textId="77777777" w:rsidR="00E1495E" w:rsidRPr="00E1495E" w:rsidRDefault="00E1495E" w:rsidP="00E1495E">
      <w:r w:rsidRPr="00E1495E">
        <w:t>Epoch 57/200 | Loss: 0.6751</w:t>
      </w:r>
    </w:p>
    <w:p w14:paraId="4D285A6E" w14:textId="77777777" w:rsidR="00E1495E" w:rsidRPr="00E1495E" w:rsidRDefault="00E1495E" w:rsidP="00E1495E">
      <w:r w:rsidRPr="00E1495E">
        <w:t>Epoch 58/200 | Loss: 0.7525</w:t>
      </w:r>
    </w:p>
    <w:p w14:paraId="202214C4" w14:textId="77777777" w:rsidR="00E1495E" w:rsidRPr="00E1495E" w:rsidRDefault="00E1495E" w:rsidP="00E1495E">
      <w:r w:rsidRPr="00E1495E">
        <w:t>Epoch 59/200 | Loss: 0.7140</w:t>
      </w:r>
    </w:p>
    <w:p w14:paraId="56835EC5" w14:textId="77777777" w:rsidR="00E1495E" w:rsidRPr="00E1495E" w:rsidRDefault="00E1495E" w:rsidP="00E1495E">
      <w:r w:rsidRPr="00E1495E">
        <w:t>Epoch 60/200 | Loss: 0.7491</w:t>
      </w:r>
    </w:p>
    <w:p w14:paraId="08D794EB" w14:textId="77777777" w:rsidR="00E1495E" w:rsidRPr="00E1495E" w:rsidRDefault="00E1495E" w:rsidP="00E1495E">
      <w:r w:rsidRPr="00E1495E">
        <w:t>Epoch 61/200 | Loss: 0.7289</w:t>
      </w:r>
    </w:p>
    <w:p w14:paraId="5178BDAF" w14:textId="77777777" w:rsidR="00E1495E" w:rsidRPr="00E1495E" w:rsidRDefault="00E1495E" w:rsidP="00E1495E">
      <w:r w:rsidRPr="00E1495E">
        <w:t>Epoch 62/200 | Loss: 0.7368</w:t>
      </w:r>
    </w:p>
    <w:p w14:paraId="2011B2E6" w14:textId="77777777" w:rsidR="00E1495E" w:rsidRPr="00E1495E" w:rsidRDefault="00E1495E" w:rsidP="00E1495E">
      <w:r w:rsidRPr="00E1495E">
        <w:t>Epoch 63/200 | Loss: 0.7041</w:t>
      </w:r>
    </w:p>
    <w:p w14:paraId="6208F09A" w14:textId="77777777" w:rsidR="00E1495E" w:rsidRPr="00E1495E" w:rsidRDefault="00E1495E" w:rsidP="00E1495E">
      <w:r w:rsidRPr="00E1495E">
        <w:t>Epoch 64/200 | Loss: 0.7087</w:t>
      </w:r>
    </w:p>
    <w:p w14:paraId="0C0335FD" w14:textId="77777777" w:rsidR="00E1495E" w:rsidRPr="00E1495E" w:rsidRDefault="00E1495E" w:rsidP="00E1495E">
      <w:r w:rsidRPr="00E1495E">
        <w:t>Epoch 65/200 | Loss: 0.7350</w:t>
      </w:r>
    </w:p>
    <w:p w14:paraId="723AEFEB" w14:textId="77777777" w:rsidR="00E1495E" w:rsidRPr="00E1495E" w:rsidRDefault="00E1495E" w:rsidP="00E1495E">
      <w:r w:rsidRPr="00E1495E">
        <w:t>Epoch 66/200 | Loss: 0.7188</w:t>
      </w:r>
    </w:p>
    <w:p w14:paraId="5A12EF60" w14:textId="77777777" w:rsidR="00E1495E" w:rsidRPr="00E1495E" w:rsidRDefault="00E1495E" w:rsidP="00E1495E">
      <w:r w:rsidRPr="00E1495E">
        <w:t>Epoch 67/200 | Loss: 0.7753</w:t>
      </w:r>
    </w:p>
    <w:p w14:paraId="23760A06" w14:textId="77777777" w:rsidR="00E1495E" w:rsidRPr="00E1495E" w:rsidRDefault="00E1495E" w:rsidP="00E1495E">
      <w:r w:rsidRPr="00E1495E">
        <w:t>Epoch 68/200 | Loss: 0.7473</w:t>
      </w:r>
    </w:p>
    <w:p w14:paraId="026B3AFC" w14:textId="77777777" w:rsidR="00E1495E" w:rsidRPr="00E1495E" w:rsidRDefault="00E1495E" w:rsidP="00E1495E">
      <w:r w:rsidRPr="00E1495E">
        <w:t>Epoch 69/200 | Loss: 0.7660</w:t>
      </w:r>
    </w:p>
    <w:p w14:paraId="66C28EDD" w14:textId="77777777" w:rsidR="00E1495E" w:rsidRPr="00E1495E" w:rsidRDefault="00E1495E" w:rsidP="00E1495E">
      <w:r w:rsidRPr="00E1495E">
        <w:t>Epoch 70/200 | Loss: 0.7137</w:t>
      </w:r>
    </w:p>
    <w:p w14:paraId="50EFB2C4" w14:textId="77777777" w:rsidR="00E1495E" w:rsidRPr="00E1495E" w:rsidRDefault="00E1495E" w:rsidP="00E1495E">
      <w:r w:rsidRPr="00E1495E">
        <w:t>Epoch 71/200 | Loss: 0.7144</w:t>
      </w:r>
    </w:p>
    <w:p w14:paraId="16A9EB10" w14:textId="77777777" w:rsidR="00E1495E" w:rsidRPr="00E1495E" w:rsidRDefault="00E1495E" w:rsidP="00E1495E">
      <w:r w:rsidRPr="00E1495E">
        <w:t>Epoch 72/200 | Loss: 0.6918</w:t>
      </w:r>
    </w:p>
    <w:p w14:paraId="0FAB80D5" w14:textId="77777777" w:rsidR="00E1495E" w:rsidRPr="00E1495E" w:rsidRDefault="00E1495E" w:rsidP="00E1495E">
      <w:r w:rsidRPr="00E1495E">
        <w:t>Epoch 73/200 | Loss: 0.6541</w:t>
      </w:r>
    </w:p>
    <w:p w14:paraId="417A31D0" w14:textId="77777777" w:rsidR="00E1495E" w:rsidRPr="00E1495E" w:rsidRDefault="00E1495E" w:rsidP="00E1495E">
      <w:r w:rsidRPr="00E1495E">
        <w:t>Epoch 74/200 | Loss: 0.6895</w:t>
      </w:r>
    </w:p>
    <w:p w14:paraId="07D5C884" w14:textId="77777777" w:rsidR="00E1495E" w:rsidRPr="00E1495E" w:rsidRDefault="00E1495E" w:rsidP="00E1495E">
      <w:r w:rsidRPr="00E1495E">
        <w:t>Epoch 75/200 | Loss: 0.6972</w:t>
      </w:r>
    </w:p>
    <w:p w14:paraId="2F7A1C2A" w14:textId="77777777" w:rsidR="00E1495E" w:rsidRPr="00E1495E" w:rsidRDefault="00E1495E" w:rsidP="00E1495E">
      <w:r w:rsidRPr="00E1495E">
        <w:t>Epoch 76/200 | Loss: 0.6156</w:t>
      </w:r>
    </w:p>
    <w:p w14:paraId="7A97312D" w14:textId="77777777" w:rsidR="00E1495E" w:rsidRPr="00E1495E" w:rsidRDefault="00E1495E" w:rsidP="00E1495E">
      <w:r w:rsidRPr="00E1495E">
        <w:t>Epoch 77/200 | Loss: 0.7434</w:t>
      </w:r>
    </w:p>
    <w:p w14:paraId="154674DA" w14:textId="77777777" w:rsidR="00E1495E" w:rsidRPr="00E1495E" w:rsidRDefault="00E1495E" w:rsidP="00E1495E">
      <w:r w:rsidRPr="00E1495E">
        <w:t>Epoch 78/200 | Loss: 0.7647</w:t>
      </w:r>
    </w:p>
    <w:p w14:paraId="4AFD7914" w14:textId="77777777" w:rsidR="00E1495E" w:rsidRPr="00E1495E" w:rsidRDefault="00E1495E" w:rsidP="00E1495E">
      <w:r w:rsidRPr="00E1495E">
        <w:t>Epoch 79/200 | Loss: 0.7044</w:t>
      </w:r>
    </w:p>
    <w:p w14:paraId="791AE2B5" w14:textId="77777777" w:rsidR="00E1495E" w:rsidRPr="00E1495E" w:rsidRDefault="00E1495E" w:rsidP="00E1495E">
      <w:r w:rsidRPr="00E1495E">
        <w:t>Epoch 80/200 | Loss: 0.6933</w:t>
      </w:r>
    </w:p>
    <w:p w14:paraId="17782FEB" w14:textId="77777777" w:rsidR="00E1495E" w:rsidRPr="00E1495E" w:rsidRDefault="00E1495E" w:rsidP="00E1495E">
      <w:r w:rsidRPr="00E1495E">
        <w:t>Epoch 81/200 | Loss: 0.7333</w:t>
      </w:r>
    </w:p>
    <w:p w14:paraId="78D30F14" w14:textId="77777777" w:rsidR="00E1495E" w:rsidRPr="00E1495E" w:rsidRDefault="00E1495E" w:rsidP="00E1495E">
      <w:r w:rsidRPr="00E1495E">
        <w:lastRenderedPageBreak/>
        <w:t>Epoch 82/200 | Loss: 0.7157</w:t>
      </w:r>
    </w:p>
    <w:p w14:paraId="53F661C2" w14:textId="77777777" w:rsidR="00E1495E" w:rsidRPr="00E1495E" w:rsidRDefault="00E1495E" w:rsidP="00E1495E">
      <w:r w:rsidRPr="00E1495E">
        <w:t>Epoch 83/200 | Loss: 0.6879</w:t>
      </w:r>
    </w:p>
    <w:p w14:paraId="2E11341B" w14:textId="77777777" w:rsidR="00E1495E" w:rsidRPr="00E1495E" w:rsidRDefault="00E1495E" w:rsidP="00E1495E">
      <w:r w:rsidRPr="00E1495E">
        <w:t>Epoch 84/200 | Loss: 0.7372</w:t>
      </w:r>
    </w:p>
    <w:p w14:paraId="6508C779" w14:textId="77777777" w:rsidR="00E1495E" w:rsidRPr="00E1495E" w:rsidRDefault="00E1495E" w:rsidP="00E1495E">
      <w:r w:rsidRPr="00E1495E">
        <w:t>Epoch 85/200 | Loss: 0.6918</w:t>
      </w:r>
    </w:p>
    <w:p w14:paraId="1CD95ABB" w14:textId="77777777" w:rsidR="00E1495E" w:rsidRPr="00E1495E" w:rsidRDefault="00E1495E" w:rsidP="00E1495E">
      <w:r w:rsidRPr="00E1495E">
        <w:t>Epoch 86/200 | Loss: 0.6957</w:t>
      </w:r>
    </w:p>
    <w:p w14:paraId="597A6F61" w14:textId="77777777" w:rsidR="00E1495E" w:rsidRPr="00E1495E" w:rsidRDefault="00E1495E" w:rsidP="00E1495E">
      <w:r w:rsidRPr="00E1495E">
        <w:t>Epoch 87/200 | Loss: 0.7908</w:t>
      </w:r>
    </w:p>
    <w:p w14:paraId="490FC5F6" w14:textId="77777777" w:rsidR="00E1495E" w:rsidRPr="00E1495E" w:rsidRDefault="00E1495E" w:rsidP="00E1495E">
      <w:r w:rsidRPr="00E1495E">
        <w:t>Epoch 88/200 | Loss: 0.7048</w:t>
      </w:r>
    </w:p>
    <w:p w14:paraId="7D2A5384" w14:textId="77777777" w:rsidR="00E1495E" w:rsidRPr="00E1495E" w:rsidRDefault="00E1495E" w:rsidP="00E1495E">
      <w:r w:rsidRPr="00E1495E">
        <w:t>Epoch 89/200 | Loss: 0.7143</w:t>
      </w:r>
    </w:p>
    <w:p w14:paraId="5BD2F765" w14:textId="77777777" w:rsidR="00E1495E" w:rsidRPr="00E1495E" w:rsidRDefault="00E1495E" w:rsidP="00E1495E">
      <w:r w:rsidRPr="00E1495E">
        <w:t>Epoch 90/200 | Loss: 0.6951</w:t>
      </w:r>
    </w:p>
    <w:p w14:paraId="4769D50D" w14:textId="77777777" w:rsidR="00E1495E" w:rsidRPr="00E1495E" w:rsidRDefault="00E1495E" w:rsidP="00E1495E">
      <w:r w:rsidRPr="00E1495E">
        <w:t>Epoch 91/200 | Loss: 0.6990</w:t>
      </w:r>
    </w:p>
    <w:p w14:paraId="421F3B20" w14:textId="77777777" w:rsidR="00E1495E" w:rsidRPr="00E1495E" w:rsidRDefault="00E1495E" w:rsidP="00E1495E">
      <w:r w:rsidRPr="00E1495E">
        <w:t>Epoch 92/200 | Loss: 0.8005</w:t>
      </w:r>
    </w:p>
    <w:p w14:paraId="432C0794" w14:textId="77777777" w:rsidR="00E1495E" w:rsidRPr="00E1495E" w:rsidRDefault="00E1495E" w:rsidP="00E1495E">
      <w:r w:rsidRPr="00E1495E">
        <w:t>Epoch 93/200 | Loss: 0.6742</w:t>
      </w:r>
    </w:p>
    <w:p w14:paraId="0B2B8126" w14:textId="77777777" w:rsidR="00E1495E" w:rsidRPr="00E1495E" w:rsidRDefault="00E1495E" w:rsidP="00E1495E">
      <w:r w:rsidRPr="00E1495E">
        <w:t>Epoch 94/200 | Loss: 0.6647</w:t>
      </w:r>
    </w:p>
    <w:p w14:paraId="1F06541E" w14:textId="77777777" w:rsidR="00E1495E" w:rsidRPr="00E1495E" w:rsidRDefault="00E1495E" w:rsidP="00E1495E">
      <w:r w:rsidRPr="00E1495E">
        <w:t>Epoch 95/200 | Loss: 0.6524</w:t>
      </w:r>
    </w:p>
    <w:p w14:paraId="50D5B70C" w14:textId="77777777" w:rsidR="00E1495E" w:rsidRPr="00E1495E" w:rsidRDefault="00E1495E" w:rsidP="00E1495E">
      <w:r w:rsidRPr="00E1495E">
        <w:t>Epoch 96/200 | Loss: 0.6698</w:t>
      </w:r>
    </w:p>
    <w:p w14:paraId="31DC3162" w14:textId="77777777" w:rsidR="00E1495E" w:rsidRPr="00E1495E" w:rsidRDefault="00E1495E" w:rsidP="00E1495E">
      <w:r w:rsidRPr="00E1495E">
        <w:t>Epoch 97/200 | Loss: 0.6825</w:t>
      </w:r>
    </w:p>
    <w:p w14:paraId="675F5743" w14:textId="77777777" w:rsidR="00E1495E" w:rsidRPr="00E1495E" w:rsidRDefault="00E1495E" w:rsidP="00E1495E">
      <w:r w:rsidRPr="00E1495E">
        <w:t>Epoch 98/200 | Loss: 0.7038</w:t>
      </w:r>
    </w:p>
    <w:p w14:paraId="4FA39D4D" w14:textId="77777777" w:rsidR="00E1495E" w:rsidRPr="00E1495E" w:rsidRDefault="00E1495E" w:rsidP="00E1495E">
      <w:r w:rsidRPr="00E1495E">
        <w:t>Epoch 99/200 | Loss: 0.7408</w:t>
      </w:r>
    </w:p>
    <w:p w14:paraId="52D66565" w14:textId="77777777" w:rsidR="00E1495E" w:rsidRPr="00E1495E" w:rsidRDefault="00E1495E" w:rsidP="00E1495E">
      <w:r w:rsidRPr="00E1495E">
        <w:t>Epoch 100/200 | Loss: 0.6904</w:t>
      </w:r>
    </w:p>
    <w:p w14:paraId="05FCA60B" w14:textId="77777777" w:rsidR="00E1495E" w:rsidRPr="00E1495E" w:rsidRDefault="00E1495E" w:rsidP="00E1495E">
      <w:r w:rsidRPr="00E1495E">
        <w:t>Epoch 101/200 | Loss: 0.7395</w:t>
      </w:r>
    </w:p>
    <w:p w14:paraId="487A9903" w14:textId="77777777" w:rsidR="00E1495E" w:rsidRPr="00E1495E" w:rsidRDefault="00E1495E" w:rsidP="00E1495E">
      <w:r w:rsidRPr="00E1495E">
        <w:t>Epoch 102/200 | Loss: 0.6770</w:t>
      </w:r>
    </w:p>
    <w:p w14:paraId="224CD797" w14:textId="77777777" w:rsidR="00E1495E" w:rsidRPr="00E1495E" w:rsidRDefault="00E1495E" w:rsidP="00E1495E">
      <w:r w:rsidRPr="00E1495E">
        <w:t>Epoch 103/200 | Loss: 0.6669</w:t>
      </w:r>
    </w:p>
    <w:p w14:paraId="78F78AFA" w14:textId="77777777" w:rsidR="00E1495E" w:rsidRPr="00E1495E" w:rsidRDefault="00E1495E" w:rsidP="00E1495E">
      <w:r w:rsidRPr="00E1495E">
        <w:t>Epoch 104/200 | Loss: 0.7573</w:t>
      </w:r>
    </w:p>
    <w:p w14:paraId="4B9B91D4" w14:textId="77777777" w:rsidR="00E1495E" w:rsidRPr="00E1495E" w:rsidRDefault="00E1495E" w:rsidP="00E1495E">
      <w:r w:rsidRPr="00E1495E">
        <w:t>Epoch 105/200 | Loss: 0.6631</w:t>
      </w:r>
    </w:p>
    <w:p w14:paraId="2A365958" w14:textId="77777777" w:rsidR="00E1495E" w:rsidRPr="00E1495E" w:rsidRDefault="00E1495E" w:rsidP="00E1495E">
      <w:r w:rsidRPr="00E1495E">
        <w:t>Epoch 106/200 | Loss: 0.6785</w:t>
      </w:r>
    </w:p>
    <w:p w14:paraId="020E4AF5" w14:textId="77777777" w:rsidR="00E1495E" w:rsidRPr="00E1495E" w:rsidRDefault="00E1495E" w:rsidP="00E1495E">
      <w:r w:rsidRPr="00E1495E">
        <w:t>Epoch 107/200 | Loss: 0.7240</w:t>
      </w:r>
    </w:p>
    <w:p w14:paraId="795E3F24" w14:textId="77777777" w:rsidR="00E1495E" w:rsidRPr="00E1495E" w:rsidRDefault="00E1495E" w:rsidP="00E1495E">
      <w:r w:rsidRPr="00E1495E">
        <w:t>Epoch 108/200 | Loss: 0.7372</w:t>
      </w:r>
    </w:p>
    <w:p w14:paraId="2FA93361" w14:textId="77777777" w:rsidR="00E1495E" w:rsidRPr="00E1495E" w:rsidRDefault="00E1495E" w:rsidP="00E1495E">
      <w:r w:rsidRPr="00E1495E">
        <w:t>Epoch 109/200 | Loss: 0.6641</w:t>
      </w:r>
    </w:p>
    <w:p w14:paraId="0924DEFE" w14:textId="77777777" w:rsidR="00E1495E" w:rsidRPr="00E1495E" w:rsidRDefault="00E1495E" w:rsidP="00E1495E">
      <w:r w:rsidRPr="00E1495E">
        <w:t>Epoch 110/200 | Loss: 0.6426</w:t>
      </w:r>
    </w:p>
    <w:p w14:paraId="668B6613" w14:textId="77777777" w:rsidR="00E1495E" w:rsidRPr="00E1495E" w:rsidRDefault="00E1495E" w:rsidP="00E1495E">
      <w:r w:rsidRPr="00E1495E">
        <w:t>Epoch 111/200 | Loss: 0.6299</w:t>
      </w:r>
    </w:p>
    <w:p w14:paraId="0CD7E2C3" w14:textId="77777777" w:rsidR="00E1495E" w:rsidRPr="00E1495E" w:rsidRDefault="00E1495E" w:rsidP="00E1495E">
      <w:r w:rsidRPr="00E1495E">
        <w:t>Epoch 112/200 | Loss: 0.6982</w:t>
      </w:r>
    </w:p>
    <w:p w14:paraId="51230FFB" w14:textId="77777777" w:rsidR="00E1495E" w:rsidRPr="00E1495E" w:rsidRDefault="00E1495E" w:rsidP="00E1495E">
      <w:r w:rsidRPr="00E1495E">
        <w:lastRenderedPageBreak/>
        <w:t>Epoch 113/200 | Loss: 0.7647</w:t>
      </w:r>
    </w:p>
    <w:p w14:paraId="4928F26A" w14:textId="77777777" w:rsidR="00E1495E" w:rsidRPr="00E1495E" w:rsidRDefault="00E1495E" w:rsidP="00E1495E">
      <w:r w:rsidRPr="00E1495E">
        <w:t>Epoch 114/200 | Loss: 0.6835</w:t>
      </w:r>
    </w:p>
    <w:p w14:paraId="42E8AB5E" w14:textId="77777777" w:rsidR="00E1495E" w:rsidRPr="00E1495E" w:rsidRDefault="00E1495E" w:rsidP="00E1495E">
      <w:r w:rsidRPr="00E1495E">
        <w:t>Epoch 115/200 | Loss: 0.7130</w:t>
      </w:r>
    </w:p>
    <w:p w14:paraId="73030D56" w14:textId="77777777" w:rsidR="00E1495E" w:rsidRPr="00E1495E" w:rsidRDefault="00E1495E" w:rsidP="00E1495E">
      <w:r w:rsidRPr="00E1495E">
        <w:t>Epoch 116/200 | Loss: 0.7507</w:t>
      </w:r>
    </w:p>
    <w:p w14:paraId="5723946D" w14:textId="77777777" w:rsidR="00E1495E" w:rsidRPr="00E1495E" w:rsidRDefault="00E1495E" w:rsidP="00E1495E">
      <w:r w:rsidRPr="00E1495E">
        <w:t>Epoch 117/200 | Loss: 0.7404</w:t>
      </w:r>
    </w:p>
    <w:p w14:paraId="0B0200ED" w14:textId="77777777" w:rsidR="00E1495E" w:rsidRPr="00E1495E" w:rsidRDefault="00E1495E" w:rsidP="00E1495E">
      <w:r w:rsidRPr="00E1495E">
        <w:t>Epoch 118/200 | Loss: 0.7043</w:t>
      </w:r>
    </w:p>
    <w:p w14:paraId="66EA4A14" w14:textId="77777777" w:rsidR="00E1495E" w:rsidRPr="00E1495E" w:rsidRDefault="00E1495E" w:rsidP="00E1495E">
      <w:r w:rsidRPr="00E1495E">
        <w:t>Epoch 119/200 | Loss: 0.6993</w:t>
      </w:r>
    </w:p>
    <w:p w14:paraId="4528D421" w14:textId="77777777" w:rsidR="00E1495E" w:rsidRPr="00E1495E" w:rsidRDefault="00E1495E" w:rsidP="00E1495E">
      <w:r w:rsidRPr="00E1495E">
        <w:t>Epoch 120/200 | Loss: 0.7162</w:t>
      </w:r>
    </w:p>
    <w:p w14:paraId="4A5EE149" w14:textId="77777777" w:rsidR="00E1495E" w:rsidRPr="00E1495E" w:rsidRDefault="00E1495E" w:rsidP="00E1495E">
      <w:r w:rsidRPr="00E1495E">
        <w:t>Epoch 121/200 | Loss: 0.6966</w:t>
      </w:r>
    </w:p>
    <w:p w14:paraId="34F58B8E" w14:textId="77777777" w:rsidR="00E1495E" w:rsidRPr="00E1495E" w:rsidRDefault="00E1495E" w:rsidP="00E1495E">
      <w:r w:rsidRPr="00E1495E">
        <w:t>Epoch 122/200 | Loss: 0.6790</w:t>
      </w:r>
    </w:p>
    <w:p w14:paraId="4AF79EDA" w14:textId="77777777" w:rsidR="00E1495E" w:rsidRPr="00E1495E" w:rsidRDefault="00E1495E" w:rsidP="00E1495E">
      <w:r w:rsidRPr="00E1495E">
        <w:t>Epoch 123/200 | Loss: 0.6841</w:t>
      </w:r>
    </w:p>
    <w:p w14:paraId="1895E9FD" w14:textId="77777777" w:rsidR="00E1495E" w:rsidRPr="00E1495E" w:rsidRDefault="00E1495E" w:rsidP="00E1495E">
      <w:r w:rsidRPr="00E1495E">
        <w:t>Epoch 124/200 | Loss: 0.6262</w:t>
      </w:r>
    </w:p>
    <w:p w14:paraId="4A3E4BC0" w14:textId="77777777" w:rsidR="00E1495E" w:rsidRPr="00E1495E" w:rsidRDefault="00E1495E" w:rsidP="00E1495E">
      <w:r w:rsidRPr="00E1495E">
        <w:t>Epoch 125/200 | Loss: 0.6963</w:t>
      </w:r>
    </w:p>
    <w:p w14:paraId="52ECF178" w14:textId="77777777" w:rsidR="00E1495E" w:rsidRPr="00E1495E" w:rsidRDefault="00E1495E" w:rsidP="00E1495E">
      <w:r w:rsidRPr="00E1495E">
        <w:t>Epoch 126/200 | Loss: 0.6885</w:t>
      </w:r>
    </w:p>
    <w:p w14:paraId="66F877EF" w14:textId="77777777" w:rsidR="00E1495E" w:rsidRPr="00E1495E" w:rsidRDefault="00E1495E" w:rsidP="00E1495E">
      <w:r w:rsidRPr="00E1495E">
        <w:t>Epoch 127/200 | Loss: 0.6877</w:t>
      </w:r>
    </w:p>
    <w:p w14:paraId="651E08E1" w14:textId="77777777" w:rsidR="00E1495E" w:rsidRPr="00E1495E" w:rsidRDefault="00E1495E" w:rsidP="00E1495E">
      <w:r w:rsidRPr="00E1495E">
        <w:t>Epoch 128/200 | Loss: 0.7323</w:t>
      </w:r>
    </w:p>
    <w:p w14:paraId="4C477FA5" w14:textId="77777777" w:rsidR="00E1495E" w:rsidRPr="00E1495E" w:rsidRDefault="00E1495E" w:rsidP="00E1495E">
      <w:r w:rsidRPr="00E1495E">
        <w:t>Epoch 129/200 | Loss: 0.6625</w:t>
      </w:r>
    </w:p>
    <w:p w14:paraId="6DF8C9F6" w14:textId="77777777" w:rsidR="00E1495E" w:rsidRPr="00E1495E" w:rsidRDefault="00E1495E" w:rsidP="00E1495E">
      <w:r w:rsidRPr="00E1495E">
        <w:t>Epoch 130/200 | Loss: 0.6819</w:t>
      </w:r>
    </w:p>
    <w:p w14:paraId="7C68C738" w14:textId="77777777" w:rsidR="00E1495E" w:rsidRPr="00E1495E" w:rsidRDefault="00E1495E" w:rsidP="00E1495E">
      <w:r w:rsidRPr="00E1495E">
        <w:t>Epoch 131/200 | Loss: 0.6629</w:t>
      </w:r>
    </w:p>
    <w:p w14:paraId="5AAF9C10" w14:textId="77777777" w:rsidR="00E1495E" w:rsidRPr="00E1495E" w:rsidRDefault="00E1495E" w:rsidP="00E1495E">
      <w:r w:rsidRPr="00E1495E">
        <w:t>Epoch 132/200 | Loss: 0.6684</w:t>
      </w:r>
    </w:p>
    <w:p w14:paraId="1E03013C" w14:textId="77777777" w:rsidR="00E1495E" w:rsidRPr="00E1495E" w:rsidRDefault="00E1495E" w:rsidP="00E1495E">
      <w:r w:rsidRPr="00E1495E">
        <w:t>Epoch 133/200 | Loss: 0.7017</w:t>
      </w:r>
    </w:p>
    <w:p w14:paraId="74531217" w14:textId="77777777" w:rsidR="00E1495E" w:rsidRPr="00E1495E" w:rsidRDefault="00E1495E" w:rsidP="00E1495E">
      <w:r w:rsidRPr="00E1495E">
        <w:t>Epoch 134/200 | Loss: 0.6725</w:t>
      </w:r>
    </w:p>
    <w:p w14:paraId="31E9FE82" w14:textId="77777777" w:rsidR="00E1495E" w:rsidRPr="00E1495E" w:rsidRDefault="00E1495E" w:rsidP="00E1495E">
      <w:r w:rsidRPr="00E1495E">
        <w:t>Epoch 135/200 | Loss: 0.6827</w:t>
      </w:r>
    </w:p>
    <w:p w14:paraId="78D58855" w14:textId="77777777" w:rsidR="00E1495E" w:rsidRPr="00E1495E" w:rsidRDefault="00E1495E" w:rsidP="00E1495E">
      <w:r w:rsidRPr="00E1495E">
        <w:t>Epoch 136/200 | Loss: 0.7424</w:t>
      </w:r>
    </w:p>
    <w:p w14:paraId="32DC0D2E" w14:textId="77777777" w:rsidR="00E1495E" w:rsidRPr="00E1495E" w:rsidRDefault="00E1495E" w:rsidP="00E1495E">
      <w:r w:rsidRPr="00E1495E">
        <w:t>Epoch 137/200 | Loss: 0.7191</w:t>
      </w:r>
    </w:p>
    <w:p w14:paraId="3EF2718E" w14:textId="77777777" w:rsidR="00E1495E" w:rsidRPr="00E1495E" w:rsidRDefault="00E1495E" w:rsidP="00E1495E">
      <w:r w:rsidRPr="00E1495E">
        <w:t>Epoch 138/200 | Loss: 0.7645</w:t>
      </w:r>
    </w:p>
    <w:p w14:paraId="75FB383D" w14:textId="77777777" w:rsidR="00E1495E" w:rsidRPr="00E1495E" w:rsidRDefault="00E1495E" w:rsidP="00E1495E">
      <w:r w:rsidRPr="00E1495E">
        <w:t>Epoch 139/200 | Loss: 0.6703</w:t>
      </w:r>
    </w:p>
    <w:p w14:paraId="41A96C54" w14:textId="77777777" w:rsidR="00E1495E" w:rsidRPr="00E1495E" w:rsidRDefault="00E1495E" w:rsidP="00E1495E">
      <w:r w:rsidRPr="00E1495E">
        <w:t>Epoch 140/200 | Loss: 0.6586</w:t>
      </w:r>
    </w:p>
    <w:p w14:paraId="1BADA936" w14:textId="77777777" w:rsidR="00E1495E" w:rsidRPr="00E1495E" w:rsidRDefault="00E1495E" w:rsidP="00E1495E">
      <w:r w:rsidRPr="00E1495E">
        <w:t>Epoch 141/200 | Loss: 0.6581</w:t>
      </w:r>
    </w:p>
    <w:p w14:paraId="70413629" w14:textId="77777777" w:rsidR="00E1495E" w:rsidRPr="00E1495E" w:rsidRDefault="00E1495E" w:rsidP="00E1495E">
      <w:r w:rsidRPr="00E1495E">
        <w:t>Epoch 142/200 | Loss: 0.6492</w:t>
      </w:r>
    </w:p>
    <w:p w14:paraId="10C7AFEB" w14:textId="77777777" w:rsidR="00E1495E" w:rsidRPr="00E1495E" w:rsidRDefault="00E1495E" w:rsidP="00E1495E">
      <w:r w:rsidRPr="00E1495E">
        <w:t>Epoch 143/200 | Loss: 0.6402</w:t>
      </w:r>
    </w:p>
    <w:p w14:paraId="57B488EF" w14:textId="77777777" w:rsidR="00E1495E" w:rsidRPr="00E1495E" w:rsidRDefault="00E1495E" w:rsidP="00E1495E">
      <w:r w:rsidRPr="00E1495E">
        <w:lastRenderedPageBreak/>
        <w:t>Epoch 144/200 | Loss: 0.7111</w:t>
      </w:r>
    </w:p>
    <w:p w14:paraId="43F62C5D" w14:textId="77777777" w:rsidR="00E1495E" w:rsidRPr="00E1495E" w:rsidRDefault="00E1495E" w:rsidP="00E1495E">
      <w:r w:rsidRPr="00E1495E">
        <w:t>Epoch 145/200 | Loss: 0.6954</w:t>
      </w:r>
    </w:p>
    <w:p w14:paraId="5610C912" w14:textId="77777777" w:rsidR="00E1495E" w:rsidRPr="00E1495E" w:rsidRDefault="00E1495E" w:rsidP="00E1495E">
      <w:r w:rsidRPr="00E1495E">
        <w:t>Epoch 146/200 | Loss: 0.6779</w:t>
      </w:r>
    </w:p>
    <w:p w14:paraId="5CFE96D9" w14:textId="77777777" w:rsidR="00E1495E" w:rsidRPr="00E1495E" w:rsidRDefault="00E1495E" w:rsidP="00E1495E">
      <w:r w:rsidRPr="00E1495E">
        <w:t>Epoch 147/200 | Loss: 0.7186</w:t>
      </w:r>
    </w:p>
    <w:p w14:paraId="2DEDDE79" w14:textId="77777777" w:rsidR="00E1495E" w:rsidRPr="00E1495E" w:rsidRDefault="00E1495E" w:rsidP="00E1495E">
      <w:r w:rsidRPr="00E1495E">
        <w:t>Epoch 148/200 | Loss: 0.6242</w:t>
      </w:r>
    </w:p>
    <w:p w14:paraId="197C810E" w14:textId="77777777" w:rsidR="00E1495E" w:rsidRPr="00E1495E" w:rsidRDefault="00E1495E" w:rsidP="00E1495E">
      <w:r w:rsidRPr="00E1495E">
        <w:t>Epoch 149/200 | Loss: 0.6944</w:t>
      </w:r>
    </w:p>
    <w:p w14:paraId="586FB94C" w14:textId="77777777" w:rsidR="00E1495E" w:rsidRPr="00E1495E" w:rsidRDefault="00E1495E" w:rsidP="00E1495E">
      <w:r w:rsidRPr="00E1495E">
        <w:t>Epoch 150/200 | Loss: 0.6384</w:t>
      </w:r>
    </w:p>
    <w:p w14:paraId="51246FD3" w14:textId="77777777" w:rsidR="00E1495E" w:rsidRPr="00E1495E" w:rsidRDefault="00E1495E" w:rsidP="00E1495E">
      <w:r w:rsidRPr="00E1495E">
        <w:t>Epoch 151/200 | Loss: 0.6725</w:t>
      </w:r>
    </w:p>
    <w:p w14:paraId="7DE2DBF9" w14:textId="77777777" w:rsidR="00E1495E" w:rsidRPr="00E1495E" w:rsidRDefault="00E1495E" w:rsidP="00E1495E">
      <w:r w:rsidRPr="00E1495E">
        <w:t>Epoch 152/200 | Loss: 0.6484</w:t>
      </w:r>
    </w:p>
    <w:p w14:paraId="031DD5FF" w14:textId="77777777" w:rsidR="00E1495E" w:rsidRPr="00E1495E" w:rsidRDefault="00E1495E" w:rsidP="00E1495E">
      <w:r w:rsidRPr="00E1495E">
        <w:t>Epoch 153/200 | Loss: 0.6585</w:t>
      </w:r>
    </w:p>
    <w:p w14:paraId="2AA758E7" w14:textId="77777777" w:rsidR="00E1495E" w:rsidRPr="00E1495E" w:rsidRDefault="00E1495E" w:rsidP="00E1495E">
      <w:r w:rsidRPr="00E1495E">
        <w:t>Epoch 154/200 | Loss: 0.6945</w:t>
      </w:r>
    </w:p>
    <w:p w14:paraId="710A5169" w14:textId="77777777" w:rsidR="00E1495E" w:rsidRPr="00E1495E" w:rsidRDefault="00E1495E" w:rsidP="00E1495E">
      <w:r w:rsidRPr="00E1495E">
        <w:t>Epoch 155/200 | Loss: 0.6829</w:t>
      </w:r>
    </w:p>
    <w:p w14:paraId="33E22288" w14:textId="77777777" w:rsidR="00E1495E" w:rsidRPr="00E1495E" w:rsidRDefault="00E1495E" w:rsidP="00E1495E">
      <w:r w:rsidRPr="00E1495E">
        <w:t>Epoch 156/200 | Loss: 0.6504</w:t>
      </w:r>
    </w:p>
    <w:p w14:paraId="055378C7" w14:textId="77777777" w:rsidR="00E1495E" w:rsidRPr="00E1495E" w:rsidRDefault="00E1495E" w:rsidP="00E1495E">
      <w:r w:rsidRPr="00E1495E">
        <w:t>Epoch 157/200 | Loss: 0.7429</w:t>
      </w:r>
    </w:p>
    <w:p w14:paraId="6E4D14B3" w14:textId="77777777" w:rsidR="00E1495E" w:rsidRPr="00E1495E" w:rsidRDefault="00E1495E" w:rsidP="00E1495E">
      <w:r w:rsidRPr="00E1495E">
        <w:t>Epoch 158/200 | Loss: 0.6753</w:t>
      </w:r>
    </w:p>
    <w:p w14:paraId="1E200FE4" w14:textId="77777777" w:rsidR="00E1495E" w:rsidRPr="00E1495E" w:rsidRDefault="00E1495E" w:rsidP="00E1495E">
      <w:r w:rsidRPr="00E1495E">
        <w:t>Epoch 159/200 | Loss: 0.6723</w:t>
      </w:r>
    </w:p>
    <w:p w14:paraId="4F0E50DB" w14:textId="77777777" w:rsidR="00E1495E" w:rsidRPr="00E1495E" w:rsidRDefault="00E1495E" w:rsidP="00E1495E">
      <w:r w:rsidRPr="00E1495E">
        <w:t>Epoch 160/200 | Loss: 0.6431</w:t>
      </w:r>
    </w:p>
    <w:p w14:paraId="7340AFC8" w14:textId="77777777" w:rsidR="00E1495E" w:rsidRPr="00E1495E" w:rsidRDefault="00E1495E" w:rsidP="00E1495E">
      <w:r w:rsidRPr="00E1495E">
        <w:t>Epoch 161/200 | Loss: 0.6401</w:t>
      </w:r>
    </w:p>
    <w:p w14:paraId="13A47DC6" w14:textId="77777777" w:rsidR="00E1495E" w:rsidRPr="00E1495E" w:rsidRDefault="00E1495E" w:rsidP="00E1495E">
      <w:r w:rsidRPr="00E1495E">
        <w:t>Epoch 162/200 | Loss: 0.6826</w:t>
      </w:r>
    </w:p>
    <w:p w14:paraId="2879E0FC" w14:textId="77777777" w:rsidR="00E1495E" w:rsidRPr="00E1495E" w:rsidRDefault="00E1495E" w:rsidP="00E1495E">
      <w:r w:rsidRPr="00E1495E">
        <w:t>Epoch 163/200 | Loss: 0.6702</w:t>
      </w:r>
    </w:p>
    <w:p w14:paraId="66B8E508" w14:textId="77777777" w:rsidR="00E1495E" w:rsidRPr="00E1495E" w:rsidRDefault="00E1495E" w:rsidP="00E1495E">
      <w:r w:rsidRPr="00E1495E">
        <w:t>Epoch 164/200 | Loss: 0.6790</w:t>
      </w:r>
    </w:p>
    <w:p w14:paraId="5E375AAB" w14:textId="77777777" w:rsidR="00E1495E" w:rsidRPr="00E1495E" w:rsidRDefault="00E1495E" w:rsidP="00E1495E">
      <w:r w:rsidRPr="00E1495E">
        <w:t>Epoch 165/200 | Loss: 0.6777</w:t>
      </w:r>
    </w:p>
    <w:p w14:paraId="0C9E2824" w14:textId="77777777" w:rsidR="00E1495E" w:rsidRPr="00E1495E" w:rsidRDefault="00E1495E" w:rsidP="00E1495E">
      <w:r w:rsidRPr="00E1495E">
        <w:t>Epoch 166/200 | Loss: 0.6893</w:t>
      </w:r>
    </w:p>
    <w:p w14:paraId="2A76B4A3" w14:textId="77777777" w:rsidR="00E1495E" w:rsidRPr="00E1495E" w:rsidRDefault="00E1495E" w:rsidP="00E1495E">
      <w:r w:rsidRPr="00E1495E">
        <w:t>Epoch 167/200 | Loss: 0.6997</w:t>
      </w:r>
    </w:p>
    <w:p w14:paraId="26FC969A" w14:textId="77777777" w:rsidR="00E1495E" w:rsidRPr="00E1495E" w:rsidRDefault="00E1495E" w:rsidP="00E1495E">
      <w:r w:rsidRPr="00E1495E">
        <w:t>Epoch 168/200 | Loss: 0.6690</w:t>
      </w:r>
    </w:p>
    <w:p w14:paraId="432A4D10" w14:textId="77777777" w:rsidR="00E1495E" w:rsidRPr="00E1495E" w:rsidRDefault="00E1495E" w:rsidP="00E1495E">
      <w:r w:rsidRPr="00E1495E">
        <w:t>Epoch 169/200 | Loss: 0.6505</w:t>
      </w:r>
    </w:p>
    <w:p w14:paraId="48DB44B7" w14:textId="77777777" w:rsidR="00E1495E" w:rsidRPr="00E1495E" w:rsidRDefault="00E1495E" w:rsidP="00E1495E">
      <w:r w:rsidRPr="00E1495E">
        <w:t>Epoch 170/200 | Loss: 0.7169</w:t>
      </w:r>
    </w:p>
    <w:p w14:paraId="1EE7FB85" w14:textId="77777777" w:rsidR="00E1495E" w:rsidRPr="00E1495E" w:rsidRDefault="00E1495E" w:rsidP="00E1495E">
      <w:r w:rsidRPr="00E1495E">
        <w:t>Epoch 171/200 | Loss: 0.6583</w:t>
      </w:r>
    </w:p>
    <w:p w14:paraId="44A8EB64" w14:textId="77777777" w:rsidR="00E1495E" w:rsidRPr="00E1495E" w:rsidRDefault="00E1495E" w:rsidP="00E1495E">
      <w:r w:rsidRPr="00E1495E">
        <w:t>Epoch 172/200 | Loss: 0.6112</w:t>
      </w:r>
    </w:p>
    <w:p w14:paraId="1F5B3F82" w14:textId="77777777" w:rsidR="00E1495E" w:rsidRPr="00E1495E" w:rsidRDefault="00E1495E" w:rsidP="00E1495E">
      <w:r w:rsidRPr="00E1495E">
        <w:t>Epoch 173/200 | Loss: 0.6702</w:t>
      </w:r>
    </w:p>
    <w:p w14:paraId="0AA03273" w14:textId="77777777" w:rsidR="00E1495E" w:rsidRPr="00E1495E" w:rsidRDefault="00E1495E" w:rsidP="00E1495E">
      <w:r w:rsidRPr="00E1495E">
        <w:t>Epoch 174/200 | Loss: 0.6565</w:t>
      </w:r>
    </w:p>
    <w:p w14:paraId="3EBC1F8C" w14:textId="77777777" w:rsidR="00E1495E" w:rsidRPr="00E1495E" w:rsidRDefault="00E1495E" w:rsidP="00E1495E">
      <w:r w:rsidRPr="00E1495E">
        <w:lastRenderedPageBreak/>
        <w:t>Epoch 175/200 | Loss: 0.6858</w:t>
      </w:r>
    </w:p>
    <w:p w14:paraId="5213196C" w14:textId="77777777" w:rsidR="00E1495E" w:rsidRPr="00E1495E" w:rsidRDefault="00E1495E" w:rsidP="00E1495E">
      <w:r w:rsidRPr="00E1495E">
        <w:t>Epoch 176/200 | Loss: 0.7156</w:t>
      </w:r>
    </w:p>
    <w:p w14:paraId="41C31CBA" w14:textId="77777777" w:rsidR="00E1495E" w:rsidRPr="00E1495E" w:rsidRDefault="00E1495E" w:rsidP="00E1495E">
      <w:r w:rsidRPr="00E1495E">
        <w:t>Epoch 177/200 | Loss: 0.7095</w:t>
      </w:r>
    </w:p>
    <w:p w14:paraId="7531D2E6" w14:textId="77777777" w:rsidR="00E1495E" w:rsidRPr="00E1495E" w:rsidRDefault="00E1495E" w:rsidP="00E1495E">
      <w:r w:rsidRPr="00E1495E">
        <w:t>Epoch 178/200 | Loss: 0.7424</w:t>
      </w:r>
    </w:p>
    <w:p w14:paraId="1374BEC3" w14:textId="77777777" w:rsidR="00E1495E" w:rsidRPr="00E1495E" w:rsidRDefault="00E1495E" w:rsidP="00E1495E">
      <w:r w:rsidRPr="00E1495E">
        <w:t>Epoch 179/200 | Loss: 0.7471</w:t>
      </w:r>
    </w:p>
    <w:p w14:paraId="00C70667" w14:textId="77777777" w:rsidR="00E1495E" w:rsidRPr="00E1495E" w:rsidRDefault="00E1495E" w:rsidP="00E1495E">
      <w:r w:rsidRPr="00E1495E">
        <w:t>Epoch 180/200 | Loss: 0.6847</w:t>
      </w:r>
    </w:p>
    <w:p w14:paraId="6E4D3C70" w14:textId="77777777" w:rsidR="00E1495E" w:rsidRPr="00E1495E" w:rsidRDefault="00E1495E" w:rsidP="00E1495E">
      <w:r w:rsidRPr="00E1495E">
        <w:t>Epoch 181/200 | Loss: 0.6257</w:t>
      </w:r>
    </w:p>
    <w:p w14:paraId="2414762C" w14:textId="77777777" w:rsidR="00E1495E" w:rsidRPr="00E1495E" w:rsidRDefault="00E1495E" w:rsidP="00E1495E">
      <w:r w:rsidRPr="00E1495E">
        <w:t>Epoch 182/200 | Loss: 0.6945</w:t>
      </w:r>
    </w:p>
    <w:p w14:paraId="40064123" w14:textId="77777777" w:rsidR="00E1495E" w:rsidRPr="00E1495E" w:rsidRDefault="00E1495E" w:rsidP="00E1495E">
      <w:r w:rsidRPr="00E1495E">
        <w:t>Epoch 183/200 | Loss: 0.6299</w:t>
      </w:r>
    </w:p>
    <w:p w14:paraId="4AFDBCAC" w14:textId="77777777" w:rsidR="00E1495E" w:rsidRPr="00E1495E" w:rsidRDefault="00E1495E" w:rsidP="00E1495E">
      <w:r w:rsidRPr="00E1495E">
        <w:t>Epoch 184/200 | Loss: 0.6959</w:t>
      </w:r>
    </w:p>
    <w:p w14:paraId="033BEDFA" w14:textId="77777777" w:rsidR="00E1495E" w:rsidRPr="00E1495E" w:rsidRDefault="00E1495E" w:rsidP="00E1495E">
      <w:r w:rsidRPr="00E1495E">
        <w:t>Epoch 185/200 | Loss: 0.6631</w:t>
      </w:r>
    </w:p>
    <w:p w14:paraId="2D253AFB" w14:textId="77777777" w:rsidR="00E1495E" w:rsidRPr="00E1495E" w:rsidRDefault="00E1495E" w:rsidP="00E1495E">
      <w:r w:rsidRPr="00E1495E">
        <w:t>Epoch 186/200 | Loss: 0.6897</w:t>
      </w:r>
    </w:p>
    <w:p w14:paraId="08547AA4" w14:textId="77777777" w:rsidR="00E1495E" w:rsidRPr="00E1495E" w:rsidRDefault="00E1495E" w:rsidP="00E1495E">
      <w:r w:rsidRPr="00E1495E">
        <w:t>Epoch 187/200 | Loss: 0.7107</w:t>
      </w:r>
    </w:p>
    <w:p w14:paraId="2BF1ACB0" w14:textId="77777777" w:rsidR="00E1495E" w:rsidRPr="00E1495E" w:rsidRDefault="00E1495E" w:rsidP="00E1495E">
      <w:r w:rsidRPr="00E1495E">
        <w:t>Epoch 188/200 | Loss: 0.6845</w:t>
      </w:r>
    </w:p>
    <w:p w14:paraId="717A9DDF" w14:textId="77777777" w:rsidR="00E1495E" w:rsidRPr="00E1495E" w:rsidRDefault="00E1495E" w:rsidP="00E1495E">
      <w:r w:rsidRPr="00E1495E">
        <w:t>Epoch 189/200 | Loss: 0.5874</w:t>
      </w:r>
    </w:p>
    <w:p w14:paraId="08076E39" w14:textId="77777777" w:rsidR="00E1495E" w:rsidRPr="00E1495E" w:rsidRDefault="00E1495E" w:rsidP="00E1495E">
      <w:r w:rsidRPr="00E1495E">
        <w:t>Epoch 190/200 | Loss: 0.6499</w:t>
      </w:r>
    </w:p>
    <w:p w14:paraId="201C3E13" w14:textId="77777777" w:rsidR="00E1495E" w:rsidRPr="00E1495E" w:rsidRDefault="00E1495E" w:rsidP="00E1495E">
      <w:r w:rsidRPr="00E1495E">
        <w:t>Epoch 191/200 | Loss: 0.6875</w:t>
      </w:r>
    </w:p>
    <w:p w14:paraId="76862FAC" w14:textId="77777777" w:rsidR="00E1495E" w:rsidRPr="00E1495E" w:rsidRDefault="00E1495E" w:rsidP="00E1495E">
      <w:r w:rsidRPr="00E1495E">
        <w:t>Epoch 192/200 | Loss: 0.6290</w:t>
      </w:r>
    </w:p>
    <w:p w14:paraId="14DFD259" w14:textId="77777777" w:rsidR="00E1495E" w:rsidRPr="00E1495E" w:rsidRDefault="00E1495E" w:rsidP="00E1495E">
      <w:r w:rsidRPr="00E1495E">
        <w:t>Epoch 193/200 | Loss: 0.7197</w:t>
      </w:r>
    </w:p>
    <w:p w14:paraId="6995535B" w14:textId="77777777" w:rsidR="00E1495E" w:rsidRPr="00E1495E" w:rsidRDefault="00E1495E" w:rsidP="00E1495E">
      <w:r w:rsidRPr="00E1495E">
        <w:t>Epoch 194/200 | Loss: 0.7102</w:t>
      </w:r>
    </w:p>
    <w:p w14:paraId="20ABBEA6" w14:textId="77777777" w:rsidR="00E1495E" w:rsidRPr="00E1495E" w:rsidRDefault="00E1495E" w:rsidP="00E1495E">
      <w:r w:rsidRPr="00E1495E">
        <w:t>Epoch 195/200 | Loss: 0.6866</w:t>
      </w:r>
    </w:p>
    <w:p w14:paraId="77BDB20E" w14:textId="77777777" w:rsidR="00E1495E" w:rsidRPr="00E1495E" w:rsidRDefault="00E1495E" w:rsidP="00E1495E">
      <w:r w:rsidRPr="00E1495E">
        <w:t>Epoch 196/200 | Loss: 0.6072</w:t>
      </w:r>
    </w:p>
    <w:p w14:paraId="4364B56D" w14:textId="77777777" w:rsidR="00E1495E" w:rsidRPr="00E1495E" w:rsidRDefault="00E1495E" w:rsidP="00E1495E">
      <w:r w:rsidRPr="00E1495E">
        <w:t>Epoch 197/200 | Loss: 0.6506</w:t>
      </w:r>
    </w:p>
    <w:p w14:paraId="0990F7A2" w14:textId="77777777" w:rsidR="00E1495E" w:rsidRPr="00E1495E" w:rsidRDefault="00E1495E" w:rsidP="00E1495E">
      <w:r w:rsidRPr="00E1495E">
        <w:t>Epoch 198/200 | Loss: 0.6263</w:t>
      </w:r>
    </w:p>
    <w:p w14:paraId="1978BDF2" w14:textId="77777777" w:rsidR="00E1495E" w:rsidRPr="00E1495E" w:rsidRDefault="00E1495E" w:rsidP="00E1495E">
      <w:r w:rsidRPr="00E1495E">
        <w:t>Epoch 199/200 | Loss: 0.6210</w:t>
      </w:r>
    </w:p>
    <w:p w14:paraId="481BBA51" w14:textId="77777777" w:rsidR="00E1495E" w:rsidRPr="00E1495E" w:rsidRDefault="00E1495E" w:rsidP="00E1495E">
      <w:r w:rsidRPr="00E1495E">
        <w:t>Epoch 200/200 | Loss: 0.6675</w:t>
      </w:r>
    </w:p>
    <w:p w14:paraId="6AC78140" w14:textId="77777777" w:rsidR="00E1495E" w:rsidRPr="00E1495E" w:rsidRDefault="00E1495E" w:rsidP="00E1495E">
      <w:r w:rsidRPr="00E1495E">
        <w:lastRenderedPageBreak/>
        <w:drawing>
          <wp:inline distT="0" distB="0" distL="0" distR="0" wp14:anchorId="6D337250" wp14:editId="4CF26DAC">
            <wp:extent cx="5731510" cy="2407285"/>
            <wp:effectExtent l="0" t="0" r="2540" b="0"/>
            <wp:docPr id="880649793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66D90" w14:textId="77777777" w:rsidR="00E1495E" w:rsidRPr="00E1495E" w:rsidRDefault="00E1495E" w:rsidP="00E1495E">
      <w:r w:rsidRPr="00E1495E">
        <w:drawing>
          <wp:inline distT="0" distB="0" distL="0" distR="0" wp14:anchorId="69B5458B" wp14:editId="53AE136C">
            <wp:extent cx="5731510" cy="2407285"/>
            <wp:effectExtent l="0" t="0" r="2540" b="0"/>
            <wp:docPr id="816538325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E3C9" w14:textId="77777777" w:rsidR="00E1495E" w:rsidRPr="00E1495E" w:rsidRDefault="00E1495E" w:rsidP="00E1495E">
      <w:r w:rsidRPr="00E1495E">
        <w:drawing>
          <wp:inline distT="0" distB="0" distL="0" distR="0" wp14:anchorId="6A39E7A5" wp14:editId="01237A9B">
            <wp:extent cx="5731510" cy="2152015"/>
            <wp:effectExtent l="0" t="0" r="2540" b="635"/>
            <wp:docPr id="161516600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071E3" w14:textId="77777777" w:rsidR="00E1495E" w:rsidRPr="00E1495E" w:rsidRDefault="00E1495E" w:rsidP="00E1495E">
      <w:r w:rsidRPr="00E1495E">
        <w:t>Split 1 Accuracy: 0.5455</w:t>
      </w:r>
    </w:p>
    <w:p w14:paraId="192DD01C" w14:textId="77777777" w:rsidR="00E1495E" w:rsidRPr="00E1495E" w:rsidRDefault="00E1495E" w:rsidP="00E1495E">
      <w:r w:rsidRPr="00E1495E">
        <w:lastRenderedPageBreak/>
        <w:drawing>
          <wp:inline distT="0" distB="0" distL="0" distR="0" wp14:anchorId="4A789256" wp14:editId="27E7DDD8">
            <wp:extent cx="4853940" cy="4145280"/>
            <wp:effectExtent l="0" t="0" r="3810" b="7620"/>
            <wp:docPr id="885203140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56FF5" w14:textId="77777777" w:rsidR="00E1495E" w:rsidRPr="00E1495E" w:rsidRDefault="00E1495E" w:rsidP="00E1495E">
      <w:r w:rsidRPr="00E1495E">
        <w:drawing>
          <wp:inline distT="0" distB="0" distL="0" distR="0" wp14:anchorId="0E92CE94" wp14:editId="6F51D9AC">
            <wp:extent cx="5181600" cy="4145280"/>
            <wp:effectExtent l="0" t="0" r="0" b="7620"/>
            <wp:docPr id="715349439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BCCE" w14:textId="77777777" w:rsidR="00E1495E" w:rsidRPr="00E1495E" w:rsidRDefault="00E1495E" w:rsidP="00E1495E"/>
    <w:p w14:paraId="1FFC0A86" w14:textId="77777777" w:rsidR="00E1495E" w:rsidRPr="00E1495E" w:rsidRDefault="00E1495E" w:rsidP="00E1495E">
      <w:r w:rsidRPr="00E1495E">
        <w:lastRenderedPageBreak/>
        <w:t>=== ENV1 Split 2/5 ===</w:t>
      </w:r>
    </w:p>
    <w:p w14:paraId="232C686F" w14:textId="77777777" w:rsidR="00E1495E" w:rsidRPr="00E1495E" w:rsidRDefault="00E1495E" w:rsidP="00E1495E">
      <w:r w:rsidRPr="00E1495E">
        <w:t>After oversampling, class counts: Counter({1: 43, 0: 43})</w:t>
      </w:r>
    </w:p>
    <w:p w14:paraId="285221E4" w14:textId="77777777" w:rsidR="00E1495E" w:rsidRPr="00E1495E" w:rsidRDefault="00E1495E" w:rsidP="00E1495E">
      <w:hyperlink r:id="rId61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71EAF706" w14:textId="77777777" w:rsidR="00E1495E" w:rsidRPr="00E1495E" w:rsidRDefault="00E1495E" w:rsidP="00E1495E">
      <w:r w:rsidRPr="00E1495E">
        <w:t xml:space="preserve">  warnings.warn(out)</w:t>
      </w:r>
    </w:p>
    <w:p w14:paraId="5E13A128" w14:textId="77777777" w:rsidR="00C31818" w:rsidRPr="00C31818" w:rsidRDefault="00C31818" w:rsidP="00C31818">
      <w:r w:rsidRPr="00C31818">
        <w:t>Epoch 1/100 | Loss: 0.7536</w:t>
      </w:r>
    </w:p>
    <w:p w14:paraId="321A5EAA" w14:textId="77777777" w:rsidR="00C31818" w:rsidRPr="00C31818" w:rsidRDefault="00C31818" w:rsidP="00C31818">
      <w:r w:rsidRPr="00C31818">
        <w:t>Epoch 2/100 | Loss: 0.7802</w:t>
      </w:r>
    </w:p>
    <w:p w14:paraId="38AE5F26" w14:textId="77777777" w:rsidR="00C31818" w:rsidRPr="00C31818" w:rsidRDefault="00C31818" w:rsidP="00C31818">
      <w:r w:rsidRPr="00C31818">
        <w:t>Epoch 3/100 | Loss: 0.7462</w:t>
      </w:r>
    </w:p>
    <w:p w14:paraId="148501E9" w14:textId="77777777" w:rsidR="00C31818" w:rsidRPr="00C31818" w:rsidRDefault="00C31818" w:rsidP="00C31818">
      <w:r w:rsidRPr="00C31818">
        <w:t>Epoch 4/100 | Loss: 0.6641</w:t>
      </w:r>
    </w:p>
    <w:p w14:paraId="4DA6F799" w14:textId="77777777" w:rsidR="00C31818" w:rsidRPr="00C31818" w:rsidRDefault="00C31818" w:rsidP="00C31818">
      <w:r w:rsidRPr="00C31818">
        <w:t>Epoch 5/100 | Loss: 0.7666</w:t>
      </w:r>
    </w:p>
    <w:p w14:paraId="19758C04" w14:textId="77777777" w:rsidR="00C31818" w:rsidRPr="00C31818" w:rsidRDefault="00C31818" w:rsidP="00C31818">
      <w:r w:rsidRPr="00C31818">
        <w:t>Epoch 6/100 | Loss: 0.7337</w:t>
      </w:r>
    </w:p>
    <w:p w14:paraId="4D892A5A" w14:textId="77777777" w:rsidR="00C31818" w:rsidRPr="00C31818" w:rsidRDefault="00C31818" w:rsidP="00C31818">
      <w:r w:rsidRPr="00C31818">
        <w:t>Epoch 7/100 | Loss: 0.7147</w:t>
      </w:r>
    </w:p>
    <w:p w14:paraId="222AA1AD" w14:textId="77777777" w:rsidR="00C31818" w:rsidRPr="00C31818" w:rsidRDefault="00C31818" w:rsidP="00C31818">
      <w:r w:rsidRPr="00C31818">
        <w:t>Epoch 8/100 | Loss: 0.6769</w:t>
      </w:r>
    </w:p>
    <w:p w14:paraId="588941AA" w14:textId="77777777" w:rsidR="00C31818" w:rsidRPr="00C31818" w:rsidRDefault="00C31818" w:rsidP="00C31818">
      <w:r w:rsidRPr="00C31818">
        <w:t>Epoch 9/100 | Loss: 0.7326</w:t>
      </w:r>
    </w:p>
    <w:p w14:paraId="24A8EC1A" w14:textId="77777777" w:rsidR="00C31818" w:rsidRPr="00C31818" w:rsidRDefault="00C31818" w:rsidP="00C31818">
      <w:r w:rsidRPr="00C31818">
        <w:t>Epoch 10/100 | Loss: 0.6936</w:t>
      </w:r>
    </w:p>
    <w:p w14:paraId="7F767703" w14:textId="77777777" w:rsidR="00C31818" w:rsidRPr="00C31818" w:rsidRDefault="00C31818" w:rsidP="00C31818">
      <w:r w:rsidRPr="00C31818">
        <w:t>Epoch 11/100 | Loss: 0.7047</w:t>
      </w:r>
    </w:p>
    <w:p w14:paraId="7EC0988F" w14:textId="77777777" w:rsidR="00C31818" w:rsidRPr="00C31818" w:rsidRDefault="00C31818" w:rsidP="00C31818">
      <w:r w:rsidRPr="00C31818">
        <w:t>Epoch 12/100 | Loss: 0.6585</w:t>
      </w:r>
    </w:p>
    <w:p w14:paraId="3DA9AA7F" w14:textId="77777777" w:rsidR="00C31818" w:rsidRPr="00C31818" w:rsidRDefault="00C31818" w:rsidP="00C31818">
      <w:r w:rsidRPr="00C31818">
        <w:t>Epoch 13/100 | Loss: 0.6746</w:t>
      </w:r>
    </w:p>
    <w:p w14:paraId="30FEB06A" w14:textId="77777777" w:rsidR="00C31818" w:rsidRPr="00C31818" w:rsidRDefault="00C31818" w:rsidP="00C31818">
      <w:r w:rsidRPr="00C31818">
        <w:t>Epoch 14/100 | Loss: 0.6884</w:t>
      </w:r>
    </w:p>
    <w:p w14:paraId="35C2AA06" w14:textId="77777777" w:rsidR="00C31818" w:rsidRPr="00C31818" w:rsidRDefault="00C31818" w:rsidP="00C31818">
      <w:r w:rsidRPr="00C31818">
        <w:t>Epoch 15/100 | Loss: 0.6279</w:t>
      </w:r>
    </w:p>
    <w:p w14:paraId="08018804" w14:textId="77777777" w:rsidR="00C31818" w:rsidRPr="00C31818" w:rsidRDefault="00C31818" w:rsidP="00C31818">
      <w:r w:rsidRPr="00C31818">
        <w:t>Epoch 16/100 | Loss: 0.7354</w:t>
      </w:r>
    </w:p>
    <w:p w14:paraId="3DCBC125" w14:textId="77777777" w:rsidR="00C31818" w:rsidRPr="00C31818" w:rsidRDefault="00C31818" w:rsidP="00C31818">
      <w:r w:rsidRPr="00C31818">
        <w:t>Epoch 17/100 | Loss: 0.6674</w:t>
      </w:r>
    </w:p>
    <w:p w14:paraId="4CBD6B0D" w14:textId="77777777" w:rsidR="00C31818" w:rsidRPr="00C31818" w:rsidRDefault="00C31818" w:rsidP="00C31818">
      <w:r w:rsidRPr="00C31818">
        <w:t>Epoch 18/100 | Loss: 0.7260</w:t>
      </w:r>
    </w:p>
    <w:p w14:paraId="19C0BDEC" w14:textId="77777777" w:rsidR="00C31818" w:rsidRPr="00C31818" w:rsidRDefault="00C31818" w:rsidP="00C31818">
      <w:r w:rsidRPr="00C31818">
        <w:t>Epoch 19/100 | Loss: 0.6867</w:t>
      </w:r>
    </w:p>
    <w:p w14:paraId="1242C54D" w14:textId="77777777" w:rsidR="00C31818" w:rsidRPr="00C31818" w:rsidRDefault="00C31818" w:rsidP="00C31818">
      <w:r w:rsidRPr="00C31818">
        <w:t>Epoch 20/100 | Loss: 0.6155</w:t>
      </w:r>
    </w:p>
    <w:p w14:paraId="2697E827" w14:textId="77777777" w:rsidR="00C31818" w:rsidRPr="00C31818" w:rsidRDefault="00C31818" w:rsidP="00C31818">
      <w:r w:rsidRPr="00C31818">
        <w:t>Epoch 21/100 | Loss: 0.7403</w:t>
      </w:r>
    </w:p>
    <w:p w14:paraId="2CB1D718" w14:textId="77777777" w:rsidR="00C31818" w:rsidRPr="00C31818" w:rsidRDefault="00C31818" w:rsidP="00C31818">
      <w:r w:rsidRPr="00C31818">
        <w:t>Epoch 22/100 | Loss: 0.6676</w:t>
      </w:r>
    </w:p>
    <w:p w14:paraId="3D956CAA" w14:textId="77777777" w:rsidR="00C31818" w:rsidRPr="00C31818" w:rsidRDefault="00C31818" w:rsidP="00C31818">
      <w:r w:rsidRPr="00C31818">
        <w:t>Epoch 23/100 | Loss: 0.7235</w:t>
      </w:r>
    </w:p>
    <w:p w14:paraId="28769166" w14:textId="77777777" w:rsidR="00C31818" w:rsidRPr="00C31818" w:rsidRDefault="00C31818" w:rsidP="00C31818">
      <w:r w:rsidRPr="00C31818">
        <w:t>Epoch 24/100 | Loss: 0.7247</w:t>
      </w:r>
    </w:p>
    <w:p w14:paraId="67B4AF26" w14:textId="77777777" w:rsidR="00C31818" w:rsidRPr="00C31818" w:rsidRDefault="00C31818" w:rsidP="00C31818">
      <w:r w:rsidRPr="00C31818">
        <w:t>Epoch 25/100 | Loss: 0.6814</w:t>
      </w:r>
    </w:p>
    <w:p w14:paraId="19B02E62" w14:textId="77777777" w:rsidR="00C31818" w:rsidRPr="00C31818" w:rsidRDefault="00C31818" w:rsidP="00C31818">
      <w:r w:rsidRPr="00C31818">
        <w:t>Epoch 26/100 | Loss: 0.6995</w:t>
      </w:r>
    </w:p>
    <w:p w14:paraId="16F01675" w14:textId="77777777" w:rsidR="00C31818" w:rsidRPr="00C31818" w:rsidRDefault="00C31818" w:rsidP="00C31818">
      <w:r w:rsidRPr="00C31818">
        <w:t>Epoch 27/100 | Loss: 0.6875</w:t>
      </w:r>
    </w:p>
    <w:p w14:paraId="139A4A78" w14:textId="77777777" w:rsidR="00C31818" w:rsidRPr="00C31818" w:rsidRDefault="00C31818" w:rsidP="00C31818">
      <w:r w:rsidRPr="00C31818">
        <w:t>Epoch 28/100 | Loss: 0.6714</w:t>
      </w:r>
    </w:p>
    <w:p w14:paraId="21278768" w14:textId="77777777" w:rsidR="00C31818" w:rsidRPr="00C31818" w:rsidRDefault="00C31818" w:rsidP="00C31818">
      <w:r w:rsidRPr="00C31818">
        <w:t>Epoch 29/100 | Loss: 0.6795</w:t>
      </w:r>
    </w:p>
    <w:p w14:paraId="048261E6" w14:textId="77777777" w:rsidR="00C31818" w:rsidRPr="00C31818" w:rsidRDefault="00C31818" w:rsidP="00C31818">
      <w:r w:rsidRPr="00C31818">
        <w:t>Epoch 30/100 | Loss: 0.7009</w:t>
      </w:r>
    </w:p>
    <w:p w14:paraId="18F2621D" w14:textId="77777777" w:rsidR="00C31818" w:rsidRPr="00C31818" w:rsidRDefault="00C31818" w:rsidP="00C31818">
      <w:r w:rsidRPr="00C31818">
        <w:t>Epoch 31/100 | Loss: 0.7071</w:t>
      </w:r>
    </w:p>
    <w:p w14:paraId="25AAB6CC" w14:textId="77777777" w:rsidR="00C31818" w:rsidRPr="00C31818" w:rsidRDefault="00C31818" w:rsidP="00C31818">
      <w:r w:rsidRPr="00C31818">
        <w:t>Epoch 32/100 | Loss: 0.6758</w:t>
      </w:r>
    </w:p>
    <w:p w14:paraId="213375CB" w14:textId="77777777" w:rsidR="00C31818" w:rsidRPr="00C31818" w:rsidRDefault="00C31818" w:rsidP="00C31818">
      <w:r w:rsidRPr="00C31818">
        <w:t>Epoch 33/100 | Loss: 0.6355</w:t>
      </w:r>
    </w:p>
    <w:p w14:paraId="4E3AC3BD" w14:textId="77777777" w:rsidR="00C31818" w:rsidRPr="00C31818" w:rsidRDefault="00C31818" w:rsidP="00C31818">
      <w:r w:rsidRPr="00C31818">
        <w:t>Epoch 34/100 | Loss: 0.6940</w:t>
      </w:r>
    </w:p>
    <w:p w14:paraId="3F73FF14" w14:textId="77777777" w:rsidR="00C31818" w:rsidRPr="00C31818" w:rsidRDefault="00C31818" w:rsidP="00C31818">
      <w:r w:rsidRPr="00C31818">
        <w:t>Epoch 35/100 | Loss: 0.6541</w:t>
      </w:r>
    </w:p>
    <w:p w14:paraId="600D7ECD" w14:textId="77777777" w:rsidR="00C31818" w:rsidRPr="00C31818" w:rsidRDefault="00C31818" w:rsidP="00C31818">
      <w:r w:rsidRPr="00C31818">
        <w:t>Epoch 36/100 | Loss: 0.6748</w:t>
      </w:r>
    </w:p>
    <w:p w14:paraId="00C664D4" w14:textId="77777777" w:rsidR="00C31818" w:rsidRPr="00C31818" w:rsidRDefault="00C31818" w:rsidP="00C31818">
      <w:r w:rsidRPr="00C31818">
        <w:t>Epoch 37/100 | Loss: 0.6523</w:t>
      </w:r>
    </w:p>
    <w:p w14:paraId="5616D123" w14:textId="77777777" w:rsidR="00C31818" w:rsidRPr="00C31818" w:rsidRDefault="00C31818" w:rsidP="00C31818">
      <w:r w:rsidRPr="00C31818">
        <w:t>Epoch 38/100 | Loss: 0.6770</w:t>
      </w:r>
    </w:p>
    <w:p w14:paraId="4462076E" w14:textId="77777777" w:rsidR="00C31818" w:rsidRPr="00C31818" w:rsidRDefault="00C31818" w:rsidP="00C31818">
      <w:r w:rsidRPr="00C31818">
        <w:t>Epoch 39/100 | Loss: 0.7066</w:t>
      </w:r>
    </w:p>
    <w:p w14:paraId="7FC3D27C" w14:textId="77777777" w:rsidR="00C31818" w:rsidRPr="00C31818" w:rsidRDefault="00C31818" w:rsidP="00C31818">
      <w:r w:rsidRPr="00C31818">
        <w:t>Epoch 40/100 | Loss: 0.6759</w:t>
      </w:r>
    </w:p>
    <w:p w14:paraId="166EE2D9" w14:textId="77777777" w:rsidR="00C31818" w:rsidRPr="00C31818" w:rsidRDefault="00C31818" w:rsidP="00C31818">
      <w:r w:rsidRPr="00C31818">
        <w:t>Epoch 41/100 | Loss: 0.6827</w:t>
      </w:r>
    </w:p>
    <w:p w14:paraId="370165CA" w14:textId="77777777" w:rsidR="00C31818" w:rsidRPr="00C31818" w:rsidRDefault="00C31818" w:rsidP="00C31818">
      <w:r w:rsidRPr="00C31818">
        <w:t>Epoch 42/100 | Loss: 0.6008</w:t>
      </w:r>
    </w:p>
    <w:p w14:paraId="4BAAD0BF" w14:textId="77777777" w:rsidR="00C31818" w:rsidRPr="00C31818" w:rsidRDefault="00C31818" w:rsidP="00C31818">
      <w:r w:rsidRPr="00C31818">
        <w:t>Epoch 43/100 | Loss: 0.6559</w:t>
      </w:r>
    </w:p>
    <w:p w14:paraId="73170B79" w14:textId="77777777" w:rsidR="00C31818" w:rsidRPr="00C31818" w:rsidRDefault="00C31818" w:rsidP="00C31818">
      <w:r w:rsidRPr="00C31818">
        <w:t>Epoch 44/100 | Loss: 0.7048</w:t>
      </w:r>
    </w:p>
    <w:p w14:paraId="562003DD" w14:textId="77777777" w:rsidR="00C31818" w:rsidRPr="00C31818" w:rsidRDefault="00C31818" w:rsidP="00C31818">
      <w:r w:rsidRPr="00C31818">
        <w:t>Epoch 45/100 | Loss: 0.6477</w:t>
      </w:r>
    </w:p>
    <w:p w14:paraId="25410622" w14:textId="77777777" w:rsidR="00C31818" w:rsidRPr="00C31818" w:rsidRDefault="00C31818" w:rsidP="00C31818">
      <w:r w:rsidRPr="00C31818">
        <w:t>Epoch 46/100 | Loss: 0.6466</w:t>
      </w:r>
    </w:p>
    <w:p w14:paraId="4A951FD1" w14:textId="77777777" w:rsidR="00C31818" w:rsidRPr="00C31818" w:rsidRDefault="00C31818" w:rsidP="00C31818">
      <w:r w:rsidRPr="00C31818">
        <w:t>Epoch 47/100 | Loss: 0.6710</w:t>
      </w:r>
    </w:p>
    <w:p w14:paraId="55F26A1E" w14:textId="77777777" w:rsidR="00C31818" w:rsidRPr="00C31818" w:rsidRDefault="00C31818" w:rsidP="00C31818">
      <w:r w:rsidRPr="00C31818">
        <w:t>Epoch 48/100 | Loss: 0.7149</w:t>
      </w:r>
    </w:p>
    <w:p w14:paraId="4FDDEEE4" w14:textId="77777777" w:rsidR="00C31818" w:rsidRPr="00C31818" w:rsidRDefault="00C31818" w:rsidP="00C31818">
      <w:r w:rsidRPr="00C31818">
        <w:t>Epoch 49/100 | Loss: 0.6568</w:t>
      </w:r>
    </w:p>
    <w:p w14:paraId="1022938C" w14:textId="77777777" w:rsidR="00C31818" w:rsidRPr="00C31818" w:rsidRDefault="00C31818" w:rsidP="00C31818">
      <w:r w:rsidRPr="00C31818">
        <w:t>Epoch 50/100 | Loss: 0.6115</w:t>
      </w:r>
    </w:p>
    <w:p w14:paraId="198318DC" w14:textId="77777777" w:rsidR="00C31818" w:rsidRPr="00C31818" w:rsidRDefault="00C31818" w:rsidP="00C31818">
      <w:r w:rsidRPr="00C31818">
        <w:t>Epoch 51/100 | Loss: 0.5869</w:t>
      </w:r>
    </w:p>
    <w:p w14:paraId="555D6FD6" w14:textId="77777777" w:rsidR="00C31818" w:rsidRPr="00C31818" w:rsidRDefault="00C31818" w:rsidP="00C31818">
      <w:r w:rsidRPr="00C31818">
        <w:t>Epoch 52/100 | Loss: 0.6763</w:t>
      </w:r>
    </w:p>
    <w:p w14:paraId="7C983C41" w14:textId="77777777" w:rsidR="00C31818" w:rsidRPr="00C31818" w:rsidRDefault="00C31818" w:rsidP="00C31818">
      <w:r w:rsidRPr="00C31818">
        <w:t>Epoch 53/100 | Loss: 0.6789</w:t>
      </w:r>
    </w:p>
    <w:p w14:paraId="774C8FCF" w14:textId="77777777" w:rsidR="00C31818" w:rsidRPr="00C31818" w:rsidRDefault="00C31818" w:rsidP="00C31818">
      <w:r w:rsidRPr="00C31818">
        <w:t>Epoch 54/100 | Loss: 0.6482</w:t>
      </w:r>
    </w:p>
    <w:p w14:paraId="4F35DE53" w14:textId="77777777" w:rsidR="00C31818" w:rsidRPr="00C31818" w:rsidRDefault="00C31818" w:rsidP="00C31818">
      <w:r w:rsidRPr="00C31818">
        <w:t>Epoch 55/100 | Loss: 0.6822</w:t>
      </w:r>
    </w:p>
    <w:p w14:paraId="609F062B" w14:textId="77777777" w:rsidR="00C31818" w:rsidRPr="00C31818" w:rsidRDefault="00C31818" w:rsidP="00C31818">
      <w:r w:rsidRPr="00C31818">
        <w:t>Epoch 56/100 | Loss: 0.6119</w:t>
      </w:r>
    </w:p>
    <w:p w14:paraId="4FBC8EAA" w14:textId="77777777" w:rsidR="00C31818" w:rsidRPr="00C31818" w:rsidRDefault="00C31818" w:rsidP="00C31818">
      <w:r w:rsidRPr="00C31818">
        <w:t>Epoch 57/100 | Loss: 0.7138</w:t>
      </w:r>
    </w:p>
    <w:p w14:paraId="0FB9F0F1" w14:textId="77777777" w:rsidR="00C31818" w:rsidRPr="00C31818" w:rsidRDefault="00C31818" w:rsidP="00C31818">
      <w:r w:rsidRPr="00C31818">
        <w:t>Epoch 58/100 | Loss: 0.6710</w:t>
      </w:r>
    </w:p>
    <w:p w14:paraId="6B5D1794" w14:textId="77777777" w:rsidR="00C31818" w:rsidRPr="00C31818" w:rsidRDefault="00C31818" w:rsidP="00C31818">
      <w:r w:rsidRPr="00C31818">
        <w:t>Epoch 59/100 | Loss: 0.6533</w:t>
      </w:r>
    </w:p>
    <w:p w14:paraId="6D5E7449" w14:textId="77777777" w:rsidR="00C31818" w:rsidRPr="00C31818" w:rsidRDefault="00C31818" w:rsidP="00C31818">
      <w:r w:rsidRPr="00C31818">
        <w:t>Epoch 60/100 | Loss: 0.6594</w:t>
      </w:r>
    </w:p>
    <w:p w14:paraId="5BA00788" w14:textId="77777777" w:rsidR="00C31818" w:rsidRPr="00C31818" w:rsidRDefault="00C31818" w:rsidP="00C31818">
      <w:r w:rsidRPr="00C31818">
        <w:t>Epoch 61/100 | Loss: 0.5816</w:t>
      </w:r>
    </w:p>
    <w:p w14:paraId="254DE5B8" w14:textId="77777777" w:rsidR="00C31818" w:rsidRPr="00C31818" w:rsidRDefault="00C31818" w:rsidP="00C31818">
      <w:r w:rsidRPr="00C31818">
        <w:t>Epoch 62/100 | Loss: 0.6263</w:t>
      </w:r>
    </w:p>
    <w:p w14:paraId="38727A3E" w14:textId="77777777" w:rsidR="00C31818" w:rsidRPr="00C31818" w:rsidRDefault="00C31818" w:rsidP="00C31818">
      <w:r w:rsidRPr="00C31818">
        <w:t>Epoch 63/100 | Loss: 0.6601</w:t>
      </w:r>
    </w:p>
    <w:p w14:paraId="1AC8716B" w14:textId="77777777" w:rsidR="00C31818" w:rsidRPr="00C31818" w:rsidRDefault="00C31818" w:rsidP="00C31818">
      <w:r w:rsidRPr="00C31818">
        <w:t>Epoch 64/100 | Loss: 0.6240</w:t>
      </w:r>
    </w:p>
    <w:p w14:paraId="16B3E7FF" w14:textId="77777777" w:rsidR="00C31818" w:rsidRPr="00C31818" w:rsidRDefault="00C31818" w:rsidP="00C31818">
      <w:r w:rsidRPr="00C31818">
        <w:t>Epoch 65/100 | Loss: 0.6075</w:t>
      </w:r>
    </w:p>
    <w:p w14:paraId="0ED7D81D" w14:textId="77777777" w:rsidR="00C31818" w:rsidRPr="00C31818" w:rsidRDefault="00C31818" w:rsidP="00C31818">
      <w:r w:rsidRPr="00C31818">
        <w:t>Epoch 66/100 | Loss: 0.6687</w:t>
      </w:r>
    </w:p>
    <w:p w14:paraId="098A860A" w14:textId="77777777" w:rsidR="00C31818" w:rsidRPr="00C31818" w:rsidRDefault="00C31818" w:rsidP="00C31818">
      <w:r w:rsidRPr="00C31818">
        <w:t>Epoch 67/100 | Loss: 0.6353</w:t>
      </w:r>
    </w:p>
    <w:p w14:paraId="2244D546" w14:textId="77777777" w:rsidR="00C31818" w:rsidRPr="00C31818" w:rsidRDefault="00C31818" w:rsidP="00C31818">
      <w:r w:rsidRPr="00C31818">
        <w:t>Epoch 68/100 | Loss: 0.6673</w:t>
      </w:r>
    </w:p>
    <w:p w14:paraId="45B69547" w14:textId="77777777" w:rsidR="00C31818" w:rsidRPr="00C31818" w:rsidRDefault="00C31818" w:rsidP="00C31818">
      <w:r w:rsidRPr="00C31818">
        <w:t>Epoch 69/100 | Loss: 0.6362</w:t>
      </w:r>
    </w:p>
    <w:p w14:paraId="08899D23" w14:textId="77777777" w:rsidR="00C31818" w:rsidRPr="00C31818" w:rsidRDefault="00C31818" w:rsidP="00C31818">
      <w:r w:rsidRPr="00C31818">
        <w:t>Epoch 70/100 | Loss: 0.6764</w:t>
      </w:r>
    </w:p>
    <w:p w14:paraId="225E011D" w14:textId="77777777" w:rsidR="00C31818" w:rsidRPr="00C31818" w:rsidRDefault="00C31818" w:rsidP="00C31818">
      <w:r w:rsidRPr="00C31818">
        <w:t>Epoch 71/100 | Loss: 0.7124</w:t>
      </w:r>
    </w:p>
    <w:p w14:paraId="0B5D6E42" w14:textId="77777777" w:rsidR="00C31818" w:rsidRPr="00C31818" w:rsidRDefault="00C31818" w:rsidP="00C31818">
      <w:r w:rsidRPr="00C31818">
        <w:t>Epoch 72/100 | Loss: 0.5738</w:t>
      </w:r>
    </w:p>
    <w:p w14:paraId="1A5BA0B6" w14:textId="77777777" w:rsidR="00C31818" w:rsidRPr="00C31818" w:rsidRDefault="00C31818" w:rsidP="00C31818">
      <w:r w:rsidRPr="00C31818">
        <w:t>Epoch 73/100 | Loss: 0.6482</w:t>
      </w:r>
    </w:p>
    <w:p w14:paraId="48312B93" w14:textId="77777777" w:rsidR="00C31818" w:rsidRPr="00C31818" w:rsidRDefault="00C31818" w:rsidP="00C31818">
      <w:r w:rsidRPr="00C31818">
        <w:t>Epoch 74/100 | Loss: 0.5322</w:t>
      </w:r>
    </w:p>
    <w:p w14:paraId="21618EDB" w14:textId="77777777" w:rsidR="00C31818" w:rsidRPr="00C31818" w:rsidRDefault="00C31818" w:rsidP="00C31818">
      <w:r w:rsidRPr="00C31818">
        <w:t>Epoch 75/100 | Loss: 0.6262</w:t>
      </w:r>
    </w:p>
    <w:p w14:paraId="36B222FA" w14:textId="77777777" w:rsidR="00C31818" w:rsidRPr="00C31818" w:rsidRDefault="00C31818" w:rsidP="00C31818">
      <w:r w:rsidRPr="00C31818">
        <w:t>Epoch 76/100 | Loss: 0.6321</w:t>
      </w:r>
    </w:p>
    <w:p w14:paraId="6AF4AC3B" w14:textId="77777777" w:rsidR="00C31818" w:rsidRPr="00C31818" w:rsidRDefault="00C31818" w:rsidP="00C31818">
      <w:r w:rsidRPr="00C31818">
        <w:t>Epoch 77/100 | Loss: 0.6294</w:t>
      </w:r>
    </w:p>
    <w:p w14:paraId="4780445A" w14:textId="77777777" w:rsidR="00C31818" w:rsidRPr="00C31818" w:rsidRDefault="00C31818" w:rsidP="00C31818">
      <w:r w:rsidRPr="00C31818">
        <w:t>Epoch 78/100 | Loss: 0.5603</w:t>
      </w:r>
    </w:p>
    <w:p w14:paraId="1ECB0059" w14:textId="77777777" w:rsidR="00C31818" w:rsidRPr="00C31818" w:rsidRDefault="00C31818" w:rsidP="00C31818">
      <w:r w:rsidRPr="00C31818">
        <w:t>Epoch 79/100 | Loss: 0.5869</w:t>
      </w:r>
    </w:p>
    <w:p w14:paraId="6CD90D07" w14:textId="77777777" w:rsidR="00C31818" w:rsidRPr="00C31818" w:rsidRDefault="00C31818" w:rsidP="00C31818">
      <w:r w:rsidRPr="00C31818">
        <w:t>Epoch 80/100 | Loss: 0.6191</w:t>
      </w:r>
    </w:p>
    <w:p w14:paraId="5DD5B64F" w14:textId="77777777" w:rsidR="00C31818" w:rsidRPr="00C31818" w:rsidRDefault="00C31818" w:rsidP="00C31818">
      <w:r w:rsidRPr="00C31818">
        <w:t>Epoch 81/100 | Loss: 0.6562</w:t>
      </w:r>
    </w:p>
    <w:p w14:paraId="6ABFDCC6" w14:textId="77777777" w:rsidR="00C31818" w:rsidRPr="00C31818" w:rsidRDefault="00C31818" w:rsidP="00C31818">
      <w:r w:rsidRPr="00C31818">
        <w:t>Epoch 82/100 | Loss: 0.6460</w:t>
      </w:r>
    </w:p>
    <w:p w14:paraId="5D857D3B" w14:textId="77777777" w:rsidR="00C31818" w:rsidRPr="00C31818" w:rsidRDefault="00C31818" w:rsidP="00C31818">
      <w:r w:rsidRPr="00C31818">
        <w:t>Epoch 83/100 | Loss: 0.6983</w:t>
      </w:r>
    </w:p>
    <w:p w14:paraId="65223073" w14:textId="77777777" w:rsidR="00C31818" w:rsidRPr="00C31818" w:rsidRDefault="00C31818" w:rsidP="00C31818">
      <w:r w:rsidRPr="00C31818">
        <w:t>Epoch 84/100 | Loss: 0.6351</w:t>
      </w:r>
    </w:p>
    <w:p w14:paraId="6BA99AD2" w14:textId="77777777" w:rsidR="00C31818" w:rsidRPr="00C31818" w:rsidRDefault="00C31818" w:rsidP="00C31818">
      <w:r w:rsidRPr="00C31818">
        <w:t>Epoch 85/100 | Loss: 0.5851</w:t>
      </w:r>
    </w:p>
    <w:p w14:paraId="64A54B78" w14:textId="77777777" w:rsidR="00C31818" w:rsidRPr="00C31818" w:rsidRDefault="00C31818" w:rsidP="00C31818">
      <w:r w:rsidRPr="00C31818">
        <w:t>Epoch 86/100 | Loss: 0.5721</w:t>
      </w:r>
    </w:p>
    <w:p w14:paraId="344D2B10" w14:textId="77777777" w:rsidR="00C31818" w:rsidRPr="00C31818" w:rsidRDefault="00C31818" w:rsidP="00C31818">
      <w:r w:rsidRPr="00C31818">
        <w:t>Epoch 87/100 | Loss: 0.5949</w:t>
      </w:r>
    </w:p>
    <w:p w14:paraId="0F79D0F1" w14:textId="77777777" w:rsidR="00C31818" w:rsidRPr="00C31818" w:rsidRDefault="00C31818" w:rsidP="00C31818">
      <w:r w:rsidRPr="00C31818">
        <w:t>Epoch 88/100 | Loss: 0.5746</w:t>
      </w:r>
    </w:p>
    <w:p w14:paraId="4F517601" w14:textId="77777777" w:rsidR="00C31818" w:rsidRPr="00C31818" w:rsidRDefault="00C31818" w:rsidP="00C31818">
      <w:r w:rsidRPr="00C31818">
        <w:t>Epoch 89/100 | Loss: 0.6290</w:t>
      </w:r>
    </w:p>
    <w:p w14:paraId="0328F702" w14:textId="77777777" w:rsidR="00C31818" w:rsidRPr="00C31818" w:rsidRDefault="00C31818" w:rsidP="00C31818">
      <w:r w:rsidRPr="00C31818">
        <w:t>Epoch 90/100 | Loss: 0.6601</w:t>
      </w:r>
    </w:p>
    <w:p w14:paraId="5598B7C1" w14:textId="77777777" w:rsidR="00C31818" w:rsidRPr="00C31818" w:rsidRDefault="00C31818" w:rsidP="00C31818">
      <w:r w:rsidRPr="00C31818">
        <w:t>Epoch 91/100 | Loss: 0.6926</w:t>
      </w:r>
    </w:p>
    <w:p w14:paraId="5ECE5183" w14:textId="77777777" w:rsidR="00C31818" w:rsidRPr="00C31818" w:rsidRDefault="00C31818" w:rsidP="00C31818">
      <w:r w:rsidRPr="00C31818">
        <w:t>Epoch 92/100 | Loss: 0.5732</w:t>
      </w:r>
    </w:p>
    <w:p w14:paraId="2C19FCBC" w14:textId="77777777" w:rsidR="00C31818" w:rsidRPr="00C31818" w:rsidRDefault="00C31818" w:rsidP="00C31818">
      <w:r w:rsidRPr="00C31818">
        <w:t>Epoch 93/100 | Loss: 0.6253</w:t>
      </w:r>
    </w:p>
    <w:p w14:paraId="7C019295" w14:textId="77777777" w:rsidR="00C31818" w:rsidRPr="00C31818" w:rsidRDefault="00C31818" w:rsidP="00C31818">
      <w:r w:rsidRPr="00C31818">
        <w:t>Epoch 94/100 | Loss: 0.5646</w:t>
      </w:r>
    </w:p>
    <w:p w14:paraId="6361599C" w14:textId="77777777" w:rsidR="00C31818" w:rsidRPr="00C31818" w:rsidRDefault="00C31818" w:rsidP="00C31818">
      <w:r w:rsidRPr="00C31818">
        <w:t>Epoch 95/100 | Loss: 0.6154</w:t>
      </w:r>
    </w:p>
    <w:p w14:paraId="28B79CB3" w14:textId="77777777" w:rsidR="00C31818" w:rsidRPr="00C31818" w:rsidRDefault="00C31818" w:rsidP="00C31818">
      <w:r w:rsidRPr="00C31818">
        <w:t>Epoch 96/100 | Loss: 0.6017</w:t>
      </w:r>
    </w:p>
    <w:p w14:paraId="27034F81" w14:textId="77777777" w:rsidR="00C31818" w:rsidRPr="00C31818" w:rsidRDefault="00C31818" w:rsidP="00C31818">
      <w:r w:rsidRPr="00C31818">
        <w:t>Epoch 97/100 | Loss: 0.5948</w:t>
      </w:r>
    </w:p>
    <w:p w14:paraId="450DBE7C" w14:textId="77777777" w:rsidR="00C31818" w:rsidRPr="00C31818" w:rsidRDefault="00C31818" w:rsidP="00C31818">
      <w:r w:rsidRPr="00C31818">
        <w:t>Epoch 98/100 | Loss: 0.5800</w:t>
      </w:r>
    </w:p>
    <w:p w14:paraId="3B5184D9" w14:textId="77777777" w:rsidR="00C31818" w:rsidRPr="00C31818" w:rsidRDefault="00C31818" w:rsidP="00C31818">
      <w:r w:rsidRPr="00C31818">
        <w:t>Epoch 99/100 | Loss: 0.5647</w:t>
      </w:r>
    </w:p>
    <w:p w14:paraId="41623E97" w14:textId="77777777" w:rsidR="00C31818" w:rsidRPr="00C31818" w:rsidRDefault="00C31818" w:rsidP="00C31818">
      <w:r w:rsidRPr="00C31818">
        <w:t>Epoch 100/100 | Loss: 0.5471</w:t>
      </w:r>
    </w:p>
    <w:p w14:paraId="710804D0" w14:textId="77777777" w:rsidR="00C31818" w:rsidRPr="00C31818" w:rsidRDefault="00C31818" w:rsidP="00C31818">
      <w:r w:rsidRPr="00C31818">
        <w:t>Split 5 Accuracy: 0.6667</w:t>
      </w:r>
    </w:p>
    <w:p w14:paraId="5BAD9739" w14:textId="30734DD3" w:rsidR="00C31818" w:rsidRPr="00C31818" w:rsidRDefault="00C31818" w:rsidP="00C31818">
      <w:r w:rsidRPr="00C31818">
        <w:rPr>
          <w:noProof/>
        </w:rPr>
        <w:drawing>
          <wp:inline distT="0" distB="0" distL="0" distR="0" wp14:anchorId="399AB88A" wp14:editId="229104D6">
            <wp:extent cx="4770120" cy="4145280"/>
            <wp:effectExtent l="0" t="0" r="0" b="7620"/>
            <wp:docPr id="1200095167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F42B2" w14:textId="5E8E9973" w:rsidR="00C31818" w:rsidRPr="00C31818" w:rsidRDefault="00C31818" w:rsidP="00C31818">
      <w:r w:rsidRPr="00C31818">
        <w:rPr>
          <w:noProof/>
        </w:rPr>
        <w:drawing>
          <wp:inline distT="0" distB="0" distL="0" distR="0" wp14:anchorId="7FA6625E" wp14:editId="138B3576">
            <wp:extent cx="5181600" cy="4145280"/>
            <wp:effectExtent l="0" t="0" r="0" b="7620"/>
            <wp:docPr id="26554059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6A19" w14:textId="77777777" w:rsidR="00C31818" w:rsidRPr="00C31818" w:rsidRDefault="00C31818" w:rsidP="00C31818"/>
    <w:p w14:paraId="1A392D35" w14:textId="77777777" w:rsidR="00C31818" w:rsidRPr="00C31818" w:rsidRDefault="00C31818" w:rsidP="00C31818">
      <w:r w:rsidRPr="00C31818">
        <w:t>ENV1 corr Average Accuracy: 0.5294 ± 0.0970</w:t>
      </w:r>
    </w:p>
    <w:p w14:paraId="1E8801EE" w14:textId="59666509" w:rsidR="00C31818" w:rsidRPr="00C31818" w:rsidRDefault="00C31818" w:rsidP="00C31818">
      <w:r w:rsidRPr="00C31818">
        <w:rPr>
          <w:noProof/>
        </w:rPr>
        <w:drawing>
          <wp:inline distT="0" distB="0" distL="0" distR="0" wp14:anchorId="2D18A0FE" wp14:editId="7E7B4080">
            <wp:extent cx="4853940" cy="4145280"/>
            <wp:effectExtent l="0" t="0" r="3810" b="7620"/>
            <wp:docPr id="1499432257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EB95D" w14:textId="754CAFAC" w:rsidR="00C31818" w:rsidRPr="00C31818" w:rsidRDefault="00C31818" w:rsidP="00C31818">
      <w:r w:rsidRPr="00C31818">
        <w:rPr>
          <w:noProof/>
        </w:rPr>
        <w:drawing>
          <wp:inline distT="0" distB="0" distL="0" distR="0" wp14:anchorId="24E4F908" wp14:editId="485B655E">
            <wp:extent cx="5181600" cy="4145280"/>
            <wp:effectExtent l="0" t="0" r="0" b="7620"/>
            <wp:docPr id="875912844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9FD93" w14:textId="77777777" w:rsidR="00C31818" w:rsidRPr="00C31818" w:rsidRDefault="00C31818" w:rsidP="00C31818"/>
    <w:p w14:paraId="4AE1D39B" w14:textId="77777777" w:rsidR="00C31818" w:rsidRPr="00C31818" w:rsidRDefault="00C31818" w:rsidP="00C31818">
      <w:r w:rsidRPr="00C31818">
        <w:t>Running GNN with coh connectivity for ENV1...</w:t>
      </w:r>
    </w:p>
    <w:p w14:paraId="547FCE07" w14:textId="77777777" w:rsidR="00C31818" w:rsidRPr="00C31818" w:rsidRDefault="00C31818" w:rsidP="00C31818"/>
    <w:p w14:paraId="460FD1E3" w14:textId="77777777" w:rsidR="00C31818" w:rsidRPr="00C31818" w:rsidRDefault="00C31818" w:rsidP="00C31818">
      <w:r w:rsidRPr="00C31818">
        <w:t>==================================================</w:t>
      </w:r>
    </w:p>
    <w:p w14:paraId="67F3C828" w14:textId="77777777" w:rsidR="00C31818" w:rsidRPr="00C31818" w:rsidRDefault="00C31818" w:rsidP="00C31818">
      <w:r w:rsidRPr="00C31818">
        <w:t>Training GNN for ENV1 with coh connectivity</w:t>
      </w:r>
    </w:p>
    <w:p w14:paraId="0E528671" w14:textId="77777777" w:rsidR="00C31818" w:rsidRPr="00C31818" w:rsidRDefault="00C31818" w:rsidP="00C31818">
      <w:r w:rsidRPr="00C31818">
        <w:t>==================================================</w:t>
      </w:r>
    </w:p>
    <w:p w14:paraId="0EFC63B6" w14:textId="77777777" w:rsidR="00C31818" w:rsidRPr="00C31818" w:rsidRDefault="00C31818" w:rsidP="00C31818"/>
    <w:p w14:paraId="0389FB9D" w14:textId="77777777" w:rsidR="00C31818" w:rsidRPr="00C31818" w:rsidRDefault="00C31818" w:rsidP="00C31818">
      <w:r w:rsidRPr="00C31818">
        <w:t>=== ENV1 Split 1/5 ===</w:t>
      </w:r>
    </w:p>
    <w:p w14:paraId="5F8655E1" w14:textId="77777777" w:rsidR="00C31818" w:rsidRPr="00C31818" w:rsidRDefault="00C31818" w:rsidP="00C31818">
      <w:hyperlink r:id="rId66" w:anchor="line=1667" w:history="1">
        <w:r w:rsidRPr="00C31818">
          <w:rPr>
            <w:rStyle w:val="Hyperlink"/>
          </w:rPr>
          <w:t>C:\Users\sansk\miniconda3\Lib\site-packages\scipy\signal\_spectral_py.py:1668</w:t>
        </w:r>
      </w:hyperlink>
      <w:r w:rsidRPr="00C31818">
        <w:t>: RuntimeWarning: invalid value encountered in divide</w:t>
      </w:r>
    </w:p>
    <w:p w14:paraId="3F997A25" w14:textId="77777777" w:rsidR="00C31818" w:rsidRPr="00C31818" w:rsidRDefault="00C31818" w:rsidP="00C31818">
      <w:r w:rsidRPr="00C31818">
        <w:t xml:space="preserve">  Cxy = np.abs(Pxy)**2 / Pxx / Pyy</w:t>
      </w:r>
    </w:p>
    <w:p w14:paraId="7DEFBC5F" w14:textId="77777777" w:rsidR="00C31818" w:rsidRPr="00C31818" w:rsidRDefault="00C31818" w:rsidP="00C31818">
      <w:r w:rsidRPr="00C31818">
        <w:t>After oversampling, class counts: Counter({0: 43, 1: 43})</w:t>
      </w:r>
    </w:p>
    <w:p w14:paraId="4C1759DE" w14:textId="77777777" w:rsidR="00E1495E" w:rsidRPr="00E1495E" w:rsidRDefault="00E1495E" w:rsidP="00E1495E">
      <w:r w:rsidRPr="00E1495E">
        <w:t>Epoch 1/200 | Loss: 0.7253</w:t>
      </w:r>
    </w:p>
    <w:p w14:paraId="36DF779C" w14:textId="77777777" w:rsidR="00E1495E" w:rsidRPr="00E1495E" w:rsidRDefault="00E1495E" w:rsidP="00E1495E">
      <w:r w:rsidRPr="00E1495E">
        <w:t>Epoch 2/200 | Loss: 0.7436</w:t>
      </w:r>
    </w:p>
    <w:p w14:paraId="35FC6CF8" w14:textId="77777777" w:rsidR="00E1495E" w:rsidRPr="00E1495E" w:rsidRDefault="00E1495E" w:rsidP="00E1495E">
      <w:r w:rsidRPr="00E1495E">
        <w:t>Epoch 3/200 | Loss: 0.7517</w:t>
      </w:r>
    </w:p>
    <w:p w14:paraId="2FED4302" w14:textId="77777777" w:rsidR="00E1495E" w:rsidRPr="00E1495E" w:rsidRDefault="00E1495E" w:rsidP="00E1495E">
      <w:r w:rsidRPr="00E1495E">
        <w:t>Epoch 4/200 | Loss: 0.7923</w:t>
      </w:r>
    </w:p>
    <w:p w14:paraId="3C306032" w14:textId="77777777" w:rsidR="00E1495E" w:rsidRPr="00E1495E" w:rsidRDefault="00E1495E" w:rsidP="00E1495E">
      <w:r w:rsidRPr="00E1495E">
        <w:t>Epoch 5/200 | Loss: 0.7457</w:t>
      </w:r>
    </w:p>
    <w:p w14:paraId="26E7280C" w14:textId="77777777" w:rsidR="00E1495E" w:rsidRPr="00E1495E" w:rsidRDefault="00E1495E" w:rsidP="00E1495E">
      <w:r w:rsidRPr="00E1495E">
        <w:t>Epoch 6/200 | Loss: 0.7195</w:t>
      </w:r>
    </w:p>
    <w:p w14:paraId="0CF80B96" w14:textId="77777777" w:rsidR="00E1495E" w:rsidRPr="00E1495E" w:rsidRDefault="00E1495E" w:rsidP="00E1495E">
      <w:r w:rsidRPr="00E1495E">
        <w:t>Epoch 7/200 | Loss: 0.7326</w:t>
      </w:r>
    </w:p>
    <w:p w14:paraId="22E127F3" w14:textId="77777777" w:rsidR="00E1495E" w:rsidRPr="00E1495E" w:rsidRDefault="00E1495E" w:rsidP="00E1495E">
      <w:r w:rsidRPr="00E1495E">
        <w:t>Epoch 8/200 | Loss: 0.7775</w:t>
      </w:r>
    </w:p>
    <w:p w14:paraId="32C6606E" w14:textId="77777777" w:rsidR="00E1495E" w:rsidRPr="00E1495E" w:rsidRDefault="00E1495E" w:rsidP="00E1495E">
      <w:r w:rsidRPr="00E1495E">
        <w:t>Epoch 9/200 | Loss: 0.7863</w:t>
      </w:r>
    </w:p>
    <w:p w14:paraId="7F6E3CEA" w14:textId="77777777" w:rsidR="00E1495E" w:rsidRPr="00E1495E" w:rsidRDefault="00E1495E" w:rsidP="00E1495E">
      <w:r w:rsidRPr="00E1495E">
        <w:t>Epoch 10/200 | Loss: 0.7677</w:t>
      </w:r>
    </w:p>
    <w:p w14:paraId="4323DEDC" w14:textId="77777777" w:rsidR="00E1495E" w:rsidRPr="00E1495E" w:rsidRDefault="00E1495E" w:rsidP="00E1495E">
      <w:r w:rsidRPr="00E1495E">
        <w:t>Epoch 11/200 | Loss: 0.7070</w:t>
      </w:r>
    </w:p>
    <w:p w14:paraId="52296F85" w14:textId="77777777" w:rsidR="00E1495E" w:rsidRPr="00E1495E" w:rsidRDefault="00E1495E" w:rsidP="00E1495E">
      <w:r w:rsidRPr="00E1495E">
        <w:t>Epoch 12/200 | Loss: 0.7295</w:t>
      </w:r>
    </w:p>
    <w:p w14:paraId="1AA813BD" w14:textId="77777777" w:rsidR="00E1495E" w:rsidRPr="00E1495E" w:rsidRDefault="00E1495E" w:rsidP="00E1495E">
      <w:r w:rsidRPr="00E1495E">
        <w:t>Epoch 13/200 | Loss: 0.7451</w:t>
      </w:r>
    </w:p>
    <w:p w14:paraId="3D0A0C02" w14:textId="77777777" w:rsidR="00E1495E" w:rsidRPr="00E1495E" w:rsidRDefault="00E1495E" w:rsidP="00E1495E">
      <w:r w:rsidRPr="00E1495E">
        <w:t>Epoch 14/200 | Loss: 0.8022</w:t>
      </w:r>
    </w:p>
    <w:p w14:paraId="457B741B" w14:textId="77777777" w:rsidR="00E1495E" w:rsidRPr="00E1495E" w:rsidRDefault="00E1495E" w:rsidP="00E1495E">
      <w:r w:rsidRPr="00E1495E">
        <w:t>Epoch 15/200 | Loss: 0.7369</w:t>
      </w:r>
    </w:p>
    <w:p w14:paraId="2C21FF4F" w14:textId="77777777" w:rsidR="00E1495E" w:rsidRPr="00E1495E" w:rsidRDefault="00E1495E" w:rsidP="00E1495E">
      <w:r w:rsidRPr="00E1495E">
        <w:t>Epoch 16/200 | Loss: 0.7742</w:t>
      </w:r>
    </w:p>
    <w:p w14:paraId="2F4C48D3" w14:textId="77777777" w:rsidR="00E1495E" w:rsidRPr="00E1495E" w:rsidRDefault="00E1495E" w:rsidP="00E1495E">
      <w:r w:rsidRPr="00E1495E">
        <w:t>Epoch 17/200 | Loss: 0.8113</w:t>
      </w:r>
    </w:p>
    <w:p w14:paraId="1C92994D" w14:textId="77777777" w:rsidR="00E1495E" w:rsidRPr="00E1495E" w:rsidRDefault="00E1495E" w:rsidP="00E1495E">
      <w:r w:rsidRPr="00E1495E">
        <w:t>Epoch 18/200 | Loss: 0.7638</w:t>
      </w:r>
    </w:p>
    <w:p w14:paraId="3F0FDFDC" w14:textId="77777777" w:rsidR="00E1495E" w:rsidRPr="00E1495E" w:rsidRDefault="00E1495E" w:rsidP="00E1495E">
      <w:r w:rsidRPr="00E1495E">
        <w:t>Epoch 19/200 | Loss: 0.7394</w:t>
      </w:r>
    </w:p>
    <w:p w14:paraId="5F0BE04C" w14:textId="77777777" w:rsidR="00E1495E" w:rsidRPr="00E1495E" w:rsidRDefault="00E1495E" w:rsidP="00E1495E">
      <w:r w:rsidRPr="00E1495E">
        <w:t>Epoch 20/200 | Loss: 0.6554</w:t>
      </w:r>
    </w:p>
    <w:p w14:paraId="65A8BA98" w14:textId="77777777" w:rsidR="00E1495E" w:rsidRPr="00E1495E" w:rsidRDefault="00E1495E" w:rsidP="00E1495E">
      <w:r w:rsidRPr="00E1495E">
        <w:t>Epoch 21/200 | Loss: 0.7091</w:t>
      </w:r>
    </w:p>
    <w:p w14:paraId="150B4425" w14:textId="77777777" w:rsidR="00E1495E" w:rsidRPr="00E1495E" w:rsidRDefault="00E1495E" w:rsidP="00E1495E">
      <w:r w:rsidRPr="00E1495E">
        <w:t>Epoch 22/200 | Loss: 0.7159</w:t>
      </w:r>
    </w:p>
    <w:p w14:paraId="6C41FAA2" w14:textId="77777777" w:rsidR="00E1495E" w:rsidRPr="00E1495E" w:rsidRDefault="00E1495E" w:rsidP="00E1495E">
      <w:r w:rsidRPr="00E1495E">
        <w:t>Epoch 23/200 | Loss: 0.7579</w:t>
      </w:r>
    </w:p>
    <w:p w14:paraId="3A3905B9" w14:textId="77777777" w:rsidR="00E1495E" w:rsidRPr="00E1495E" w:rsidRDefault="00E1495E" w:rsidP="00E1495E">
      <w:r w:rsidRPr="00E1495E">
        <w:t>Epoch 24/200 | Loss: 0.6955</w:t>
      </w:r>
    </w:p>
    <w:p w14:paraId="389D6133" w14:textId="77777777" w:rsidR="00E1495E" w:rsidRPr="00E1495E" w:rsidRDefault="00E1495E" w:rsidP="00E1495E">
      <w:r w:rsidRPr="00E1495E">
        <w:t>Epoch 25/200 | Loss: 0.7213</w:t>
      </w:r>
    </w:p>
    <w:p w14:paraId="08A6B6F3" w14:textId="77777777" w:rsidR="00E1495E" w:rsidRPr="00E1495E" w:rsidRDefault="00E1495E" w:rsidP="00E1495E">
      <w:r w:rsidRPr="00E1495E">
        <w:t>Epoch 26/200 | Loss: 0.7247</w:t>
      </w:r>
    </w:p>
    <w:p w14:paraId="7EC53E72" w14:textId="77777777" w:rsidR="00E1495E" w:rsidRPr="00E1495E" w:rsidRDefault="00E1495E" w:rsidP="00E1495E">
      <w:r w:rsidRPr="00E1495E">
        <w:lastRenderedPageBreak/>
        <w:t>Epoch 27/200 | Loss: 0.7666</w:t>
      </w:r>
    </w:p>
    <w:p w14:paraId="6FF9A820" w14:textId="77777777" w:rsidR="00E1495E" w:rsidRPr="00E1495E" w:rsidRDefault="00E1495E" w:rsidP="00E1495E">
      <w:r w:rsidRPr="00E1495E">
        <w:t>Epoch 28/200 | Loss: 0.7207</w:t>
      </w:r>
    </w:p>
    <w:p w14:paraId="57B3D89F" w14:textId="77777777" w:rsidR="00E1495E" w:rsidRPr="00E1495E" w:rsidRDefault="00E1495E" w:rsidP="00E1495E">
      <w:r w:rsidRPr="00E1495E">
        <w:t>Epoch 29/200 | Loss: 0.7028</w:t>
      </w:r>
    </w:p>
    <w:p w14:paraId="298A357D" w14:textId="77777777" w:rsidR="00E1495E" w:rsidRPr="00E1495E" w:rsidRDefault="00E1495E" w:rsidP="00E1495E">
      <w:r w:rsidRPr="00E1495E">
        <w:t>Epoch 30/200 | Loss: 0.7689</w:t>
      </w:r>
    </w:p>
    <w:p w14:paraId="3632BB33" w14:textId="77777777" w:rsidR="00E1495E" w:rsidRPr="00E1495E" w:rsidRDefault="00E1495E" w:rsidP="00E1495E">
      <w:r w:rsidRPr="00E1495E">
        <w:t>Epoch 31/200 | Loss: 0.7427</w:t>
      </w:r>
    </w:p>
    <w:p w14:paraId="5344759C" w14:textId="77777777" w:rsidR="00E1495E" w:rsidRPr="00E1495E" w:rsidRDefault="00E1495E" w:rsidP="00E1495E">
      <w:r w:rsidRPr="00E1495E">
        <w:t>Epoch 32/200 | Loss: 0.7296</w:t>
      </w:r>
    </w:p>
    <w:p w14:paraId="0460B299" w14:textId="77777777" w:rsidR="00E1495E" w:rsidRPr="00E1495E" w:rsidRDefault="00E1495E" w:rsidP="00E1495E">
      <w:r w:rsidRPr="00E1495E">
        <w:t>Epoch 33/200 | Loss: 0.7516</w:t>
      </w:r>
    </w:p>
    <w:p w14:paraId="0CB051A8" w14:textId="77777777" w:rsidR="00E1495E" w:rsidRPr="00E1495E" w:rsidRDefault="00E1495E" w:rsidP="00E1495E">
      <w:r w:rsidRPr="00E1495E">
        <w:t>Epoch 34/200 | Loss: 0.7948</w:t>
      </w:r>
    </w:p>
    <w:p w14:paraId="633944BD" w14:textId="77777777" w:rsidR="00E1495E" w:rsidRPr="00E1495E" w:rsidRDefault="00E1495E" w:rsidP="00E1495E">
      <w:r w:rsidRPr="00E1495E">
        <w:t>Epoch 35/200 | Loss: 0.7813</w:t>
      </w:r>
    </w:p>
    <w:p w14:paraId="270EF508" w14:textId="77777777" w:rsidR="00E1495E" w:rsidRPr="00E1495E" w:rsidRDefault="00E1495E" w:rsidP="00E1495E">
      <w:r w:rsidRPr="00E1495E">
        <w:t>Epoch 36/200 | Loss: 0.7482</w:t>
      </w:r>
    </w:p>
    <w:p w14:paraId="03DAFCBE" w14:textId="77777777" w:rsidR="00E1495E" w:rsidRPr="00E1495E" w:rsidRDefault="00E1495E" w:rsidP="00E1495E">
      <w:r w:rsidRPr="00E1495E">
        <w:t>Epoch 37/200 | Loss: 0.7263</w:t>
      </w:r>
    </w:p>
    <w:p w14:paraId="031EA76B" w14:textId="77777777" w:rsidR="00E1495E" w:rsidRPr="00E1495E" w:rsidRDefault="00E1495E" w:rsidP="00E1495E">
      <w:r w:rsidRPr="00E1495E">
        <w:t>Epoch 38/200 | Loss: 0.7581</w:t>
      </w:r>
    </w:p>
    <w:p w14:paraId="4A0975A8" w14:textId="77777777" w:rsidR="00E1495E" w:rsidRPr="00E1495E" w:rsidRDefault="00E1495E" w:rsidP="00E1495E">
      <w:r w:rsidRPr="00E1495E">
        <w:t>Epoch 39/200 | Loss: 0.7058</w:t>
      </w:r>
    </w:p>
    <w:p w14:paraId="67F39A4E" w14:textId="77777777" w:rsidR="00E1495E" w:rsidRPr="00E1495E" w:rsidRDefault="00E1495E" w:rsidP="00E1495E">
      <w:r w:rsidRPr="00E1495E">
        <w:t>Epoch 40/200 | Loss: 0.7340</w:t>
      </w:r>
    </w:p>
    <w:p w14:paraId="07737EE0" w14:textId="77777777" w:rsidR="00E1495E" w:rsidRPr="00E1495E" w:rsidRDefault="00E1495E" w:rsidP="00E1495E">
      <w:r w:rsidRPr="00E1495E">
        <w:t>Epoch 41/200 | Loss: 0.7355</w:t>
      </w:r>
    </w:p>
    <w:p w14:paraId="74D7175C" w14:textId="77777777" w:rsidR="00E1495E" w:rsidRPr="00E1495E" w:rsidRDefault="00E1495E" w:rsidP="00E1495E">
      <w:r w:rsidRPr="00E1495E">
        <w:t>Epoch 42/200 | Loss: 0.7228</w:t>
      </w:r>
    </w:p>
    <w:p w14:paraId="7AA82944" w14:textId="77777777" w:rsidR="00E1495E" w:rsidRPr="00E1495E" w:rsidRDefault="00E1495E" w:rsidP="00E1495E">
      <w:r w:rsidRPr="00E1495E">
        <w:t>Epoch 43/200 | Loss: 0.7040</w:t>
      </w:r>
    </w:p>
    <w:p w14:paraId="204417DB" w14:textId="77777777" w:rsidR="00E1495E" w:rsidRPr="00E1495E" w:rsidRDefault="00E1495E" w:rsidP="00E1495E">
      <w:r w:rsidRPr="00E1495E">
        <w:t>Epoch 44/200 | Loss: 0.7498</w:t>
      </w:r>
    </w:p>
    <w:p w14:paraId="6F53F3AA" w14:textId="77777777" w:rsidR="00E1495E" w:rsidRPr="00E1495E" w:rsidRDefault="00E1495E" w:rsidP="00E1495E">
      <w:r w:rsidRPr="00E1495E">
        <w:t>Epoch 45/200 | Loss: 0.7256</w:t>
      </w:r>
    </w:p>
    <w:p w14:paraId="02B7A910" w14:textId="77777777" w:rsidR="00E1495E" w:rsidRPr="00E1495E" w:rsidRDefault="00E1495E" w:rsidP="00E1495E">
      <w:r w:rsidRPr="00E1495E">
        <w:t>Epoch 46/200 | Loss: 0.6899</w:t>
      </w:r>
    </w:p>
    <w:p w14:paraId="5ADD784B" w14:textId="77777777" w:rsidR="00E1495E" w:rsidRPr="00E1495E" w:rsidRDefault="00E1495E" w:rsidP="00E1495E">
      <w:r w:rsidRPr="00E1495E">
        <w:t>Epoch 47/200 | Loss: 0.7038</w:t>
      </w:r>
    </w:p>
    <w:p w14:paraId="7D5CB8E6" w14:textId="77777777" w:rsidR="00E1495E" w:rsidRPr="00E1495E" w:rsidRDefault="00E1495E" w:rsidP="00E1495E">
      <w:r w:rsidRPr="00E1495E">
        <w:t>Epoch 48/200 | Loss: 0.7033</w:t>
      </w:r>
    </w:p>
    <w:p w14:paraId="692E56B9" w14:textId="77777777" w:rsidR="00E1495E" w:rsidRPr="00E1495E" w:rsidRDefault="00E1495E" w:rsidP="00E1495E">
      <w:r w:rsidRPr="00E1495E">
        <w:t>Epoch 49/200 | Loss: 0.7190</w:t>
      </w:r>
    </w:p>
    <w:p w14:paraId="31C1EB1F" w14:textId="77777777" w:rsidR="00E1495E" w:rsidRPr="00E1495E" w:rsidRDefault="00E1495E" w:rsidP="00E1495E">
      <w:r w:rsidRPr="00E1495E">
        <w:t>Epoch 50/200 | Loss: 0.7347</w:t>
      </w:r>
    </w:p>
    <w:p w14:paraId="7765DE06" w14:textId="77777777" w:rsidR="00E1495E" w:rsidRPr="00E1495E" w:rsidRDefault="00E1495E" w:rsidP="00E1495E">
      <w:r w:rsidRPr="00E1495E">
        <w:t>Epoch 51/200 | Loss: 0.7696</w:t>
      </w:r>
    </w:p>
    <w:p w14:paraId="1A037D40" w14:textId="77777777" w:rsidR="00E1495E" w:rsidRPr="00E1495E" w:rsidRDefault="00E1495E" w:rsidP="00E1495E">
      <w:r w:rsidRPr="00E1495E">
        <w:t>Epoch 52/200 | Loss: 0.7161</w:t>
      </w:r>
    </w:p>
    <w:p w14:paraId="12E8B77A" w14:textId="77777777" w:rsidR="00E1495E" w:rsidRPr="00E1495E" w:rsidRDefault="00E1495E" w:rsidP="00E1495E">
      <w:r w:rsidRPr="00E1495E">
        <w:t>Epoch 53/200 | Loss: 0.7809</w:t>
      </w:r>
    </w:p>
    <w:p w14:paraId="04D371C8" w14:textId="77777777" w:rsidR="00E1495E" w:rsidRPr="00E1495E" w:rsidRDefault="00E1495E" w:rsidP="00E1495E">
      <w:r w:rsidRPr="00E1495E">
        <w:t>Epoch 54/200 | Loss: 0.7229</w:t>
      </w:r>
    </w:p>
    <w:p w14:paraId="3EC0AA72" w14:textId="77777777" w:rsidR="00E1495E" w:rsidRPr="00E1495E" w:rsidRDefault="00E1495E" w:rsidP="00E1495E">
      <w:r w:rsidRPr="00E1495E">
        <w:t>Epoch 55/200 | Loss: 0.6673</w:t>
      </w:r>
    </w:p>
    <w:p w14:paraId="0057B860" w14:textId="77777777" w:rsidR="00E1495E" w:rsidRPr="00E1495E" w:rsidRDefault="00E1495E" w:rsidP="00E1495E">
      <w:r w:rsidRPr="00E1495E">
        <w:t>Epoch 56/200 | Loss: 0.7266</w:t>
      </w:r>
    </w:p>
    <w:p w14:paraId="4048F000" w14:textId="77777777" w:rsidR="00E1495E" w:rsidRPr="00E1495E" w:rsidRDefault="00E1495E" w:rsidP="00E1495E">
      <w:r w:rsidRPr="00E1495E">
        <w:t>Epoch 57/200 | Loss: 0.6926</w:t>
      </w:r>
    </w:p>
    <w:p w14:paraId="492C0186" w14:textId="77777777" w:rsidR="00E1495E" w:rsidRPr="00E1495E" w:rsidRDefault="00E1495E" w:rsidP="00E1495E">
      <w:r w:rsidRPr="00E1495E">
        <w:lastRenderedPageBreak/>
        <w:t>Epoch 58/200 | Loss: 0.7116</w:t>
      </w:r>
    </w:p>
    <w:p w14:paraId="38434B85" w14:textId="77777777" w:rsidR="00E1495E" w:rsidRPr="00E1495E" w:rsidRDefault="00E1495E" w:rsidP="00E1495E">
      <w:r w:rsidRPr="00E1495E">
        <w:t>Epoch 59/200 | Loss: 0.7007</w:t>
      </w:r>
    </w:p>
    <w:p w14:paraId="08B4FEFE" w14:textId="77777777" w:rsidR="00E1495E" w:rsidRPr="00E1495E" w:rsidRDefault="00E1495E" w:rsidP="00E1495E">
      <w:r w:rsidRPr="00E1495E">
        <w:t>Epoch 60/200 | Loss: 0.7153</w:t>
      </w:r>
    </w:p>
    <w:p w14:paraId="22A7094D" w14:textId="77777777" w:rsidR="00E1495E" w:rsidRPr="00E1495E" w:rsidRDefault="00E1495E" w:rsidP="00E1495E">
      <w:r w:rsidRPr="00E1495E">
        <w:t>Epoch 61/200 | Loss: 0.7097</w:t>
      </w:r>
    </w:p>
    <w:p w14:paraId="7D1C9D32" w14:textId="77777777" w:rsidR="00E1495E" w:rsidRPr="00E1495E" w:rsidRDefault="00E1495E" w:rsidP="00E1495E">
      <w:r w:rsidRPr="00E1495E">
        <w:t>Epoch 62/200 | Loss: 0.6579</w:t>
      </w:r>
    </w:p>
    <w:p w14:paraId="4DC77948" w14:textId="77777777" w:rsidR="00E1495E" w:rsidRPr="00E1495E" w:rsidRDefault="00E1495E" w:rsidP="00E1495E">
      <w:r w:rsidRPr="00E1495E">
        <w:t>Epoch 63/200 | Loss: 0.7552</w:t>
      </w:r>
    </w:p>
    <w:p w14:paraId="78848B35" w14:textId="77777777" w:rsidR="00E1495E" w:rsidRPr="00E1495E" w:rsidRDefault="00E1495E" w:rsidP="00E1495E">
      <w:r w:rsidRPr="00E1495E">
        <w:t>Epoch 64/200 | Loss: 0.7319</w:t>
      </w:r>
    </w:p>
    <w:p w14:paraId="0FDD581C" w14:textId="77777777" w:rsidR="00E1495E" w:rsidRPr="00E1495E" w:rsidRDefault="00E1495E" w:rsidP="00E1495E">
      <w:r w:rsidRPr="00E1495E">
        <w:t>Epoch 65/200 | Loss: 0.6606</w:t>
      </w:r>
    </w:p>
    <w:p w14:paraId="3989D45B" w14:textId="77777777" w:rsidR="00E1495E" w:rsidRPr="00E1495E" w:rsidRDefault="00E1495E" w:rsidP="00E1495E">
      <w:r w:rsidRPr="00E1495E">
        <w:t>Epoch 66/200 | Loss: 0.7161</w:t>
      </w:r>
    </w:p>
    <w:p w14:paraId="77A48B03" w14:textId="77777777" w:rsidR="00E1495E" w:rsidRPr="00E1495E" w:rsidRDefault="00E1495E" w:rsidP="00E1495E">
      <w:r w:rsidRPr="00E1495E">
        <w:t>Epoch 67/200 | Loss: 0.6757</w:t>
      </w:r>
    </w:p>
    <w:p w14:paraId="7E75D7C4" w14:textId="77777777" w:rsidR="00E1495E" w:rsidRPr="00E1495E" w:rsidRDefault="00E1495E" w:rsidP="00E1495E">
      <w:r w:rsidRPr="00E1495E">
        <w:t>Epoch 68/200 | Loss: 0.6919</w:t>
      </w:r>
    </w:p>
    <w:p w14:paraId="09E366C7" w14:textId="77777777" w:rsidR="00E1495E" w:rsidRPr="00E1495E" w:rsidRDefault="00E1495E" w:rsidP="00E1495E">
      <w:r w:rsidRPr="00E1495E">
        <w:t>Epoch 69/200 | Loss: 0.6702</w:t>
      </w:r>
    </w:p>
    <w:p w14:paraId="73EA9B69" w14:textId="77777777" w:rsidR="00E1495E" w:rsidRPr="00E1495E" w:rsidRDefault="00E1495E" w:rsidP="00E1495E">
      <w:r w:rsidRPr="00E1495E">
        <w:t>Epoch 70/200 | Loss: 0.7488</w:t>
      </w:r>
    </w:p>
    <w:p w14:paraId="0A58F10D" w14:textId="77777777" w:rsidR="00E1495E" w:rsidRPr="00E1495E" w:rsidRDefault="00E1495E" w:rsidP="00E1495E">
      <w:r w:rsidRPr="00E1495E">
        <w:t>Epoch 71/200 | Loss: 0.7074</w:t>
      </w:r>
    </w:p>
    <w:p w14:paraId="11243467" w14:textId="77777777" w:rsidR="00E1495E" w:rsidRPr="00E1495E" w:rsidRDefault="00E1495E" w:rsidP="00E1495E">
      <w:r w:rsidRPr="00E1495E">
        <w:t>Epoch 72/200 | Loss: 0.6940</w:t>
      </w:r>
    </w:p>
    <w:p w14:paraId="34FAFB22" w14:textId="77777777" w:rsidR="00E1495E" w:rsidRPr="00E1495E" w:rsidRDefault="00E1495E" w:rsidP="00E1495E">
      <w:r w:rsidRPr="00E1495E">
        <w:t>Epoch 73/200 | Loss: 0.6991</w:t>
      </w:r>
    </w:p>
    <w:p w14:paraId="1B81052C" w14:textId="77777777" w:rsidR="00E1495E" w:rsidRPr="00E1495E" w:rsidRDefault="00E1495E" w:rsidP="00E1495E">
      <w:r w:rsidRPr="00E1495E">
        <w:t>Epoch 74/200 | Loss: 0.6535</w:t>
      </w:r>
    </w:p>
    <w:p w14:paraId="3FB016D7" w14:textId="77777777" w:rsidR="00E1495E" w:rsidRPr="00E1495E" w:rsidRDefault="00E1495E" w:rsidP="00E1495E">
      <w:r w:rsidRPr="00E1495E">
        <w:t>Epoch 75/200 | Loss: 0.6706</w:t>
      </w:r>
    </w:p>
    <w:p w14:paraId="6169163D" w14:textId="77777777" w:rsidR="00E1495E" w:rsidRPr="00E1495E" w:rsidRDefault="00E1495E" w:rsidP="00E1495E">
      <w:r w:rsidRPr="00E1495E">
        <w:t>Epoch 76/200 | Loss: 0.7200</w:t>
      </w:r>
    </w:p>
    <w:p w14:paraId="1786FDBA" w14:textId="77777777" w:rsidR="00E1495E" w:rsidRPr="00E1495E" w:rsidRDefault="00E1495E" w:rsidP="00E1495E">
      <w:r w:rsidRPr="00E1495E">
        <w:t>Epoch 77/200 | Loss: 0.7634</w:t>
      </w:r>
    </w:p>
    <w:p w14:paraId="30C07AB3" w14:textId="77777777" w:rsidR="00E1495E" w:rsidRPr="00E1495E" w:rsidRDefault="00E1495E" w:rsidP="00E1495E">
      <w:r w:rsidRPr="00E1495E">
        <w:t>Epoch 78/200 | Loss: 0.7165</w:t>
      </w:r>
    </w:p>
    <w:p w14:paraId="632FEC5B" w14:textId="77777777" w:rsidR="00E1495E" w:rsidRPr="00E1495E" w:rsidRDefault="00E1495E" w:rsidP="00E1495E">
      <w:r w:rsidRPr="00E1495E">
        <w:t>Epoch 79/200 | Loss: 0.7018</w:t>
      </w:r>
    </w:p>
    <w:p w14:paraId="408B5C44" w14:textId="77777777" w:rsidR="00E1495E" w:rsidRPr="00E1495E" w:rsidRDefault="00E1495E" w:rsidP="00E1495E">
      <w:r w:rsidRPr="00E1495E">
        <w:t>Epoch 80/200 | Loss: 0.6866</w:t>
      </w:r>
    </w:p>
    <w:p w14:paraId="3D5F642F" w14:textId="77777777" w:rsidR="00E1495E" w:rsidRPr="00E1495E" w:rsidRDefault="00E1495E" w:rsidP="00E1495E">
      <w:r w:rsidRPr="00E1495E">
        <w:t>Epoch 81/200 | Loss: 0.6739</w:t>
      </w:r>
    </w:p>
    <w:p w14:paraId="0F9343DB" w14:textId="77777777" w:rsidR="00E1495E" w:rsidRPr="00E1495E" w:rsidRDefault="00E1495E" w:rsidP="00E1495E">
      <w:r w:rsidRPr="00E1495E">
        <w:t>Epoch 82/200 | Loss: 0.7152</w:t>
      </w:r>
    </w:p>
    <w:p w14:paraId="1F9EE7CD" w14:textId="77777777" w:rsidR="00E1495E" w:rsidRPr="00E1495E" w:rsidRDefault="00E1495E" w:rsidP="00E1495E">
      <w:r w:rsidRPr="00E1495E">
        <w:t>Epoch 83/200 | Loss: 0.7025</w:t>
      </w:r>
    </w:p>
    <w:p w14:paraId="2E2F62A3" w14:textId="77777777" w:rsidR="00E1495E" w:rsidRPr="00E1495E" w:rsidRDefault="00E1495E" w:rsidP="00E1495E">
      <w:r w:rsidRPr="00E1495E">
        <w:t>Epoch 84/200 | Loss: 0.6886</w:t>
      </w:r>
    </w:p>
    <w:p w14:paraId="6AE7E5C6" w14:textId="77777777" w:rsidR="00E1495E" w:rsidRPr="00E1495E" w:rsidRDefault="00E1495E" w:rsidP="00E1495E">
      <w:r w:rsidRPr="00E1495E">
        <w:t>Epoch 85/200 | Loss: 0.7377</w:t>
      </w:r>
    </w:p>
    <w:p w14:paraId="5D66BF9C" w14:textId="77777777" w:rsidR="00E1495E" w:rsidRPr="00E1495E" w:rsidRDefault="00E1495E" w:rsidP="00E1495E">
      <w:r w:rsidRPr="00E1495E">
        <w:t>Epoch 86/200 | Loss: 0.6938</w:t>
      </w:r>
    </w:p>
    <w:p w14:paraId="49D1A60D" w14:textId="77777777" w:rsidR="00E1495E" w:rsidRPr="00E1495E" w:rsidRDefault="00E1495E" w:rsidP="00E1495E">
      <w:r w:rsidRPr="00E1495E">
        <w:t>Epoch 87/200 | Loss: 0.7236</w:t>
      </w:r>
    </w:p>
    <w:p w14:paraId="0ADC2D86" w14:textId="77777777" w:rsidR="00E1495E" w:rsidRPr="00E1495E" w:rsidRDefault="00E1495E" w:rsidP="00E1495E">
      <w:r w:rsidRPr="00E1495E">
        <w:t>Epoch 88/200 | Loss: 0.7745</w:t>
      </w:r>
    </w:p>
    <w:p w14:paraId="3BCB1744" w14:textId="77777777" w:rsidR="00E1495E" w:rsidRPr="00E1495E" w:rsidRDefault="00E1495E" w:rsidP="00E1495E">
      <w:r w:rsidRPr="00E1495E">
        <w:lastRenderedPageBreak/>
        <w:t>Epoch 89/200 | Loss: 0.7088</w:t>
      </w:r>
    </w:p>
    <w:p w14:paraId="79485E45" w14:textId="77777777" w:rsidR="00E1495E" w:rsidRPr="00E1495E" w:rsidRDefault="00E1495E" w:rsidP="00E1495E">
      <w:r w:rsidRPr="00E1495E">
        <w:t>Epoch 90/200 | Loss: 0.6806</w:t>
      </w:r>
    </w:p>
    <w:p w14:paraId="685583B6" w14:textId="77777777" w:rsidR="00E1495E" w:rsidRPr="00E1495E" w:rsidRDefault="00E1495E" w:rsidP="00E1495E">
      <w:r w:rsidRPr="00E1495E">
        <w:t>Epoch 91/200 | Loss: 0.7019</w:t>
      </w:r>
    </w:p>
    <w:p w14:paraId="33AAC6B1" w14:textId="77777777" w:rsidR="00E1495E" w:rsidRPr="00E1495E" w:rsidRDefault="00E1495E" w:rsidP="00E1495E">
      <w:r w:rsidRPr="00E1495E">
        <w:t>Epoch 92/200 | Loss: 0.7372</w:t>
      </w:r>
    </w:p>
    <w:p w14:paraId="39954B85" w14:textId="77777777" w:rsidR="00E1495E" w:rsidRPr="00E1495E" w:rsidRDefault="00E1495E" w:rsidP="00E1495E">
      <w:r w:rsidRPr="00E1495E">
        <w:t>Epoch 93/200 | Loss: 0.7071</w:t>
      </w:r>
    </w:p>
    <w:p w14:paraId="2F7EF147" w14:textId="77777777" w:rsidR="00E1495E" w:rsidRPr="00E1495E" w:rsidRDefault="00E1495E" w:rsidP="00E1495E">
      <w:r w:rsidRPr="00E1495E">
        <w:t>Epoch 94/200 | Loss: 0.7590</w:t>
      </w:r>
    </w:p>
    <w:p w14:paraId="33FB00F8" w14:textId="77777777" w:rsidR="00E1495E" w:rsidRPr="00E1495E" w:rsidRDefault="00E1495E" w:rsidP="00E1495E">
      <w:r w:rsidRPr="00E1495E">
        <w:t>Epoch 95/200 | Loss: 0.7526</w:t>
      </w:r>
    </w:p>
    <w:p w14:paraId="3F60EB35" w14:textId="77777777" w:rsidR="00E1495E" w:rsidRPr="00E1495E" w:rsidRDefault="00E1495E" w:rsidP="00E1495E">
      <w:r w:rsidRPr="00E1495E">
        <w:t>Epoch 96/200 | Loss: 0.6397</w:t>
      </w:r>
    </w:p>
    <w:p w14:paraId="042C242D" w14:textId="77777777" w:rsidR="00E1495E" w:rsidRPr="00E1495E" w:rsidRDefault="00E1495E" w:rsidP="00E1495E">
      <w:r w:rsidRPr="00E1495E">
        <w:t>Epoch 97/200 | Loss: 0.6459</w:t>
      </w:r>
    </w:p>
    <w:p w14:paraId="2C74969C" w14:textId="77777777" w:rsidR="00E1495E" w:rsidRPr="00E1495E" w:rsidRDefault="00E1495E" w:rsidP="00E1495E">
      <w:r w:rsidRPr="00E1495E">
        <w:t>Epoch 98/200 | Loss: 0.6574</w:t>
      </w:r>
    </w:p>
    <w:p w14:paraId="0FC2A45C" w14:textId="77777777" w:rsidR="00E1495E" w:rsidRPr="00E1495E" w:rsidRDefault="00E1495E" w:rsidP="00E1495E">
      <w:r w:rsidRPr="00E1495E">
        <w:t>Epoch 99/200 | Loss: 0.6694</w:t>
      </w:r>
    </w:p>
    <w:p w14:paraId="39280E0D" w14:textId="77777777" w:rsidR="00E1495E" w:rsidRPr="00E1495E" w:rsidRDefault="00E1495E" w:rsidP="00E1495E">
      <w:r w:rsidRPr="00E1495E">
        <w:t>Epoch 100/200 | Loss: 0.7147</w:t>
      </w:r>
    </w:p>
    <w:p w14:paraId="50AFDE24" w14:textId="77777777" w:rsidR="00E1495E" w:rsidRPr="00E1495E" w:rsidRDefault="00E1495E" w:rsidP="00E1495E">
      <w:r w:rsidRPr="00E1495E">
        <w:t>Epoch 101/200 | Loss: 0.7089</w:t>
      </w:r>
    </w:p>
    <w:p w14:paraId="05E9E79E" w14:textId="77777777" w:rsidR="00E1495E" w:rsidRPr="00E1495E" w:rsidRDefault="00E1495E" w:rsidP="00E1495E">
      <w:r w:rsidRPr="00E1495E">
        <w:t>Epoch 102/200 | Loss: 0.6710</w:t>
      </w:r>
    </w:p>
    <w:p w14:paraId="79675862" w14:textId="77777777" w:rsidR="00E1495E" w:rsidRPr="00E1495E" w:rsidRDefault="00E1495E" w:rsidP="00E1495E">
      <w:r w:rsidRPr="00E1495E">
        <w:t>Epoch 103/200 | Loss: 0.7041</w:t>
      </w:r>
    </w:p>
    <w:p w14:paraId="0CB6AC74" w14:textId="77777777" w:rsidR="00E1495E" w:rsidRPr="00E1495E" w:rsidRDefault="00E1495E" w:rsidP="00E1495E">
      <w:r w:rsidRPr="00E1495E">
        <w:t>Epoch 104/200 | Loss: 0.7483</w:t>
      </w:r>
    </w:p>
    <w:p w14:paraId="57029390" w14:textId="77777777" w:rsidR="00E1495E" w:rsidRPr="00E1495E" w:rsidRDefault="00E1495E" w:rsidP="00E1495E">
      <w:r w:rsidRPr="00E1495E">
        <w:t>Epoch 105/200 | Loss: 0.7247</w:t>
      </w:r>
    </w:p>
    <w:p w14:paraId="18E3E8B6" w14:textId="77777777" w:rsidR="00E1495E" w:rsidRPr="00E1495E" w:rsidRDefault="00E1495E" w:rsidP="00E1495E">
      <w:r w:rsidRPr="00E1495E">
        <w:t>Epoch 106/200 | Loss: 0.6853</w:t>
      </w:r>
    </w:p>
    <w:p w14:paraId="7A634915" w14:textId="77777777" w:rsidR="00E1495E" w:rsidRPr="00E1495E" w:rsidRDefault="00E1495E" w:rsidP="00E1495E">
      <w:r w:rsidRPr="00E1495E">
        <w:t>Epoch 107/200 | Loss: 0.6753</w:t>
      </w:r>
    </w:p>
    <w:p w14:paraId="4DF7A8F5" w14:textId="77777777" w:rsidR="00E1495E" w:rsidRPr="00E1495E" w:rsidRDefault="00E1495E" w:rsidP="00E1495E">
      <w:r w:rsidRPr="00E1495E">
        <w:t>Epoch 108/200 | Loss: 0.6805</w:t>
      </w:r>
    </w:p>
    <w:p w14:paraId="3119A26F" w14:textId="77777777" w:rsidR="00E1495E" w:rsidRPr="00E1495E" w:rsidRDefault="00E1495E" w:rsidP="00E1495E">
      <w:r w:rsidRPr="00E1495E">
        <w:t>Epoch 109/200 | Loss: 0.7202</w:t>
      </w:r>
    </w:p>
    <w:p w14:paraId="3F795796" w14:textId="77777777" w:rsidR="00E1495E" w:rsidRPr="00E1495E" w:rsidRDefault="00E1495E" w:rsidP="00E1495E">
      <w:r w:rsidRPr="00E1495E">
        <w:t>Epoch 110/200 | Loss: 0.7158</w:t>
      </w:r>
    </w:p>
    <w:p w14:paraId="2D21F879" w14:textId="77777777" w:rsidR="00E1495E" w:rsidRPr="00E1495E" w:rsidRDefault="00E1495E" w:rsidP="00E1495E">
      <w:r w:rsidRPr="00E1495E">
        <w:t>Epoch 111/200 | Loss: 0.7038</w:t>
      </w:r>
    </w:p>
    <w:p w14:paraId="0B4611C7" w14:textId="77777777" w:rsidR="00E1495E" w:rsidRPr="00E1495E" w:rsidRDefault="00E1495E" w:rsidP="00E1495E">
      <w:r w:rsidRPr="00E1495E">
        <w:t>Epoch 112/200 | Loss: 0.7459</w:t>
      </w:r>
    </w:p>
    <w:p w14:paraId="1A24AE47" w14:textId="77777777" w:rsidR="00E1495E" w:rsidRPr="00E1495E" w:rsidRDefault="00E1495E" w:rsidP="00E1495E">
      <w:r w:rsidRPr="00E1495E">
        <w:t>Epoch 113/200 | Loss: 0.6842</w:t>
      </w:r>
    </w:p>
    <w:p w14:paraId="0C3E8900" w14:textId="77777777" w:rsidR="00E1495E" w:rsidRPr="00E1495E" w:rsidRDefault="00E1495E" w:rsidP="00E1495E">
      <w:r w:rsidRPr="00E1495E">
        <w:t>Epoch 114/200 | Loss: 0.7458</w:t>
      </w:r>
    </w:p>
    <w:p w14:paraId="561A891C" w14:textId="77777777" w:rsidR="00E1495E" w:rsidRPr="00E1495E" w:rsidRDefault="00E1495E" w:rsidP="00E1495E">
      <w:r w:rsidRPr="00E1495E">
        <w:t>Epoch 115/200 | Loss: 0.7105</w:t>
      </w:r>
    </w:p>
    <w:p w14:paraId="530AD548" w14:textId="77777777" w:rsidR="00E1495E" w:rsidRPr="00E1495E" w:rsidRDefault="00E1495E" w:rsidP="00E1495E">
      <w:r w:rsidRPr="00E1495E">
        <w:t>Epoch 116/200 | Loss: 0.6533</w:t>
      </w:r>
    </w:p>
    <w:p w14:paraId="61A50A63" w14:textId="77777777" w:rsidR="00E1495E" w:rsidRPr="00E1495E" w:rsidRDefault="00E1495E" w:rsidP="00E1495E">
      <w:r w:rsidRPr="00E1495E">
        <w:t>Epoch 117/200 | Loss: 0.6814</w:t>
      </w:r>
    </w:p>
    <w:p w14:paraId="138C7300" w14:textId="77777777" w:rsidR="00E1495E" w:rsidRPr="00E1495E" w:rsidRDefault="00E1495E" w:rsidP="00E1495E">
      <w:r w:rsidRPr="00E1495E">
        <w:t>Epoch 118/200 | Loss: 0.7176</w:t>
      </w:r>
    </w:p>
    <w:p w14:paraId="0E248438" w14:textId="77777777" w:rsidR="00E1495E" w:rsidRPr="00E1495E" w:rsidRDefault="00E1495E" w:rsidP="00E1495E">
      <w:r w:rsidRPr="00E1495E">
        <w:t>Epoch 119/200 | Loss: 0.6230</w:t>
      </w:r>
    </w:p>
    <w:p w14:paraId="29F11B2E" w14:textId="77777777" w:rsidR="00E1495E" w:rsidRPr="00E1495E" w:rsidRDefault="00E1495E" w:rsidP="00E1495E">
      <w:r w:rsidRPr="00E1495E">
        <w:lastRenderedPageBreak/>
        <w:t>Epoch 120/200 | Loss: 0.6429</w:t>
      </w:r>
    </w:p>
    <w:p w14:paraId="21AC8E74" w14:textId="77777777" w:rsidR="00E1495E" w:rsidRPr="00E1495E" w:rsidRDefault="00E1495E" w:rsidP="00E1495E">
      <w:r w:rsidRPr="00E1495E">
        <w:t>Epoch 121/200 | Loss: 0.7385</w:t>
      </w:r>
    </w:p>
    <w:p w14:paraId="73E1AA57" w14:textId="77777777" w:rsidR="00E1495E" w:rsidRPr="00E1495E" w:rsidRDefault="00E1495E" w:rsidP="00E1495E">
      <w:r w:rsidRPr="00E1495E">
        <w:t>Epoch 122/200 | Loss: 0.6777</w:t>
      </w:r>
    </w:p>
    <w:p w14:paraId="3350C045" w14:textId="77777777" w:rsidR="00E1495E" w:rsidRPr="00E1495E" w:rsidRDefault="00E1495E" w:rsidP="00E1495E">
      <w:r w:rsidRPr="00E1495E">
        <w:t>Epoch 123/200 | Loss: 0.6492</w:t>
      </w:r>
    </w:p>
    <w:p w14:paraId="3BECE9DD" w14:textId="77777777" w:rsidR="00E1495E" w:rsidRPr="00E1495E" w:rsidRDefault="00E1495E" w:rsidP="00E1495E">
      <w:r w:rsidRPr="00E1495E">
        <w:t>Epoch 124/200 | Loss: 0.6273</w:t>
      </w:r>
    </w:p>
    <w:p w14:paraId="0AD4921D" w14:textId="77777777" w:rsidR="00E1495E" w:rsidRPr="00E1495E" w:rsidRDefault="00E1495E" w:rsidP="00E1495E">
      <w:r w:rsidRPr="00E1495E">
        <w:t>Epoch 125/200 | Loss: 0.6319</w:t>
      </w:r>
    </w:p>
    <w:p w14:paraId="17F6194F" w14:textId="77777777" w:rsidR="00E1495E" w:rsidRPr="00E1495E" w:rsidRDefault="00E1495E" w:rsidP="00E1495E">
      <w:r w:rsidRPr="00E1495E">
        <w:t>Epoch 126/200 | Loss: 0.6882</w:t>
      </w:r>
    </w:p>
    <w:p w14:paraId="5735BD12" w14:textId="77777777" w:rsidR="00E1495E" w:rsidRPr="00E1495E" w:rsidRDefault="00E1495E" w:rsidP="00E1495E">
      <w:r w:rsidRPr="00E1495E">
        <w:t>Epoch 127/200 | Loss: 0.6478</w:t>
      </w:r>
    </w:p>
    <w:p w14:paraId="43A33F6B" w14:textId="77777777" w:rsidR="00E1495E" w:rsidRPr="00E1495E" w:rsidRDefault="00E1495E" w:rsidP="00E1495E">
      <w:r w:rsidRPr="00E1495E">
        <w:t>Epoch 128/200 | Loss: 0.6901</w:t>
      </w:r>
    </w:p>
    <w:p w14:paraId="68C4CA94" w14:textId="77777777" w:rsidR="00E1495E" w:rsidRPr="00E1495E" w:rsidRDefault="00E1495E" w:rsidP="00E1495E">
      <w:r w:rsidRPr="00E1495E">
        <w:t>Epoch 129/200 | Loss: 0.7742</w:t>
      </w:r>
    </w:p>
    <w:p w14:paraId="609C8062" w14:textId="77777777" w:rsidR="00E1495E" w:rsidRPr="00E1495E" w:rsidRDefault="00E1495E" w:rsidP="00E1495E">
      <w:r w:rsidRPr="00E1495E">
        <w:t>Epoch 130/200 | Loss: 0.6330</w:t>
      </w:r>
    </w:p>
    <w:p w14:paraId="6EF609AA" w14:textId="77777777" w:rsidR="00E1495E" w:rsidRPr="00E1495E" w:rsidRDefault="00E1495E" w:rsidP="00E1495E">
      <w:r w:rsidRPr="00E1495E">
        <w:t>Epoch 131/200 | Loss: 0.6732</w:t>
      </w:r>
    </w:p>
    <w:p w14:paraId="6FDDA555" w14:textId="77777777" w:rsidR="00E1495E" w:rsidRPr="00E1495E" w:rsidRDefault="00E1495E" w:rsidP="00E1495E">
      <w:r w:rsidRPr="00E1495E">
        <w:t>Epoch 132/200 | Loss: 0.6640</w:t>
      </w:r>
    </w:p>
    <w:p w14:paraId="251CA158" w14:textId="77777777" w:rsidR="00E1495E" w:rsidRPr="00E1495E" w:rsidRDefault="00E1495E" w:rsidP="00E1495E">
      <w:r w:rsidRPr="00E1495E">
        <w:t>Epoch 133/200 | Loss: 0.6899</w:t>
      </w:r>
    </w:p>
    <w:p w14:paraId="5666835C" w14:textId="77777777" w:rsidR="00E1495E" w:rsidRPr="00E1495E" w:rsidRDefault="00E1495E" w:rsidP="00E1495E">
      <w:r w:rsidRPr="00E1495E">
        <w:t>Epoch 134/200 | Loss: 0.6971</w:t>
      </w:r>
    </w:p>
    <w:p w14:paraId="35CA4AD2" w14:textId="77777777" w:rsidR="00E1495E" w:rsidRPr="00E1495E" w:rsidRDefault="00E1495E" w:rsidP="00E1495E">
      <w:r w:rsidRPr="00E1495E">
        <w:t>Epoch 135/200 | Loss: 0.8060</w:t>
      </w:r>
    </w:p>
    <w:p w14:paraId="2CA5316F" w14:textId="77777777" w:rsidR="00E1495E" w:rsidRPr="00E1495E" w:rsidRDefault="00E1495E" w:rsidP="00E1495E">
      <w:r w:rsidRPr="00E1495E">
        <w:t>Epoch 136/200 | Loss: 0.7524</w:t>
      </w:r>
    </w:p>
    <w:p w14:paraId="58662C51" w14:textId="77777777" w:rsidR="00E1495E" w:rsidRPr="00E1495E" w:rsidRDefault="00E1495E" w:rsidP="00E1495E">
      <w:r w:rsidRPr="00E1495E">
        <w:t>Epoch 137/200 | Loss: 0.6639</w:t>
      </w:r>
    </w:p>
    <w:p w14:paraId="62BEF3B8" w14:textId="77777777" w:rsidR="00E1495E" w:rsidRPr="00E1495E" w:rsidRDefault="00E1495E" w:rsidP="00E1495E">
      <w:r w:rsidRPr="00E1495E">
        <w:t>Epoch 138/200 | Loss: 0.7143</w:t>
      </w:r>
    </w:p>
    <w:p w14:paraId="5298C0F2" w14:textId="77777777" w:rsidR="00E1495E" w:rsidRPr="00E1495E" w:rsidRDefault="00E1495E" w:rsidP="00E1495E">
      <w:r w:rsidRPr="00E1495E">
        <w:t>Epoch 139/200 | Loss: 0.6714</w:t>
      </w:r>
    </w:p>
    <w:p w14:paraId="492EDB5B" w14:textId="77777777" w:rsidR="00E1495E" w:rsidRPr="00E1495E" w:rsidRDefault="00E1495E" w:rsidP="00E1495E">
      <w:r w:rsidRPr="00E1495E">
        <w:t>Epoch 140/200 | Loss: 0.6444</w:t>
      </w:r>
    </w:p>
    <w:p w14:paraId="25A20AED" w14:textId="77777777" w:rsidR="00E1495E" w:rsidRPr="00E1495E" w:rsidRDefault="00E1495E" w:rsidP="00E1495E">
      <w:r w:rsidRPr="00E1495E">
        <w:t>Epoch 141/200 | Loss: 0.6777</w:t>
      </w:r>
    </w:p>
    <w:p w14:paraId="5489E9E8" w14:textId="77777777" w:rsidR="00E1495E" w:rsidRPr="00E1495E" w:rsidRDefault="00E1495E" w:rsidP="00E1495E">
      <w:r w:rsidRPr="00E1495E">
        <w:t>Epoch 142/200 | Loss: 0.6730</w:t>
      </w:r>
    </w:p>
    <w:p w14:paraId="49DF51E2" w14:textId="77777777" w:rsidR="00E1495E" w:rsidRPr="00E1495E" w:rsidRDefault="00E1495E" w:rsidP="00E1495E">
      <w:r w:rsidRPr="00E1495E">
        <w:t>Epoch 143/200 | Loss: 0.6255</w:t>
      </w:r>
    </w:p>
    <w:p w14:paraId="17551476" w14:textId="77777777" w:rsidR="00E1495E" w:rsidRPr="00E1495E" w:rsidRDefault="00E1495E" w:rsidP="00E1495E">
      <w:r w:rsidRPr="00E1495E">
        <w:t>Epoch 144/200 | Loss: 0.5895</w:t>
      </w:r>
    </w:p>
    <w:p w14:paraId="35FE9FAD" w14:textId="77777777" w:rsidR="00E1495E" w:rsidRPr="00E1495E" w:rsidRDefault="00E1495E" w:rsidP="00E1495E">
      <w:r w:rsidRPr="00E1495E">
        <w:t>Epoch 145/200 | Loss: 0.6800</w:t>
      </w:r>
    </w:p>
    <w:p w14:paraId="04407B28" w14:textId="77777777" w:rsidR="00E1495E" w:rsidRPr="00E1495E" w:rsidRDefault="00E1495E" w:rsidP="00E1495E">
      <w:r w:rsidRPr="00E1495E">
        <w:t>Epoch 146/200 | Loss: 0.7071</w:t>
      </w:r>
    </w:p>
    <w:p w14:paraId="38C14FB3" w14:textId="77777777" w:rsidR="00E1495E" w:rsidRPr="00E1495E" w:rsidRDefault="00E1495E" w:rsidP="00E1495E">
      <w:r w:rsidRPr="00E1495E">
        <w:t>Epoch 147/200 | Loss: 0.6710</w:t>
      </w:r>
    </w:p>
    <w:p w14:paraId="6B1B5945" w14:textId="77777777" w:rsidR="00E1495E" w:rsidRPr="00E1495E" w:rsidRDefault="00E1495E" w:rsidP="00E1495E">
      <w:r w:rsidRPr="00E1495E">
        <w:t>Epoch 148/200 | Loss: 0.5936</w:t>
      </w:r>
    </w:p>
    <w:p w14:paraId="133CA4B4" w14:textId="77777777" w:rsidR="00E1495E" w:rsidRPr="00E1495E" w:rsidRDefault="00E1495E" w:rsidP="00E1495E">
      <w:r w:rsidRPr="00E1495E">
        <w:t>Epoch 149/200 | Loss: 0.6582</w:t>
      </w:r>
    </w:p>
    <w:p w14:paraId="188751F4" w14:textId="77777777" w:rsidR="00E1495E" w:rsidRPr="00E1495E" w:rsidRDefault="00E1495E" w:rsidP="00E1495E">
      <w:r w:rsidRPr="00E1495E">
        <w:t>Epoch 150/200 | Loss: 0.6501</w:t>
      </w:r>
    </w:p>
    <w:p w14:paraId="1A5FB8D6" w14:textId="77777777" w:rsidR="00E1495E" w:rsidRPr="00E1495E" w:rsidRDefault="00E1495E" w:rsidP="00E1495E">
      <w:r w:rsidRPr="00E1495E">
        <w:lastRenderedPageBreak/>
        <w:t>Epoch 151/200 | Loss: 0.6626</w:t>
      </w:r>
    </w:p>
    <w:p w14:paraId="6542B03F" w14:textId="77777777" w:rsidR="00E1495E" w:rsidRPr="00E1495E" w:rsidRDefault="00E1495E" w:rsidP="00E1495E">
      <w:r w:rsidRPr="00E1495E">
        <w:t>Epoch 152/200 | Loss: 0.6600</w:t>
      </w:r>
    </w:p>
    <w:p w14:paraId="4A705E2B" w14:textId="77777777" w:rsidR="00E1495E" w:rsidRPr="00E1495E" w:rsidRDefault="00E1495E" w:rsidP="00E1495E">
      <w:r w:rsidRPr="00E1495E">
        <w:t>Epoch 153/200 | Loss: 0.6956</w:t>
      </w:r>
    </w:p>
    <w:p w14:paraId="53D96612" w14:textId="77777777" w:rsidR="00E1495E" w:rsidRPr="00E1495E" w:rsidRDefault="00E1495E" w:rsidP="00E1495E">
      <w:r w:rsidRPr="00E1495E">
        <w:t>Epoch 154/200 | Loss: 0.6909</w:t>
      </w:r>
    </w:p>
    <w:p w14:paraId="562DA132" w14:textId="77777777" w:rsidR="00E1495E" w:rsidRPr="00E1495E" w:rsidRDefault="00E1495E" w:rsidP="00E1495E">
      <w:r w:rsidRPr="00E1495E">
        <w:t>Epoch 155/200 | Loss: 0.6591</w:t>
      </w:r>
    </w:p>
    <w:p w14:paraId="2F8DE125" w14:textId="77777777" w:rsidR="00E1495E" w:rsidRPr="00E1495E" w:rsidRDefault="00E1495E" w:rsidP="00E1495E">
      <w:r w:rsidRPr="00E1495E">
        <w:t>Epoch 156/200 | Loss: 0.6223</w:t>
      </w:r>
    </w:p>
    <w:p w14:paraId="71030415" w14:textId="77777777" w:rsidR="00E1495E" w:rsidRPr="00E1495E" w:rsidRDefault="00E1495E" w:rsidP="00E1495E">
      <w:r w:rsidRPr="00E1495E">
        <w:t>Epoch 157/200 | Loss: 0.6129</w:t>
      </w:r>
    </w:p>
    <w:p w14:paraId="1BC089F3" w14:textId="77777777" w:rsidR="00E1495E" w:rsidRPr="00E1495E" w:rsidRDefault="00E1495E" w:rsidP="00E1495E">
      <w:r w:rsidRPr="00E1495E">
        <w:t>Epoch 158/200 | Loss: 0.6857</w:t>
      </w:r>
    </w:p>
    <w:p w14:paraId="4478ED8B" w14:textId="77777777" w:rsidR="00E1495E" w:rsidRPr="00E1495E" w:rsidRDefault="00E1495E" w:rsidP="00E1495E">
      <w:r w:rsidRPr="00E1495E">
        <w:t>Epoch 159/200 | Loss: 0.6211</w:t>
      </w:r>
    </w:p>
    <w:p w14:paraId="6E3DC529" w14:textId="77777777" w:rsidR="00E1495E" w:rsidRPr="00E1495E" w:rsidRDefault="00E1495E" w:rsidP="00E1495E">
      <w:r w:rsidRPr="00E1495E">
        <w:t>Epoch 160/200 | Loss: 0.6722</w:t>
      </w:r>
    </w:p>
    <w:p w14:paraId="52C1A3AA" w14:textId="77777777" w:rsidR="00E1495E" w:rsidRPr="00E1495E" w:rsidRDefault="00E1495E" w:rsidP="00E1495E">
      <w:r w:rsidRPr="00E1495E">
        <w:t>Epoch 161/200 | Loss: 0.6490</w:t>
      </w:r>
    </w:p>
    <w:p w14:paraId="69B08EA4" w14:textId="77777777" w:rsidR="00E1495E" w:rsidRPr="00E1495E" w:rsidRDefault="00E1495E" w:rsidP="00E1495E">
      <w:r w:rsidRPr="00E1495E">
        <w:t>Epoch 162/200 | Loss: 0.6094</w:t>
      </w:r>
    </w:p>
    <w:p w14:paraId="355D1A45" w14:textId="77777777" w:rsidR="00E1495E" w:rsidRPr="00E1495E" w:rsidRDefault="00E1495E" w:rsidP="00E1495E">
      <w:r w:rsidRPr="00E1495E">
        <w:t>Epoch 163/200 | Loss: 0.6621</w:t>
      </w:r>
    </w:p>
    <w:p w14:paraId="4FC5AA19" w14:textId="77777777" w:rsidR="00E1495E" w:rsidRPr="00E1495E" w:rsidRDefault="00E1495E" w:rsidP="00E1495E">
      <w:r w:rsidRPr="00E1495E">
        <w:t>Epoch 164/200 | Loss: 0.7201</w:t>
      </w:r>
    </w:p>
    <w:p w14:paraId="6D1B6389" w14:textId="77777777" w:rsidR="00E1495E" w:rsidRPr="00E1495E" w:rsidRDefault="00E1495E" w:rsidP="00E1495E">
      <w:r w:rsidRPr="00E1495E">
        <w:t>Epoch 165/200 | Loss: 0.6458</w:t>
      </w:r>
    </w:p>
    <w:p w14:paraId="4EC67288" w14:textId="77777777" w:rsidR="00E1495E" w:rsidRPr="00E1495E" w:rsidRDefault="00E1495E" w:rsidP="00E1495E">
      <w:r w:rsidRPr="00E1495E">
        <w:t>Epoch 166/200 | Loss: 0.6602</w:t>
      </w:r>
    </w:p>
    <w:p w14:paraId="2E24BDAC" w14:textId="77777777" w:rsidR="00E1495E" w:rsidRPr="00E1495E" w:rsidRDefault="00E1495E" w:rsidP="00E1495E">
      <w:r w:rsidRPr="00E1495E">
        <w:t>Epoch 167/200 | Loss: 0.6712</w:t>
      </w:r>
    </w:p>
    <w:p w14:paraId="528D4966" w14:textId="77777777" w:rsidR="00E1495E" w:rsidRPr="00E1495E" w:rsidRDefault="00E1495E" w:rsidP="00E1495E">
      <w:r w:rsidRPr="00E1495E">
        <w:t>Epoch 168/200 | Loss: 0.7151</w:t>
      </w:r>
    </w:p>
    <w:p w14:paraId="1145A6B3" w14:textId="77777777" w:rsidR="00E1495E" w:rsidRPr="00E1495E" w:rsidRDefault="00E1495E" w:rsidP="00E1495E">
      <w:r w:rsidRPr="00E1495E">
        <w:t>Epoch 169/200 | Loss: 0.6717</w:t>
      </w:r>
    </w:p>
    <w:p w14:paraId="3818CFEF" w14:textId="77777777" w:rsidR="00E1495E" w:rsidRPr="00E1495E" w:rsidRDefault="00E1495E" w:rsidP="00E1495E">
      <w:r w:rsidRPr="00E1495E">
        <w:t>Epoch 170/200 | Loss: 0.6699</w:t>
      </w:r>
    </w:p>
    <w:p w14:paraId="2AEDD26D" w14:textId="77777777" w:rsidR="00E1495E" w:rsidRPr="00E1495E" w:rsidRDefault="00E1495E" w:rsidP="00E1495E">
      <w:r w:rsidRPr="00E1495E">
        <w:t>Epoch 171/200 | Loss: 0.6939</w:t>
      </w:r>
    </w:p>
    <w:p w14:paraId="00AE67D5" w14:textId="77777777" w:rsidR="00E1495E" w:rsidRPr="00E1495E" w:rsidRDefault="00E1495E" w:rsidP="00E1495E">
      <w:r w:rsidRPr="00E1495E">
        <w:t>Epoch 172/200 | Loss: 0.6708</w:t>
      </w:r>
    </w:p>
    <w:p w14:paraId="3DD20DC0" w14:textId="77777777" w:rsidR="00E1495E" w:rsidRPr="00E1495E" w:rsidRDefault="00E1495E" w:rsidP="00E1495E">
      <w:r w:rsidRPr="00E1495E">
        <w:t>Epoch 173/200 | Loss: 0.6603</w:t>
      </w:r>
    </w:p>
    <w:p w14:paraId="3E666182" w14:textId="77777777" w:rsidR="00E1495E" w:rsidRPr="00E1495E" w:rsidRDefault="00E1495E" w:rsidP="00E1495E">
      <w:r w:rsidRPr="00E1495E">
        <w:t>Epoch 174/200 | Loss: 0.6925</w:t>
      </w:r>
    </w:p>
    <w:p w14:paraId="78B78699" w14:textId="77777777" w:rsidR="00E1495E" w:rsidRPr="00E1495E" w:rsidRDefault="00E1495E" w:rsidP="00E1495E">
      <w:r w:rsidRPr="00E1495E">
        <w:t>Epoch 175/200 | Loss: 0.6675</w:t>
      </w:r>
    </w:p>
    <w:p w14:paraId="33B39BA3" w14:textId="77777777" w:rsidR="00E1495E" w:rsidRPr="00E1495E" w:rsidRDefault="00E1495E" w:rsidP="00E1495E">
      <w:r w:rsidRPr="00E1495E">
        <w:t>Epoch 176/200 | Loss: 0.6123</w:t>
      </w:r>
    </w:p>
    <w:p w14:paraId="0C668007" w14:textId="77777777" w:rsidR="00E1495E" w:rsidRPr="00E1495E" w:rsidRDefault="00E1495E" w:rsidP="00E1495E">
      <w:r w:rsidRPr="00E1495E">
        <w:t>Epoch 177/200 | Loss: 0.6421</w:t>
      </w:r>
    </w:p>
    <w:p w14:paraId="534A4EC7" w14:textId="77777777" w:rsidR="00E1495E" w:rsidRPr="00E1495E" w:rsidRDefault="00E1495E" w:rsidP="00E1495E">
      <w:r w:rsidRPr="00E1495E">
        <w:t>Epoch 178/200 | Loss: 0.6961</w:t>
      </w:r>
    </w:p>
    <w:p w14:paraId="64BD1802" w14:textId="77777777" w:rsidR="00E1495E" w:rsidRPr="00E1495E" w:rsidRDefault="00E1495E" w:rsidP="00E1495E">
      <w:r w:rsidRPr="00E1495E">
        <w:t>Epoch 179/200 | Loss: 0.6084</w:t>
      </w:r>
    </w:p>
    <w:p w14:paraId="454EFE43" w14:textId="77777777" w:rsidR="00E1495E" w:rsidRPr="00E1495E" w:rsidRDefault="00E1495E" w:rsidP="00E1495E">
      <w:r w:rsidRPr="00E1495E">
        <w:t>Epoch 180/200 | Loss: 0.6143</w:t>
      </w:r>
    </w:p>
    <w:p w14:paraId="027D1BA6" w14:textId="77777777" w:rsidR="00E1495E" w:rsidRPr="00E1495E" w:rsidRDefault="00E1495E" w:rsidP="00E1495E">
      <w:r w:rsidRPr="00E1495E">
        <w:t>Epoch 181/200 | Loss: 0.6609</w:t>
      </w:r>
    </w:p>
    <w:p w14:paraId="149A517A" w14:textId="77777777" w:rsidR="00E1495E" w:rsidRPr="00E1495E" w:rsidRDefault="00E1495E" w:rsidP="00E1495E">
      <w:r w:rsidRPr="00E1495E">
        <w:lastRenderedPageBreak/>
        <w:t>Epoch 182/200 | Loss: 0.6502</w:t>
      </w:r>
    </w:p>
    <w:p w14:paraId="7F346234" w14:textId="77777777" w:rsidR="00E1495E" w:rsidRPr="00E1495E" w:rsidRDefault="00E1495E" w:rsidP="00E1495E">
      <w:r w:rsidRPr="00E1495E">
        <w:t>Epoch 183/200 | Loss: 0.6845</w:t>
      </w:r>
    </w:p>
    <w:p w14:paraId="17A84E2B" w14:textId="77777777" w:rsidR="00E1495E" w:rsidRPr="00E1495E" w:rsidRDefault="00E1495E" w:rsidP="00E1495E">
      <w:r w:rsidRPr="00E1495E">
        <w:t>Epoch 184/200 | Loss: 0.6600</w:t>
      </w:r>
    </w:p>
    <w:p w14:paraId="2ECB830A" w14:textId="77777777" w:rsidR="00E1495E" w:rsidRPr="00E1495E" w:rsidRDefault="00E1495E" w:rsidP="00E1495E">
      <w:r w:rsidRPr="00E1495E">
        <w:t>Epoch 185/200 | Loss: 0.6736</w:t>
      </w:r>
    </w:p>
    <w:p w14:paraId="506EF20B" w14:textId="77777777" w:rsidR="00E1495E" w:rsidRPr="00E1495E" w:rsidRDefault="00E1495E" w:rsidP="00E1495E">
      <w:r w:rsidRPr="00E1495E">
        <w:t>Epoch 186/200 | Loss: 0.7035</w:t>
      </w:r>
    </w:p>
    <w:p w14:paraId="4B4880EA" w14:textId="77777777" w:rsidR="00E1495E" w:rsidRPr="00E1495E" w:rsidRDefault="00E1495E" w:rsidP="00E1495E">
      <w:r w:rsidRPr="00E1495E">
        <w:t>Epoch 187/200 | Loss: 0.6719</w:t>
      </w:r>
    </w:p>
    <w:p w14:paraId="37866095" w14:textId="77777777" w:rsidR="00E1495E" w:rsidRPr="00E1495E" w:rsidRDefault="00E1495E" w:rsidP="00E1495E">
      <w:r w:rsidRPr="00E1495E">
        <w:t>Epoch 188/200 | Loss: 0.6499</w:t>
      </w:r>
    </w:p>
    <w:p w14:paraId="39340A39" w14:textId="77777777" w:rsidR="00E1495E" w:rsidRPr="00E1495E" w:rsidRDefault="00E1495E" w:rsidP="00E1495E">
      <w:r w:rsidRPr="00E1495E">
        <w:t>Epoch 189/200 | Loss: 0.6922</w:t>
      </w:r>
    </w:p>
    <w:p w14:paraId="1C78FB3C" w14:textId="77777777" w:rsidR="00E1495E" w:rsidRPr="00E1495E" w:rsidRDefault="00E1495E" w:rsidP="00E1495E">
      <w:r w:rsidRPr="00E1495E">
        <w:t>Epoch 190/200 | Loss: 0.6194</w:t>
      </w:r>
    </w:p>
    <w:p w14:paraId="684AEE0F" w14:textId="77777777" w:rsidR="00E1495E" w:rsidRPr="00E1495E" w:rsidRDefault="00E1495E" w:rsidP="00E1495E">
      <w:r w:rsidRPr="00E1495E">
        <w:t>Epoch 191/200 | Loss: 0.6434</w:t>
      </w:r>
    </w:p>
    <w:p w14:paraId="1D9B974F" w14:textId="77777777" w:rsidR="00E1495E" w:rsidRPr="00E1495E" w:rsidRDefault="00E1495E" w:rsidP="00E1495E">
      <w:r w:rsidRPr="00E1495E">
        <w:t>Epoch 192/200 | Loss: 0.6447</w:t>
      </w:r>
    </w:p>
    <w:p w14:paraId="75086DB7" w14:textId="77777777" w:rsidR="00E1495E" w:rsidRPr="00E1495E" w:rsidRDefault="00E1495E" w:rsidP="00E1495E">
      <w:r w:rsidRPr="00E1495E">
        <w:t>Epoch 193/200 | Loss: 0.6196</w:t>
      </w:r>
    </w:p>
    <w:p w14:paraId="5F65F246" w14:textId="77777777" w:rsidR="00E1495E" w:rsidRPr="00E1495E" w:rsidRDefault="00E1495E" w:rsidP="00E1495E">
      <w:r w:rsidRPr="00E1495E">
        <w:t>Epoch 194/200 | Loss: 0.6643</w:t>
      </w:r>
    </w:p>
    <w:p w14:paraId="650C5DBD" w14:textId="77777777" w:rsidR="00E1495E" w:rsidRPr="00E1495E" w:rsidRDefault="00E1495E" w:rsidP="00E1495E">
      <w:r w:rsidRPr="00E1495E">
        <w:t>Epoch 195/200 | Loss: 0.6578</w:t>
      </w:r>
    </w:p>
    <w:p w14:paraId="26751499" w14:textId="77777777" w:rsidR="00E1495E" w:rsidRPr="00E1495E" w:rsidRDefault="00E1495E" w:rsidP="00E1495E">
      <w:r w:rsidRPr="00E1495E">
        <w:t>Epoch 196/200 | Loss: 0.6404</w:t>
      </w:r>
    </w:p>
    <w:p w14:paraId="74A3EB80" w14:textId="77777777" w:rsidR="00E1495E" w:rsidRPr="00E1495E" w:rsidRDefault="00E1495E" w:rsidP="00E1495E">
      <w:r w:rsidRPr="00E1495E">
        <w:t>Epoch 197/200 | Loss: 0.6444</w:t>
      </w:r>
    </w:p>
    <w:p w14:paraId="4F8E7700" w14:textId="77777777" w:rsidR="00E1495E" w:rsidRPr="00E1495E" w:rsidRDefault="00E1495E" w:rsidP="00E1495E">
      <w:r w:rsidRPr="00E1495E">
        <w:t>Epoch 198/200 | Loss: 0.6198</w:t>
      </w:r>
    </w:p>
    <w:p w14:paraId="27780B40" w14:textId="77777777" w:rsidR="00E1495E" w:rsidRPr="00E1495E" w:rsidRDefault="00E1495E" w:rsidP="00E1495E">
      <w:r w:rsidRPr="00E1495E">
        <w:t>Epoch 199/200 | Loss: 0.6610</w:t>
      </w:r>
    </w:p>
    <w:p w14:paraId="43545E55" w14:textId="77777777" w:rsidR="00E1495E" w:rsidRPr="00E1495E" w:rsidRDefault="00E1495E" w:rsidP="00E1495E">
      <w:r w:rsidRPr="00E1495E">
        <w:t>Epoch 200/200 | Loss: 0.7231</w:t>
      </w:r>
    </w:p>
    <w:p w14:paraId="16B3B2AE" w14:textId="77777777" w:rsidR="00E1495E" w:rsidRPr="00E1495E" w:rsidRDefault="00E1495E" w:rsidP="00E1495E">
      <w:r w:rsidRPr="00E1495E">
        <w:drawing>
          <wp:inline distT="0" distB="0" distL="0" distR="0" wp14:anchorId="310BB55F" wp14:editId="09033DDB">
            <wp:extent cx="5731510" cy="2382520"/>
            <wp:effectExtent l="0" t="0" r="2540" b="0"/>
            <wp:docPr id="58640221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A81D9" w14:textId="77777777" w:rsidR="00E1495E" w:rsidRPr="00E1495E" w:rsidRDefault="00E1495E" w:rsidP="00E1495E">
      <w:r w:rsidRPr="00E1495E">
        <w:lastRenderedPageBreak/>
        <w:drawing>
          <wp:inline distT="0" distB="0" distL="0" distR="0" wp14:anchorId="2939BA6E" wp14:editId="287E589F">
            <wp:extent cx="5731510" cy="2407285"/>
            <wp:effectExtent l="0" t="0" r="2540" b="0"/>
            <wp:docPr id="2009598840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423FF" w14:textId="77777777" w:rsidR="00E1495E" w:rsidRPr="00E1495E" w:rsidRDefault="00E1495E" w:rsidP="00E1495E">
      <w:r w:rsidRPr="00E1495E">
        <w:drawing>
          <wp:inline distT="0" distB="0" distL="0" distR="0" wp14:anchorId="26B1DB4A" wp14:editId="7F3CF599">
            <wp:extent cx="5731510" cy="2131695"/>
            <wp:effectExtent l="0" t="0" r="2540" b="1905"/>
            <wp:docPr id="1304691266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5B006" w14:textId="77777777" w:rsidR="00E1495E" w:rsidRPr="00E1495E" w:rsidRDefault="00E1495E" w:rsidP="00E1495E">
      <w:r w:rsidRPr="00E1495E">
        <w:t>Split 2 Accuracy: 0.4286</w:t>
      </w:r>
    </w:p>
    <w:p w14:paraId="34CEAD79" w14:textId="77777777" w:rsidR="00E1495E" w:rsidRPr="00E1495E" w:rsidRDefault="00E1495E" w:rsidP="00E1495E">
      <w:r w:rsidRPr="00E1495E">
        <w:lastRenderedPageBreak/>
        <w:drawing>
          <wp:inline distT="0" distB="0" distL="0" distR="0" wp14:anchorId="10366ABF" wp14:editId="258CFC7F">
            <wp:extent cx="4770120" cy="4145280"/>
            <wp:effectExtent l="0" t="0" r="0" b="7620"/>
            <wp:docPr id="226138106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C5E2" w14:textId="77777777" w:rsidR="00E1495E" w:rsidRPr="00E1495E" w:rsidRDefault="00E1495E" w:rsidP="00E1495E">
      <w:r w:rsidRPr="00E1495E">
        <w:drawing>
          <wp:inline distT="0" distB="0" distL="0" distR="0" wp14:anchorId="12A9D218" wp14:editId="1D6150F3">
            <wp:extent cx="5181600" cy="4145280"/>
            <wp:effectExtent l="0" t="0" r="0" b="7620"/>
            <wp:docPr id="463022698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16185" w14:textId="77777777" w:rsidR="00E1495E" w:rsidRPr="00E1495E" w:rsidRDefault="00E1495E" w:rsidP="00E1495E"/>
    <w:p w14:paraId="37B6ECE1" w14:textId="77777777" w:rsidR="00E1495E" w:rsidRPr="00E1495E" w:rsidRDefault="00E1495E" w:rsidP="00E1495E">
      <w:r w:rsidRPr="00E1495E">
        <w:lastRenderedPageBreak/>
        <w:t>=== ENV1 Split 3/5 ===</w:t>
      </w:r>
    </w:p>
    <w:p w14:paraId="7FAA4B1A" w14:textId="77777777" w:rsidR="00E1495E" w:rsidRPr="00E1495E" w:rsidRDefault="00E1495E" w:rsidP="00E1495E">
      <w:r w:rsidRPr="00E1495E">
        <w:t>After oversampling, class counts: Counter({1: 43, 0: 43})</w:t>
      </w:r>
    </w:p>
    <w:p w14:paraId="43101CB5" w14:textId="77777777" w:rsidR="00E1495E" w:rsidRPr="00E1495E" w:rsidRDefault="00E1495E" w:rsidP="00E1495E">
      <w:hyperlink r:id="rId72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5C2A13C2" w14:textId="77777777" w:rsidR="00E1495E" w:rsidRPr="00E1495E" w:rsidRDefault="00E1495E" w:rsidP="00E1495E">
      <w:r w:rsidRPr="00E1495E">
        <w:t xml:space="preserve">  warnings.warn(out)</w:t>
      </w:r>
    </w:p>
    <w:p w14:paraId="5544E8AB" w14:textId="77777777" w:rsidR="00E1495E" w:rsidRPr="00E1495E" w:rsidRDefault="00E1495E" w:rsidP="00E1495E">
      <w:r w:rsidRPr="00E1495E">
        <w:t>Epoch 1/200 | Loss: 0.6867</w:t>
      </w:r>
    </w:p>
    <w:p w14:paraId="4F9ED73D" w14:textId="77777777" w:rsidR="00E1495E" w:rsidRPr="00E1495E" w:rsidRDefault="00E1495E" w:rsidP="00E1495E">
      <w:r w:rsidRPr="00E1495E">
        <w:t>Epoch 2/200 | Loss: 0.7293</w:t>
      </w:r>
    </w:p>
    <w:p w14:paraId="1BB42750" w14:textId="77777777" w:rsidR="00E1495E" w:rsidRPr="00E1495E" w:rsidRDefault="00E1495E" w:rsidP="00E1495E">
      <w:r w:rsidRPr="00E1495E">
        <w:t>Epoch 3/200 | Loss: 0.7514</w:t>
      </w:r>
    </w:p>
    <w:p w14:paraId="6954EDF8" w14:textId="77777777" w:rsidR="00E1495E" w:rsidRPr="00E1495E" w:rsidRDefault="00E1495E" w:rsidP="00E1495E">
      <w:r w:rsidRPr="00E1495E">
        <w:t>Epoch 4/200 | Loss: 0.7444</w:t>
      </w:r>
    </w:p>
    <w:p w14:paraId="7A3A2EFD" w14:textId="77777777" w:rsidR="00E1495E" w:rsidRPr="00E1495E" w:rsidRDefault="00E1495E" w:rsidP="00E1495E">
      <w:r w:rsidRPr="00E1495E">
        <w:t>Epoch 5/200 | Loss: 0.6998</w:t>
      </w:r>
    </w:p>
    <w:p w14:paraId="25298F55" w14:textId="77777777" w:rsidR="00E1495E" w:rsidRPr="00E1495E" w:rsidRDefault="00E1495E" w:rsidP="00E1495E">
      <w:r w:rsidRPr="00E1495E">
        <w:t>Epoch 6/200 | Loss: 0.6995</w:t>
      </w:r>
    </w:p>
    <w:p w14:paraId="466C6740" w14:textId="77777777" w:rsidR="00E1495E" w:rsidRPr="00E1495E" w:rsidRDefault="00E1495E" w:rsidP="00E1495E">
      <w:r w:rsidRPr="00E1495E">
        <w:t>Epoch 7/200 | Loss: 0.7409</w:t>
      </w:r>
    </w:p>
    <w:p w14:paraId="47C1E501" w14:textId="77777777" w:rsidR="00E1495E" w:rsidRPr="00E1495E" w:rsidRDefault="00E1495E" w:rsidP="00E1495E">
      <w:r w:rsidRPr="00E1495E">
        <w:t>Epoch 8/200 | Loss: 0.7183</w:t>
      </w:r>
    </w:p>
    <w:p w14:paraId="747B40A2" w14:textId="77777777" w:rsidR="00E1495E" w:rsidRPr="00E1495E" w:rsidRDefault="00E1495E" w:rsidP="00E1495E">
      <w:r w:rsidRPr="00E1495E">
        <w:t>Epoch 9/200 | Loss: 0.7562</w:t>
      </w:r>
    </w:p>
    <w:p w14:paraId="376B8EEC" w14:textId="77777777" w:rsidR="00E1495E" w:rsidRPr="00E1495E" w:rsidRDefault="00E1495E" w:rsidP="00E1495E">
      <w:r w:rsidRPr="00E1495E">
        <w:t>Epoch 10/200 | Loss: 0.7096</w:t>
      </w:r>
    </w:p>
    <w:p w14:paraId="3456C82E" w14:textId="77777777" w:rsidR="00E1495E" w:rsidRPr="00E1495E" w:rsidRDefault="00E1495E" w:rsidP="00E1495E">
      <w:r w:rsidRPr="00E1495E">
        <w:t>Epoch 11/200 | Loss: 0.7190</w:t>
      </w:r>
    </w:p>
    <w:p w14:paraId="004A5B64" w14:textId="77777777" w:rsidR="00E1495E" w:rsidRPr="00E1495E" w:rsidRDefault="00E1495E" w:rsidP="00E1495E">
      <w:r w:rsidRPr="00E1495E">
        <w:t>Epoch 12/200 | Loss: 0.7485</w:t>
      </w:r>
    </w:p>
    <w:p w14:paraId="3FA0B42A" w14:textId="77777777" w:rsidR="00E1495E" w:rsidRPr="00E1495E" w:rsidRDefault="00E1495E" w:rsidP="00E1495E">
      <w:r w:rsidRPr="00E1495E">
        <w:t>Epoch 13/200 | Loss: 0.7323</w:t>
      </w:r>
    </w:p>
    <w:p w14:paraId="132C88E0" w14:textId="77777777" w:rsidR="00E1495E" w:rsidRPr="00E1495E" w:rsidRDefault="00E1495E" w:rsidP="00E1495E">
      <w:r w:rsidRPr="00E1495E">
        <w:t>Epoch 14/200 | Loss: 0.7588</w:t>
      </w:r>
    </w:p>
    <w:p w14:paraId="2E8BC488" w14:textId="77777777" w:rsidR="00E1495E" w:rsidRPr="00E1495E" w:rsidRDefault="00E1495E" w:rsidP="00E1495E">
      <w:r w:rsidRPr="00E1495E">
        <w:t>Epoch 15/200 | Loss: 0.7014</w:t>
      </w:r>
    </w:p>
    <w:p w14:paraId="42FF5000" w14:textId="77777777" w:rsidR="00E1495E" w:rsidRPr="00E1495E" w:rsidRDefault="00E1495E" w:rsidP="00E1495E">
      <w:r w:rsidRPr="00E1495E">
        <w:t>Epoch 16/200 | Loss: 0.6994</w:t>
      </w:r>
    </w:p>
    <w:p w14:paraId="57ACEB7C" w14:textId="77777777" w:rsidR="00E1495E" w:rsidRPr="00E1495E" w:rsidRDefault="00E1495E" w:rsidP="00E1495E">
      <w:r w:rsidRPr="00E1495E">
        <w:t>Epoch 17/200 | Loss: 0.6952</w:t>
      </w:r>
    </w:p>
    <w:p w14:paraId="1FD2EBEF" w14:textId="77777777" w:rsidR="00E1495E" w:rsidRPr="00E1495E" w:rsidRDefault="00E1495E" w:rsidP="00E1495E">
      <w:r w:rsidRPr="00E1495E">
        <w:t>Epoch 18/200 | Loss: 0.7535</w:t>
      </w:r>
    </w:p>
    <w:p w14:paraId="79B1FB46" w14:textId="77777777" w:rsidR="00E1495E" w:rsidRPr="00E1495E" w:rsidRDefault="00E1495E" w:rsidP="00E1495E">
      <w:r w:rsidRPr="00E1495E">
        <w:t>Epoch 19/200 | Loss: 0.7028</w:t>
      </w:r>
    </w:p>
    <w:p w14:paraId="3C01A943" w14:textId="77777777" w:rsidR="00E1495E" w:rsidRPr="00E1495E" w:rsidRDefault="00E1495E" w:rsidP="00E1495E">
      <w:r w:rsidRPr="00E1495E">
        <w:t>Epoch 20/200 | Loss: 0.6851</w:t>
      </w:r>
    </w:p>
    <w:p w14:paraId="26C73A7F" w14:textId="77777777" w:rsidR="00E1495E" w:rsidRPr="00E1495E" w:rsidRDefault="00E1495E" w:rsidP="00E1495E">
      <w:r w:rsidRPr="00E1495E">
        <w:t>Epoch 21/200 | Loss: 0.7006</w:t>
      </w:r>
    </w:p>
    <w:p w14:paraId="441BD4BB" w14:textId="77777777" w:rsidR="00E1495E" w:rsidRPr="00E1495E" w:rsidRDefault="00E1495E" w:rsidP="00E1495E">
      <w:r w:rsidRPr="00E1495E">
        <w:t>Epoch 22/200 | Loss: 0.7588</w:t>
      </w:r>
    </w:p>
    <w:p w14:paraId="7ABCE56B" w14:textId="77777777" w:rsidR="00E1495E" w:rsidRPr="00E1495E" w:rsidRDefault="00E1495E" w:rsidP="00E1495E">
      <w:r w:rsidRPr="00E1495E">
        <w:t>Epoch 23/200 | Loss: 0.7696</w:t>
      </w:r>
    </w:p>
    <w:p w14:paraId="3BBA31C2" w14:textId="77777777" w:rsidR="00E1495E" w:rsidRPr="00E1495E" w:rsidRDefault="00E1495E" w:rsidP="00E1495E">
      <w:r w:rsidRPr="00E1495E">
        <w:t>Epoch 24/200 | Loss: 0.7223</w:t>
      </w:r>
    </w:p>
    <w:p w14:paraId="7113AAED" w14:textId="77777777" w:rsidR="00E1495E" w:rsidRPr="00E1495E" w:rsidRDefault="00E1495E" w:rsidP="00E1495E">
      <w:r w:rsidRPr="00E1495E">
        <w:t>Epoch 25/200 | Loss: 0.7589</w:t>
      </w:r>
    </w:p>
    <w:p w14:paraId="1A9142EE" w14:textId="77777777" w:rsidR="00E1495E" w:rsidRPr="00E1495E" w:rsidRDefault="00E1495E" w:rsidP="00E1495E">
      <w:r w:rsidRPr="00E1495E">
        <w:t>Epoch 26/200 | Loss: 0.7550</w:t>
      </w:r>
    </w:p>
    <w:p w14:paraId="51C16F9D" w14:textId="77777777" w:rsidR="00E1495E" w:rsidRPr="00E1495E" w:rsidRDefault="00E1495E" w:rsidP="00E1495E">
      <w:r w:rsidRPr="00E1495E">
        <w:lastRenderedPageBreak/>
        <w:t>Epoch 27/200 | Loss: 0.7498</w:t>
      </w:r>
    </w:p>
    <w:p w14:paraId="04E3BAFF" w14:textId="77777777" w:rsidR="00E1495E" w:rsidRPr="00E1495E" w:rsidRDefault="00E1495E" w:rsidP="00E1495E">
      <w:r w:rsidRPr="00E1495E">
        <w:t>Epoch 28/200 | Loss: 0.6745</w:t>
      </w:r>
    </w:p>
    <w:p w14:paraId="2F897DC3" w14:textId="77777777" w:rsidR="00E1495E" w:rsidRPr="00E1495E" w:rsidRDefault="00E1495E" w:rsidP="00E1495E">
      <w:r w:rsidRPr="00E1495E">
        <w:t>Epoch 29/200 | Loss: 0.7687</w:t>
      </w:r>
    </w:p>
    <w:p w14:paraId="48AA735D" w14:textId="77777777" w:rsidR="00E1495E" w:rsidRPr="00E1495E" w:rsidRDefault="00E1495E" w:rsidP="00E1495E">
      <w:r w:rsidRPr="00E1495E">
        <w:t>Epoch 30/200 | Loss: 0.6235</w:t>
      </w:r>
    </w:p>
    <w:p w14:paraId="4E18823D" w14:textId="77777777" w:rsidR="00E1495E" w:rsidRPr="00E1495E" w:rsidRDefault="00E1495E" w:rsidP="00E1495E">
      <w:r w:rsidRPr="00E1495E">
        <w:t>Epoch 31/200 | Loss: 0.7269</w:t>
      </w:r>
    </w:p>
    <w:p w14:paraId="1D4934A1" w14:textId="77777777" w:rsidR="00E1495E" w:rsidRPr="00E1495E" w:rsidRDefault="00E1495E" w:rsidP="00E1495E">
      <w:r w:rsidRPr="00E1495E">
        <w:t>Epoch 32/200 | Loss: 0.7381</w:t>
      </w:r>
    </w:p>
    <w:p w14:paraId="1C74CF7E" w14:textId="77777777" w:rsidR="00E1495E" w:rsidRPr="00E1495E" w:rsidRDefault="00E1495E" w:rsidP="00E1495E">
      <w:r w:rsidRPr="00E1495E">
        <w:t>Epoch 33/200 | Loss: 0.7912</w:t>
      </w:r>
    </w:p>
    <w:p w14:paraId="4848E7CB" w14:textId="77777777" w:rsidR="00E1495E" w:rsidRPr="00E1495E" w:rsidRDefault="00E1495E" w:rsidP="00E1495E">
      <w:r w:rsidRPr="00E1495E">
        <w:t>Epoch 34/200 | Loss: 0.7095</w:t>
      </w:r>
    </w:p>
    <w:p w14:paraId="2FF13A7A" w14:textId="77777777" w:rsidR="00E1495E" w:rsidRPr="00E1495E" w:rsidRDefault="00E1495E" w:rsidP="00E1495E">
      <w:r w:rsidRPr="00E1495E">
        <w:t>Epoch 35/200 | Loss: 0.7406</w:t>
      </w:r>
    </w:p>
    <w:p w14:paraId="545D2B18" w14:textId="77777777" w:rsidR="00E1495E" w:rsidRPr="00E1495E" w:rsidRDefault="00E1495E" w:rsidP="00E1495E">
      <w:r w:rsidRPr="00E1495E">
        <w:t>Epoch 36/200 | Loss: 0.6682</w:t>
      </w:r>
    </w:p>
    <w:p w14:paraId="154B0A38" w14:textId="77777777" w:rsidR="00E1495E" w:rsidRPr="00E1495E" w:rsidRDefault="00E1495E" w:rsidP="00E1495E">
      <w:r w:rsidRPr="00E1495E">
        <w:t>Epoch 37/200 | Loss: 0.7299</w:t>
      </w:r>
    </w:p>
    <w:p w14:paraId="7AD3B94B" w14:textId="77777777" w:rsidR="00E1495E" w:rsidRPr="00E1495E" w:rsidRDefault="00E1495E" w:rsidP="00E1495E">
      <w:r w:rsidRPr="00E1495E">
        <w:t>Epoch 38/200 | Loss: 0.7284</w:t>
      </w:r>
    </w:p>
    <w:p w14:paraId="27785FDE" w14:textId="77777777" w:rsidR="00E1495E" w:rsidRPr="00E1495E" w:rsidRDefault="00E1495E" w:rsidP="00E1495E">
      <w:r w:rsidRPr="00E1495E">
        <w:t>Epoch 39/200 | Loss: 0.7609</w:t>
      </w:r>
    </w:p>
    <w:p w14:paraId="50029799" w14:textId="77777777" w:rsidR="00E1495E" w:rsidRPr="00E1495E" w:rsidRDefault="00E1495E" w:rsidP="00E1495E">
      <w:r w:rsidRPr="00E1495E">
        <w:t>Epoch 40/200 | Loss: 0.6740</w:t>
      </w:r>
    </w:p>
    <w:p w14:paraId="0E7E9B28" w14:textId="77777777" w:rsidR="00E1495E" w:rsidRPr="00E1495E" w:rsidRDefault="00E1495E" w:rsidP="00E1495E">
      <w:r w:rsidRPr="00E1495E">
        <w:t>Epoch 41/200 | Loss: 0.7580</w:t>
      </w:r>
    </w:p>
    <w:p w14:paraId="2A130774" w14:textId="77777777" w:rsidR="00E1495E" w:rsidRPr="00E1495E" w:rsidRDefault="00E1495E" w:rsidP="00E1495E">
      <w:r w:rsidRPr="00E1495E">
        <w:t>Epoch 42/200 | Loss: 0.7366</w:t>
      </w:r>
    </w:p>
    <w:p w14:paraId="3711B047" w14:textId="77777777" w:rsidR="00E1495E" w:rsidRPr="00E1495E" w:rsidRDefault="00E1495E" w:rsidP="00E1495E">
      <w:r w:rsidRPr="00E1495E">
        <w:t>Epoch 43/200 | Loss: 0.6752</w:t>
      </w:r>
    </w:p>
    <w:p w14:paraId="3CA4640B" w14:textId="77777777" w:rsidR="00E1495E" w:rsidRPr="00E1495E" w:rsidRDefault="00E1495E" w:rsidP="00E1495E">
      <w:r w:rsidRPr="00E1495E">
        <w:t>Epoch 44/200 | Loss: 0.6900</w:t>
      </w:r>
    </w:p>
    <w:p w14:paraId="099EC215" w14:textId="77777777" w:rsidR="00E1495E" w:rsidRPr="00E1495E" w:rsidRDefault="00E1495E" w:rsidP="00E1495E">
      <w:r w:rsidRPr="00E1495E">
        <w:t>Epoch 45/200 | Loss: 0.6981</w:t>
      </w:r>
    </w:p>
    <w:p w14:paraId="2A884911" w14:textId="77777777" w:rsidR="00E1495E" w:rsidRPr="00E1495E" w:rsidRDefault="00E1495E" w:rsidP="00E1495E">
      <w:r w:rsidRPr="00E1495E">
        <w:t>Epoch 46/200 | Loss: 0.6243</w:t>
      </w:r>
    </w:p>
    <w:p w14:paraId="4967D5CF" w14:textId="77777777" w:rsidR="00E1495E" w:rsidRPr="00E1495E" w:rsidRDefault="00E1495E" w:rsidP="00E1495E">
      <w:r w:rsidRPr="00E1495E">
        <w:t>Epoch 47/200 | Loss: 0.7127</w:t>
      </w:r>
    </w:p>
    <w:p w14:paraId="2F824EBA" w14:textId="77777777" w:rsidR="00E1495E" w:rsidRPr="00E1495E" w:rsidRDefault="00E1495E" w:rsidP="00E1495E">
      <w:r w:rsidRPr="00E1495E">
        <w:t>Epoch 48/200 | Loss: 0.7238</w:t>
      </w:r>
    </w:p>
    <w:p w14:paraId="3512F7F5" w14:textId="77777777" w:rsidR="00E1495E" w:rsidRPr="00E1495E" w:rsidRDefault="00E1495E" w:rsidP="00E1495E">
      <w:r w:rsidRPr="00E1495E">
        <w:t>Epoch 49/200 | Loss: 0.7099</w:t>
      </w:r>
    </w:p>
    <w:p w14:paraId="33BF494C" w14:textId="77777777" w:rsidR="00E1495E" w:rsidRPr="00E1495E" w:rsidRDefault="00E1495E" w:rsidP="00E1495E">
      <w:r w:rsidRPr="00E1495E">
        <w:t>Epoch 50/200 | Loss: 0.7538</w:t>
      </w:r>
    </w:p>
    <w:p w14:paraId="4C6BB38A" w14:textId="77777777" w:rsidR="00E1495E" w:rsidRPr="00E1495E" w:rsidRDefault="00E1495E" w:rsidP="00E1495E">
      <w:r w:rsidRPr="00E1495E">
        <w:t>Epoch 51/200 | Loss: 0.7433</w:t>
      </w:r>
    </w:p>
    <w:p w14:paraId="5AD3812F" w14:textId="77777777" w:rsidR="00E1495E" w:rsidRPr="00E1495E" w:rsidRDefault="00E1495E" w:rsidP="00E1495E">
      <w:r w:rsidRPr="00E1495E">
        <w:t>Epoch 52/200 | Loss: 0.6994</w:t>
      </w:r>
    </w:p>
    <w:p w14:paraId="7F0FCFEC" w14:textId="77777777" w:rsidR="00E1495E" w:rsidRPr="00E1495E" w:rsidRDefault="00E1495E" w:rsidP="00E1495E">
      <w:r w:rsidRPr="00E1495E">
        <w:t>Epoch 53/200 | Loss: 0.7633</w:t>
      </w:r>
    </w:p>
    <w:p w14:paraId="1CA88780" w14:textId="77777777" w:rsidR="00E1495E" w:rsidRPr="00E1495E" w:rsidRDefault="00E1495E" w:rsidP="00E1495E">
      <w:r w:rsidRPr="00E1495E">
        <w:t>Epoch 54/200 | Loss: 0.6874</w:t>
      </w:r>
    </w:p>
    <w:p w14:paraId="0862E93C" w14:textId="77777777" w:rsidR="00E1495E" w:rsidRPr="00E1495E" w:rsidRDefault="00E1495E" w:rsidP="00E1495E">
      <w:r w:rsidRPr="00E1495E">
        <w:t>Epoch 55/200 | Loss: 0.6509</w:t>
      </w:r>
    </w:p>
    <w:p w14:paraId="559A4AF5" w14:textId="77777777" w:rsidR="00E1495E" w:rsidRPr="00E1495E" w:rsidRDefault="00E1495E" w:rsidP="00E1495E">
      <w:r w:rsidRPr="00E1495E">
        <w:t>Epoch 56/200 | Loss: 0.6416</w:t>
      </w:r>
    </w:p>
    <w:p w14:paraId="1B3A80A2" w14:textId="77777777" w:rsidR="00E1495E" w:rsidRPr="00E1495E" w:rsidRDefault="00E1495E" w:rsidP="00E1495E">
      <w:r w:rsidRPr="00E1495E">
        <w:t>Epoch 57/200 | Loss: 0.7009</w:t>
      </w:r>
    </w:p>
    <w:p w14:paraId="2E658259" w14:textId="77777777" w:rsidR="00E1495E" w:rsidRPr="00E1495E" w:rsidRDefault="00E1495E" w:rsidP="00E1495E">
      <w:r w:rsidRPr="00E1495E">
        <w:lastRenderedPageBreak/>
        <w:t>Epoch 58/200 | Loss: 0.7404</w:t>
      </w:r>
    </w:p>
    <w:p w14:paraId="07464C5A" w14:textId="77777777" w:rsidR="00E1495E" w:rsidRPr="00E1495E" w:rsidRDefault="00E1495E" w:rsidP="00E1495E">
      <w:r w:rsidRPr="00E1495E">
        <w:t>Epoch 59/200 | Loss: 0.6904</w:t>
      </w:r>
    </w:p>
    <w:p w14:paraId="2EEBDF21" w14:textId="77777777" w:rsidR="00E1495E" w:rsidRPr="00E1495E" w:rsidRDefault="00E1495E" w:rsidP="00E1495E">
      <w:r w:rsidRPr="00E1495E">
        <w:t>Epoch 60/200 | Loss: 0.7673</w:t>
      </w:r>
    </w:p>
    <w:p w14:paraId="29DBC4F0" w14:textId="77777777" w:rsidR="00E1495E" w:rsidRPr="00E1495E" w:rsidRDefault="00E1495E" w:rsidP="00E1495E">
      <w:r w:rsidRPr="00E1495E">
        <w:t>Epoch 61/200 | Loss: 0.6293</w:t>
      </w:r>
    </w:p>
    <w:p w14:paraId="6F1EFDC2" w14:textId="77777777" w:rsidR="00E1495E" w:rsidRPr="00E1495E" w:rsidRDefault="00E1495E" w:rsidP="00E1495E">
      <w:r w:rsidRPr="00E1495E">
        <w:t>Epoch 62/200 | Loss: 0.7197</w:t>
      </w:r>
    </w:p>
    <w:p w14:paraId="12F9DBC3" w14:textId="77777777" w:rsidR="00E1495E" w:rsidRPr="00E1495E" w:rsidRDefault="00E1495E" w:rsidP="00E1495E">
      <w:r w:rsidRPr="00E1495E">
        <w:t>Epoch 63/200 | Loss: 0.6910</w:t>
      </w:r>
    </w:p>
    <w:p w14:paraId="16708B0E" w14:textId="77777777" w:rsidR="00E1495E" w:rsidRPr="00E1495E" w:rsidRDefault="00E1495E" w:rsidP="00E1495E">
      <w:r w:rsidRPr="00E1495E">
        <w:t>Epoch 64/200 | Loss: 0.6885</w:t>
      </w:r>
    </w:p>
    <w:p w14:paraId="769348F0" w14:textId="77777777" w:rsidR="00E1495E" w:rsidRPr="00E1495E" w:rsidRDefault="00E1495E" w:rsidP="00E1495E">
      <w:r w:rsidRPr="00E1495E">
        <w:t>Epoch 65/200 | Loss: 0.7679</w:t>
      </w:r>
    </w:p>
    <w:p w14:paraId="0B620984" w14:textId="77777777" w:rsidR="00E1495E" w:rsidRPr="00E1495E" w:rsidRDefault="00E1495E" w:rsidP="00E1495E">
      <w:r w:rsidRPr="00E1495E">
        <w:t>Epoch 66/200 | Loss: 0.7046</w:t>
      </w:r>
    </w:p>
    <w:p w14:paraId="4B13B6D6" w14:textId="77777777" w:rsidR="00E1495E" w:rsidRPr="00E1495E" w:rsidRDefault="00E1495E" w:rsidP="00E1495E">
      <w:r w:rsidRPr="00E1495E">
        <w:t>Epoch 67/200 | Loss: 0.7151</w:t>
      </w:r>
    </w:p>
    <w:p w14:paraId="4E5A1E30" w14:textId="77777777" w:rsidR="00E1495E" w:rsidRPr="00E1495E" w:rsidRDefault="00E1495E" w:rsidP="00E1495E">
      <w:r w:rsidRPr="00E1495E">
        <w:t>Epoch 68/200 | Loss: 0.6952</w:t>
      </w:r>
    </w:p>
    <w:p w14:paraId="7244E73C" w14:textId="77777777" w:rsidR="00E1495E" w:rsidRPr="00E1495E" w:rsidRDefault="00E1495E" w:rsidP="00E1495E">
      <w:r w:rsidRPr="00E1495E">
        <w:t>Epoch 69/200 | Loss: 0.6872</w:t>
      </w:r>
    </w:p>
    <w:p w14:paraId="5867D3CB" w14:textId="77777777" w:rsidR="00E1495E" w:rsidRPr="00E1495E" w:rsidRDefault="00E1495E" w:rsidP="00E1495E">
      <w:r w:rsidRPr="00E1495E">
        <w:t>Epoch 70/200 | Loss: 0.7525</w:t>
      </w:r>
    </w:p>
    <w:p w14:paraId="2234FB46" w14:textId="77777777" w:rsidR="00E1495E" w:rsidRPr="00E1495E" w:rsidRDefault="00E1495E" w:rsidP="00E1495E">
      <w:r w:rsidRPr="00E1495E">
        <w:t>Epoch 71/200 | Loss: 0.7279</w:t>
      </w:r>
    </w:p>
    <w:p w14:paraId="65986ED0" w14:textId="77777777" w:rsidR="00E1495E" w:rsidRPr="00E1495E" w:rsidRDefault="00E1495E" w:rsidP="00E1495E">
      <w:r w:rsidRPr="00E1495E">
        <w:t>Epoch 72/200 | Loss: 0.6479</w:t>
      </w:r>
    </w:p>
    <w:p w14:paraId="23E01F38" w14:textId="77777777" w:rsidR="00E1495E" w:rsidRPr="00E1495E" w:rsidRDefault="00E1495E" w:rsidP="00E1495E">
      <w:r w:rsidRPr="00E1495E">
        <w:t>Epoch 73/200 | Loss: 0.6546</w:t>
      </w:r>
    </w:p>
    <w:p w14:paraId="681A7245" w14:textId="77777777" w:rsidR="00E1495E" w:rsidRPr="00E1495E" w:rsidRDefault="00E1495E" w:rsidP="00E1495E">
      <w:r w:rsidRPr="00E1495E">
        <w:t>Epoch 74/200 | Loss: 0.6951</w:t>
      </w:r>
    </w:p>
    <w:p w14:paraId="599EB37B" w14:textId="77777777" w:rsidR="00E1495E" w:rsidRPr="00E1495E" w:rsidRDefault="00E1495E" w:rsidP="00E1495E">
      <w:r w:rsidRPr="00E1495E">
        <w:t>Epoch 75/200 | Loss: 0.6709</w:t>
      </w:r>
    </w:p>
    <w:p w14:paraId="38585D89" w14:textId="77777777" w:rsidR="00E1495E" w:rsidRPr="00E1495E" w:rsidRDefault="00E1495E" w:rsidP="00E1495E">
      <w:r w:rsidRPr="00E1495E">
        <w:t>Epoch 76/200 | Loss: 0.6817</w:t>
      </w:r>
    </w:p>
    <w:p w14:paraId="3109212B" w14:textId="77777777" w:rsidR="00E1495E" w:rsidRPr="00E1495E" w:rsidRDefault="00E1495E" w:rsidP="00E1495E">
      <w:r w:rsidRPr="00E1495E">
        <w:t>Epoch 77/200 | Loss: 0.6919</w:t>
      </w:r>
    </w:p>
    <w:p w14:paraId="464A44A4" w14:textId="77777777" w:rsidR="00E1495E" w:rsidRPr="00E1495E" w:rsidRDefault="00E1495E" w:rsidP="00E1495E">
      <w:r w:rsidRPr="00E1495E">
        <w:t>Epoch 78/200 | Loss: 0.7024</w:t>
      </w:r>
    </w:p>
    <w:p w14:paraId="2A380F23" w14:textId="77777777" w:rsidR="00E1495E" w:rsidRPr="00E1495E" w:rsidRDefault="00E1495E" w:rsidP="00E1495E">
      <w:r w:rsidRPr="00E1495E">
        <w:t>Epoch 79/200 | Loss: 0.7711</w:t>
      </w:r>
    </w:p>
    <w:p w14:paraId="43A97719" w14:textId="77777777" w:rsidR="00E1495E" w:rsidRPr="00E1495E" w:rsidRDefault="00E1495E" w:rsidP="00E1495E">
      <w:r w:rsidRPr="00E1495E">
        <w:t>Epoch 80/200 | Loss: 0.7116</w:t>
      </w:r>
    </w:p>
    <w:p w14:paraId="574ADB90" w14:textId="77777777" w:rsidR="00E1495E" w:rsidRPr="00E1495E" w:rsidRDefault="00E1495E" w:rsidP="00E1495E">
      <w:r w:rsidRPr="00E1495E">
        <w:t>Epoch 81/200 | Loss: 0.7338</w:t>
      </w:r>
    </w:p>
    <w:p w14:paraId="6DD60936" w14:textId="77777777" w:rsidR="00E1495E" w:rsidRPr="00E1495E" w:rsidRDefault="00E1495E" w:rsidP="00E1495E">
      <w:r w:rsidRPr="00E1495E">
        <w:t>Epoch 82/200 | Loss: 0.6770</w:t>
      </w:r>
    </w:p>
    <w:p w14:paraId="472C5E05" w14:textId="77777777" w:rsidR="00E1495E" w:rsidRPr="00E1495E" w:rsidRDefault="00E1495E" w:rsidP="00E1495E">
      <w:r w:rsidRPr="00E1495E">
        <w:t>Epoch 83/200 | Loss: 0.7232</w:t>
      </w:r>
    </w:p>
    <w:p w14:paraId="0C1FB3F8" w14:textId="77777777" w:rsidR="00E1495E" w:rsidRPr="00E1495E" w:rsidRDefault="00E1495E" w:rsidP="00E1495E">
      <w:r w:rsidRPr="00E1495E">
        <w:t>Epoch 84/200 | Loss: 0.6853</w:t>
      </w:r>
    </w:p>
    <w:p w14:paraId="3747F5E1" w14:textId="77777777" w:rsidR="00E1495E" w:rsidRPr="00E1495E" w:rsidRDefault="00E1495E" w:rsidP="00E1495E">
      <w:r w:rsidRPr="00E1495E">
        <w:t>Epoch 85/200 | Loss: 0.7612</w:t>
      </w:r>
    </w:p>
    <w:p w14:paraId="5EB088D6" w14:textId="77777777" w:rsidR="00E1495E" w:rsidRPr="00E1495E" w:rsidRDefault="00E1495E" w:rsidP="00E1495E">
      <w:r w:rsidRPr="00E1495E">
        <w:t>Epoch 86/200 | Loss: 0.7162</w:t>
      </w:r>
    </w:p>
    <w:p w14:paraId="357E5A40" w14:textId="77777777" w:rsidR="00E1495E" w:rsidRPr="00E1495E" w:rsidRDefault="00E1495E" w:rsidP="00E1495E">
      <w:r w:rsidRPr="00E1495E">
        <w:t>Epoch 87/200 | Loss: 0.6781</w:t>
      </w:r>
    </w:p>
    <w:p w14:paraId="4B59214A" w14:textId="77777777" w:rsidR="00E1495E" w:rsidRPr="00E1495E" w:rsidRDefault="00E1495E" w:rsidP="00E1495E">
      <w:r w:rsidRPr="00E1495E">
        <w:t>Epoch 88/200 | Loss: 0.7088</w:t>
      </w:r>
    </w:p>
    <w:p w14:paraId="355EFE22" w14:textId="77777777" w:rsidR="00E1495E" w:rsidRPr="00E1495E" w:rsidRDefault="00E1495E" w:rsidP="00E1495E">
      <w:r w:rsidRPr="00E1495E">
        <w:lastRenderedPageBreak/>
        <w:t>Epoch 89/200 | Loss: 0.6647</w:t>
      </w:r>
    </w:p>
    <w:p w14:paraId="1848278F" w14:textId="77777777" w:rsidR="00E1495E" w:rsidRPr="00E1495E" w:rsidRDefault="00E1495E" w:rsidP="00E1495E">
      <w:r w:rsidRPr="00E1495E">
        <w:t>Epoch 90/200 | Loss: 0.6714</w:t>
      </w:r>
    </w:p>
    <w:p w14:paraId="23225E2F" w14:textId="77777777" w:rsidR="00E1495E" w:rsidRPr="00E1495E" w:rsidRDefault="00E1495E" w:rsidP="00E1495E">
      <w:r w:rsidRPr="00E1495E">
        <w:t>Epoch 91/200 | Loss: 0.7354</w:t>
      </w:r>
    </w:p>
    <w:p w14:paraId="7884049E" w14:textId="77777777" w:rsidR="00E1495E" w:rsidRPr="00E1495E" w:rsidRDefault="00E1495E" w:rsidP="00E1495E">
      <w:r w:rsidRPr="00E1495E">
        <w:t>Epoch 92/200 | Loss: 0.7140</w:t>
      </w:r>
    </w:p>
    <w:p w14:paraId="7BB20F8A" w14:textId="77777777" w:rsidR="00E1495E" w:rsidRPr="00E1495E" w:rsidRDefault="00E1495E" w:rsidP="00E1495E">
      <w:r w:rsidRPr="00E1495E">
        <w:t>Epoch 93/200 | Loss: 0.6876</w:t>
      </w:r>
    </w:p>
    <w:p w14:paraId="790B21EE" w14:textId="77777777" w:rsidR="00E1495E" w:rsidRPr="00E1495E" w:rsidRDefault="00E1495E" w:rsidP="00E1495E">
      <w:r w:rsidRPr="00E1495E">
        <w:t>Epoch 94/200 | Loss: 0.7199</w:t>
      </w:r>
    </w:p>
    <w:p w14:paraId="3B21B0F4" w14:textId="77777777" w:rsidR="00E1495E" w:rsidRPr="00E1495E" w:rsidRDefault="00E1495E" w:rsidP="00E1495E">
      <w:r w:rsidRPr="00E1495E">
        <w:t>Epoch 95/200 | Loss: 0.6810</w:t>
      </w:r>
    </w:p>
    <w:p w14:paraId="168E6679" w14:textId="77777777" w:rsidR="00E1495E" w:rsidRPr="00E1495E" w:rsidRDefault="00E1495E" w:rsidP="00E1495E">
      <w:r w:rsidRPr="00E1495E">
        <w:t>Epoch 96/200 | Loss: 0.7199</w:t>
      </w:r>
    </w:p>
    <w:p w14:paraId="6FFDDDA9" w14:textId="77777777" w:rsidR="00E1495E" w:rsidRPr="00E1495E" w:rsidRDefault="00E1495E" w:rsidP="00E1495E">
      <w:r w:rsidRPr="00E1495E">
        <w:t>Epoch 97/200 | Loss: 0.6968</w:t>
      </w:r>
    </w:p>
    <w:p w14:paraId="792D94F3" w14:textId="77777777" w:rsidR="00E1495E" w:rsidRPr="00E1495E" w:rsidRDefault="00E1495E" w:rsidP="00E1495E">
      <w:r w:rsidRPr="00E1495E">
        <w:t>Epoch 98/200 | Loss: 0.6806</w:t>
      </w:r>
    </w:p>
    <w:p w14:paraId="64B83885" w14:textId="77777777" w:rsidR="00E1495E" w:rsidRPr="00E1495E" w:rsidRDefault="00E1495E" w:rsidP="00E1495E">
      <w:r w:rsidRPr="00E1495E">
        <w:t>Epoch 99/200 | Loss: 0.6158</w:t>
      </w:r>
    </w:p>
    <w:p w14:paraId="0A5D251B" w14:textId="77777777" w:rsidR="00E1495E" w:rsidRPr="00E1495E" w:rsidRDefault="00E1495E" w:rsidP="00E1495E">
      <w:r w:rsidRPr="00E1495E">
        <w:t>Epoch 100/200 | Loss: 0.7784</w:t>
      </w:r>
    </w:p>
    <w:p w14:paraId="326527AB" w14:textId="77777777" w:rsidR="00E1495E" w:rsidRPr="00E1495E" w:rsidRDefault="00E1495E" w:rsidP="00E1495E">
      <w:r w:rsidRPr="00E1495E">
        <w:t>Epoch 101/200 | Loss: 0.6719</w:t>
      </w:r>
    </w:p>
    <w:p w14:paraId="6DAFA110" w14:textId="77777777" w:rsidR="00E1495E" w:rsidRPr="00E1495E" w:rsidRDefault="00E1495E" w:rsidP="00E1495E">
      <w:r w:rsidRPr="00E1495E">
        <w:t>Epoch 102/200 | Loss: 0.6698</w:t>
      </w:r>
    </w:p>
    <w:p w14:paraId="05C2C9C5" w14:textId="77777777" w:rsidR="00E1495E" w:rsidRPr="00E1495E" w:rsidRDefault="00E1495E" w:rsidP="00E1495E">
      <w:r w:rsidRPr="00E1495E">
        <w:t>Epoch 103/200 | Loss: 0.6894</w:t>
      </w:r>
    </w:p>
    <w:p w14:paraId="1CC32DDC" w14:textId="77777777" w:rsidR="00E1495E" w:rsidRPr="00E1495E" w:rsidRDefault="00E1495E" w:rsidP="00E1495E">
      <w:r w:rsidRPr="00E1495E">
        <w:t>Epoch 104/200 | Loss: 0.6159</w:t>
      </w:r>
    </w:p>
    <w:p w14:paraId="06C3199B" w14:textId="77777777" w:rsidR="00E1495E" w:rsidRPr="00E1495E" w:rsidRDefault="00E1495E" w:rsidP="00E1495E">
      <w:r w:rsidRPr="00E1495E">
        <w:t>Epoch 105/200 | Loss: 0.6769</w:t>
      </w:r>
    </w:p>
    <w:p w14:paraId="05BA0A22" w14:textId="77777777" w:rsidR="00E1495E" w:rsidRPr="00E1495E" w:rsidRDefault="00E1495E" w:rsidP="00E1495E">
      <w:r w:rsidRPr="00E1495E">
        <w:t>Epoch 106/200 | Loss: 0.7518</w:t>
      </w:r>
    </w:p>
    <w:p w14:paraId="4D235E04" w14:textId="77777777" w:rsidR="00E1495E" w:rsidRPr="00E1495E" w:rsidRDefault="00E1495E" w:rsidP="00E1495E">
      <w:r w:rsidRPr="00E1495E">
        <w:t>Epoch 107/200 | Loss: 0.6788</w:t>
      </w:r>
    </w:p>
    <w:p w14:paraId="60DAAAF9" w14:textId="77777777" w:rsidR="00E1495E" w:rsidRPr="00E1495E" w:rsidRDefault="00E1495E" w:rsidP="00E1495E">
      <w:r w:rsidRPr="00E1495E">
        <w:t>Epoch 108/200 | Loss: 0.7406</w:t>
      </w:r>
    </w:p>
    <w:p w14:paraId="3FDE0566" w14:textId="77777777" w:rsidR="00E1495E" w:rsidRPr="00E1495E" w:rsidRDefault="00E1495E" w:rsidP="00E1495E">
      <w:r w:rsidRPr="00E1495E">
        <w:t>Epoch 109/200 | Loss: 0.6899</w:t>
      </w:r>
    </w:p>
    <w:p w14:paraId="4381E5F5" w14:textId="77777777" w:rsidR="00E1495E" w:rsidRPr="00E1495E" w:rsidRDefault="00E1495E" w:rsidP="00E1495E">
      <w:r w:rsidRPr="00E1495E">
        <w:t>Epoch 110/200 | Loss: 0.7147</w:t>
      </w:r>
    </w:p>
    <w:p w14:paraId="695FC1EA" w14:textId="77777777" w:rsidR="00E1495E" w:rsidRPr="00E1495E" w:rsidRDefault="00E1495E" w:rsidP="00E1495E">
      <w:r w:rsidRPr="00E1495E">
        <w:t>Epoch 111/200 | Loss: 0.6993</w:t>
      </w:r>
    </w:p>
    <w:p w14:paraId="199F2D04" w14:textId="77777777" w:rsidR="00E1495E" w:rsidRPr="00E1495E" w:rsidRDefault="00E1495E" w:rsidP="00E1495E">
      <w:r w:rsidRPr="00E1495E">
        <w:t>Epoch 112/200 | Loss: 0.6636</w:t>
      </w:r>
    </w:p>
    <w:p w14:paraId="0A8EA15D" w14:textId="77777777" w:rsidR="00E1495E" w:rsidRPr="00E1495E" w:rsidRDefault="00E1495E" w:rsidP="00E1495E">
      <w:r w:rsidRPr="00E1495E">
        <w:t>Epoch 113/200 | Loss: 0.6796</w:t>
      </w:r>
    </w:p>
    <w:p w14:paraId="1CD11506" w14:textId="77777777" w:rsidR="00E1495E" w:rsidRPr="00E1495E" w:rsidRDefault="00E1495E" w:rsidP="00E1495E">
      <w:r w:rsidRPr="00E1495E">
        <w:t>Epoch 114/200 | Loss: 0.7131</w:t>
      </w:r>
    </w:p>
    <w:p w14:paraId="1C204F6A" w14:textId="77777777" w:rsidR="00E1495E" w:rsidRPr="00E1495E" w:rsidRDefault="00E1495E" w:rsidP="00E1495E">
      <w:r w:rsidRPr="00E1495E">
        <w:t>Epoch 115/200 | Loss: 0.6344</w:t>
      </w:r>
    </w:p>
    <w:p w14:paraId="1E934CE2" w14:textId="77777777" w:rsidR="00E1495E" w:rsidRPr="00E1495E" w:rsidRDefault="00E1495E" w:rsidP="00E1495E">
      <w:r w:rsidRPr="00E1495E">
        <w:t>Epoch 116/200 | Loss: 0.6482</w:t>
      </w:r>
    </w:p>
    <w:p w14:paraId="13F9367F" w14:textId="77777777" w:rsidR="00E1495E" w:rsidRPr="00E1495E" w:rsidRDefault="00E1495E" w:rsidP="00E1495E">
      <w:r w:rsidRPr="00E1495E">
        <w:t>Epoch 117/200 | Loss: 0.6785</w:t>
      </w:r>
    </w:p>
    <w:p w14:paraId="5AAC690C" w14:textId="77777777" w:rsidR="00E1495E" w:rsidRPr="00E1495E" w:rsidRDefault="00E1495E" w:rsidP="00E1495E">
      <w:r w:rsidRPr="00E1495E">
        <w:t>Epoch 118/200 | Loss: 0.7236</w:t>
      </w:r>
    </w:p>
    <w:p w14:paraId="2346D311" w14:textId="77777777" w:rsidR="00E1495E" w:rsidRPr="00E1495E" w:rsidRDefault="00E1495E" w:rsidP="00E1495E">
      <w:r w:rsidRPr="00E1495E">
        <w:t>Epoch 119/200 | Loss: 0.6173</w:t>
      </w:r>
    </w:p>
    <w:p w14:paraId="6F1C079E" w14:textId="77777777" w:rsidR="00E1495E" w:rsidRPr="00E1495E" w:rsidRDefault="00E1495E" w:rsidP="00E1495E">
      <w:r w:rsidRPr="00E1495E">
        <w:lastRenderedPageBreak/>
        <w:t>Epoch 120/200 | Loss: 0.6496</w:t>
      </w:r>
    </w:p>
    <w:p w14:paraId="215D2D70" w14:textId="77777777" w:rsidR="00E1495E" w:rsidRPr="00E1495E" w:rsidRDefault="00E1495E" w:rsidP="00E1495E">
      <w:r w:rsidRPr="00E1495E">
        <w:t>Epoch 121/200 | Loss: 0.7412</w:t>
      </w:r>
    </w:p>
    <w:p w14:paraId="0EA4F10A" w14:textId="77777777" w:rsidR="00E1495E" w:rsidRPr="00E1495E" w:rsidRDefault="00E1495E" w:rsidP="00E1495E">
      <w:r w:rsidRPr="00E1495E">
        <w:t>Epoch 122/200 | Loss: 0.6931</w:t>
      </w:r>
    </w:p>
    <w:p w14:paraId="68BFCDD1" w14:textId="77777777" w:rsidR="00E1495E" w:rsidRPr="00E1495E" w:rsidRDefault="00E1495E" w:rsidP="00E1495E">
      <w:r w:rsidRPr="00E1495E">
        <w:t>Epoch 123/200 | Loss: 0.6866</w:t>
      </w:r>
    </w:p>
    <w:p w14:paraId="2147CC2E" w14:textId="77777777" w:rsidR="00E1495E" w:rsidRPr="00E1495E" w:rsidRDefault="00E1495E" w:rsidP="00E1495E">
      <w:r w:rsidRPr="00E1495E">
        <w:t>Epoch 124/200 | Loss: 0.6734</w:t>
      </w:r>
    </w:p>
    <w:p w14:paraId="5A70C0D9" w14:textId="77777777" w:rsidR="00E1495E" w:rsidRPr="00E1495E" w:rsidRDefault="00E1495E" w:rsidP="00E1495E">
      <w:r w:rsidRPr="00E1495E">
        <w:t>Epoch 125/200 | Loss: 0.6484</w:t>
      </w:r>
    </w:p>
    <w:p w14:paraId="32A33141" w14:textId="77777777" w:rsidR="00E1495E" w:rsidRPr="00E1495E" w:rsidRDefault="00E1495E" w:rsidP="00E1495E">
      <w:r w:rsidRPr="00E1495E">
        <w:t>Epoch 126/200 | Loss: 0.6136</w:t>
      </w:r>
    </w:p>
    <w:p w14:paraId="39A55E16" w14:textId="77777777" w:rsidR="00E1495E" w:rsidRPr="00E1495E" w:rsidRDefault="00E1495E" w:rsidP="00E1495E">
      <w:r w:rsidRPr="00E1495E">
        <w:t>Epoch 127/200 | Loss: 0.7247</w:t>
      </w:r>
    </w:p>
    <w:p w14:paraId="181732CF" w14:textId="77777777" w:rsidR="00E1495E" w:rsidRPr="00E1495E" w:rsidRDefault="00E1495E" w:rsidP="00E1495E">
      <w:r w:rsidRPr="00E1495E">
        <w:t>Epoch 128/200 | Loss: 0.6684</w:t>
      </w:r>
    </w:p>
    <w:p w14:paraId="4D04E73F" w14:textId="77777777" w:rsidR="00E1495E" w:rsidRPr="00E1495E" w:rsidRDefault="00E1495E" w:rsidP="00E1495E">
      <w:r w:rsidRPr="00E1495E">
        <w:t>Epoch 129/200 | Loss: 0.7325</w:t>
      </w:r>
    </w:p>
    <w:p w14:paraId="502830A1" w14:textId="77777777" w:rsidR="00E1495E" w:rsidRPr="00E1495E" w:rsidRDefault="00E1495E" w:rsidP="00E1495E">
      <w:r w:rsidRPr="00E1495E">
        <w:t>Epoch 130/200 | Loss: 0.7361</w:t>
      </w:r>
    </w:p>
    <w:p w14:paraId="30DE7B0A" w14:textId="77777777" w:rsidR="00E1495E" w:rsidRPr="00E1495E" w:rsidRDefault="00E1495E" w:rsidP="00E1495E">
      <w:r w:rsidRPr="00E1495E">
        <w:t>Epoch 131/200 | Loss: 0.7091</w:t>
      </w:r>
    </w:p>
    <w:p w14:paraId="6222ED59" w14:textId="77777777" w:rsidR="00E1495E" w:rsidRPr="00E1495E" w:rsidRDefault="00E1495E" w:rsidP="00E1495E">
      <w:r w:rsidRPr="00E1495E">
        <w:t>Epoch 132/200 | Loss: 0.6991</w:t>
      </w:r>
    </w:p>
    <w:p w14:paraId="70F84A71" w14:textId="77777777" w:rsidR="00E1495E" w:rsidRPr="00E1495E" w:rsidRDefault="00E1495E" w:rsidP="00E1495E">
      <w:r w:rsidRPr="00E1495E">
        <w:t>Epoch 133/200 | Loss: 0.6639</w:t>
      </w:r>
    </w:p>
    <w:p w14:paraId="004CCC76" w14:textId="77777777" w:rsidR="00E1495E" w:rsidRPr="00E1495E" w:rsidRDefault="00E1495E" w:rsidP="00E1495E">
      <w:r w:rsidRPr="00E1495E">
        <w:t>Epoch 134/200 | Loss: 0.6796</w:t>
      </w:r>
    </w:p>
    <w:p w14:paraId="1D4C84A4" w14:textId="77777777" w:rsidR="00E1495E" w:rsidRPr="00E1495E" w:rsidRDefault="00E1495E" w:rsidP="00E1495E">
      <w:r w:rsidRPr="00E1495E">
        <w:t>Epoch 135/200 | Loss: 0.6486</w:t>
      </w:r>
    </w:p>
    <w:p w14:paraId="1B893CC8" w14:textId="77777777" w:rsidR="00E1495E" w:rsidRPr="00E1495E" w:rsidRDefault="00E1495E" w:rsidP="00E1495E">
      <w:r w:rsidRPr="00E1495E">
        <w:t>Epoch 136/200 | Loss: 0.6789</w:t>
      </w:r>
    </w:p>
    <w:p w14:paraId="7AED852B" w14:textId="77777777" w:rsidR="00E1495E" w:rsidRPr="00E1495E" w:rsidRDefault="00E1495E" w:rsidP="00E1495E">
      <w:r w:rsidRPr="00E1495E">
        <w:t>Epoch 137/200 | Loss: 0.7111</w:t>
      </w:r>
    </w:p>
    <w:p w14:paraId="051AAB86" w14:textId="77777777" w:rsidR="00E1495E" w:rsidRPr="00E1495E" w:rsidRDefault="00E1495E" w:rsidP="00E1495E">
      <w:r w:rsidRPr="00E1495E">
        <w:t>Epoch 138/200 | Loss: 0.6827</w:t>
      </w:r>
    </w:p>
    <w:p w14:paraId="6B32F28B" w14:textId="77777777" w:rsidR="00E1495E" w:rsidRPr="00E1495E" w:rsidRDefault="00E1495E" w:rsidP="00E1495E">
      <w:r w:rsidRPr="00E1495E">
        <w:t>Epoch 139/200 | Loss: 0.6461</w:t>
      </w:r>
    </w:p>
    <w:p w14:paraId="1C8FA78C" w14:textId="77777777" w:rsidR="00E1495E" w:rsidRPr="00E1495E" w:rsidRDefault="00E1495E" w:rsidP="00E1495E">
      <w:r w:rsidRPr="00E1495E">
        <w:t>Epoch 140/200 | Loss: 0.7059</w:t>
      </w:r>
    </w:p>
    <w:p w14:paraId="4E1B72CF" w14:textId="77777777" w:rsidR="00E1495E" w:rsidRPr="00E1495E" w:rsidRDefault="00E1495E" w:rsidP="00E1495E">
      <w:r w:rsidRPr="00E1495E">
        <w:t>Epoch 141/200 | Loss: 0.6707</w:t>
      </w:r>
    </w:p>
    <w:p w14:paraId="0E105DF2" w14:textId="77777777" w:rsidR="00E1495E" w:rsidRPr="00E1495E" w:rsidRDefault="00E1495E" w:rsidP="00E1495E">
      <w:r w:rsidRPr="00E1495E">
        <w:t>Epoch 142/200 | Loss: 0.6482</w:t>
      </w:r>
    </w:p>
    <w:p w14:paraId="24F0D23A" w14:textId="77777777" w:rsidR="00E1495E" w:rsidRPr="00E1495E" w:rsidRDefault="00E1495E" w:rsidP="00E1495E">
      <w:r w:rsidRPr="00E1495E">
        <w:t>Epoch 143/200 | Loss: 0.6038</w:t>
      </w:r>
    </w:p>
    <w:p w14:paraId="45BDAF38" w14:textId="77777777" w:rsidR="00E1495E" w:rsidRPr="00E1495E" w:rsidRDefault="00E1495E" w:rsidP="00E1495E">
      <w:r w:rsidRPr="00E1495E">
        <w:t>Epoch 144/200 | Loss: 0.6311</w:t>
      </w:r>
    </w:p>
    <w:p w14:paraId="18F7E15F" w14:textId="77777777" w:rsidR="00E1495E" w:rsidRPr="00E1495E" w:rsidRDefault="00E1495E" w:rsidP="00E1495E">
      <w:r w:rsidRPr="00E1495E">
        <w:t>Epoch 145/200 | Loss: 0.6742</w:t>
      </w:r>
    </w:p>
    <w:p w14:paraId="788DADCF" w14:textId="77777777" w:rsidR="00E1495E" w:rsidRPr="00E1495E" w:rsidRDefault="00E1495E" w:rsidP="00E1495E">
      <w:r w:rsidRPr="00E1495E">
        <w:t>Epoch 146/200 | Loss: 0.6931</w:t>
      </w:r>
    </w:p>
    <w:p w14:paraId="6E51D628" w14:textId="77777777" w:rsidR="00E1495E" w:rsidRPr="00E1495E" w:rsidRDefault="00E1495E" w:rsidP="00E1495E">
      <w:r w:rsidRPr="00E1495E">
        <w:t>Epoch 147/200 | Loss: 0.6656</w:t>
      </w:r>
    </w:p>
    <w:p w14:paraId="5491B564" w14:textId="77777777" w:rsidR="00E1495E" w:rsidRPr="00E1495E" w:rsidRDefault="00E1495E" w:rsidP="00E1495E">
      <w:r w:rsidRPr="00E1495E">
        <w:t>Epoch 148/200 | Loss: 0.6135</w:t>
      </w:r>
    </w:p>
    <w:p w14:paraId="74E896B7" w14:textId="77777777" w:rsidR="00E1495E" w:rsidRPr="00E1495E" w:rsidRDefault="00E1495E" w:rsidP="00E1495E">
      <w:r w:rsidRPr="00E1495E">
        <w:t>Epoch 149/200 | Loss: 0.5779</w:t>
      </w:r>
    </w:p>
    <w:p w14:paraId="19EADF12" w14:textId="77777777" w:rsidR="00E1495E" w:rsidRPr="00E1495E" w:rsidRDefault="00E1495E" w:rsidP="00E1495E">
      <w:r w:rsidRPr="00E1495E">
        <w:t>Epoch 150/200 | Loss: 0.7032</w:t>
      </w:r>
    </w:p>
    <w:p w14:paraId="627C814A" w14:textId="77777777" w:rsidR="00E1495E" w:rsidRPr="00E1495E" w:rsidRDefault="00E1495E" w:rsidP="00E1495E">
      <w:r w:rsidRPr="00E1495E">
        <w:lastRenderedPageBreak/>
        <w:t>Epoch 151/200 | Loss: 0.6567</w:t>
      </w:r>
    </w:p>
    <w:p w14:paraId="5D78E639" w14:textId="77777777" w:rsidR="00E1495E" w:rsidRPr="00E1495E" w:rsidRDefault="00E1495E" w:rsidP="00E1495E">
      <w:r w:rsidRPr="00E1495E">
        <w:t>Epoch 152/200 | Loss: 0.6839</w:t>
      </w:r>
    </w:p>
    <w:p w14:paraId="0224F998" w14:textId="77777777" w:rsidR="00E1495E" w:rsidRPr="00E1495E" w:rsidRDefault="00E1495E" w:rsidP="00E1495E">
      <w:r w:rsidRPr="00E1495E">
        <w:t>Epoch 153/200 | Loss: 0.6478</w:t>
      </w:r>
    </w:p>
    <w:p w14:paraId="5F87EA5F" w14:textId="77777777" w:rsidR="00E1495E" w:rsidRPr="00E1495E" w:rsidRDefault="00E1495E" w:rsidP="00E1495E">
      <w:r w:rsidRPr="00E1495E">
        <w:t>Epoch 154/200 | Loss: 0.6509</w:t>
      </w:r>
    </w:p>
    <w:p w14:paraId="7C373A84" w14:textId="77777777" w:rsidR="00E1495E" w:rsidRPr="00E1495E" w:rsidRDefault="00E1495E" w:rsidP="00E1495E">
      <w:r w:rsidRPr="00E1495E">
        <w:t>Epoch 155/200 | Loss: 0.6447</w:t>
      </w:r>
    </w:p>
    <w:p w14:paraId="6DCCE265" w14:textId="77777777" w:rsidR="00E1495E" w:rsidRPr="00E1495E" w:rsidRDefault="00E1495E" w:rsidP="00E1495E">
      <w:r w:rsidRPr="00E1495E">
        <w:t>Epoch 156/200 | Loss: 0.6345</w:t>
      </w:r>
    </w:p>
    <w:p w14:paraId="6816340D" w14:textId="77777777" w:rsidR="00E1495E" w:rsidRPr="00E1495E" w:rsidRDefault="00E1495E" w:rsidP="00E1495E">
      <w:r w:rsidRPr="00E1495E">
        <w:t>Epoch 157/200 | Loss: 0.6436</w:t>
      </w:r>
    </w:p>
    <w:p w14:paraId="36D7BE33" w14:textId="77777777" w:rsidR="00E1495E" w:rsidRPr="00E1495E" w:rsidRDefault="00E1495E" w:rsidP="00E1495E">
      <w:r w:rsidRPr="00E1495E">
        <w:t>Epoch 158/200 | Loss: 0.7135</w:t>
      </w:r>
    </w:p>
    <w:p w14:paraId="0DA87E73" w14:textId="77777777" w:rsidR="00E1495E" w:rsidRPr="00E1495E" w:rsidRDefault="00E1495E" w:rsidP="00E1495E">
      <w:r w:rsidRPr="00E1495E">
        <w:t>Epoch 159/200 | Loss: 0.6632</w:t>
      </w:r>
    </w:p>
    <w:p w14:paraId="1407C60A" w14:textId="77777777" w:rsidR="00E1495E" w:rsidRPr="00E1495E" w:rsidRDefault="00E1495E" w:rsidP="00E1495E">
      <w:r w:rsidRPr="00E1495E">
        <w:t>Epoch 160/200 | Loss: 0.6527</w:t>
      </w:r>
    </w:p>
    <w:p w14:paraId="09453352" w14:textId="77777777" w:rsidR="00E1495E" w:rsidRPr="00E1495E" w:rsidRDefault="00E1495E" w:rsidP="00E1495E">
      <w:r w:rsidRPr="00E1495E">
        <w:t>Epoch 161/200 | Loss: 0.7127</w:t>
      </w:r>
    </w:p>
    <w:p w14:paraId="3ECE816B" w14:textId="77777777" w:rsidR="00E1495E" w:rsidRPr="00E1495E" w:rsidRDefault="00E1495E" w:rsidP="00E1495E">
      <w:r w:rsidRPr="00E1495E">
        <w:t>Epoch 162/200 | Loss: 0.6835</w:t>
      </w:r>
    </w:p>
    <w:p w14:paraId="1347BB4B" w14:textId="77777777" w:rsidR="00E1495E" w:rsidRPr="00E1495E" w:rsidRDefault="00E1495E" w:rsidP="00E1495E">
      <w:r w:rsidRPr="00E1495E">
        <w:t>Epoch 163/200 | Loss: 0.6043</w:t>
      </w:r>
    </w:p>
    <w:p w14:paraId="41E8E26B" w14:textId="77777777" w:rsidR="00E1495E" w:rsidRPr="00E1495E" w:rsidRDefault="00E1495E" w:rsidP="00E1495E">
      <w:r w:rsidRPr="00E1495E">
        <w:t>Epoch 164/200 | Loss: 0.6050</w:t>
      </w:r>
    </w:p>
    <w:p w14:paraId="1E43093A" w14:textId="77777777" w:rsidR="00E1495E" w:rsidRPr="00E1495E" w:rsidRDefault="00E1495E" w:rsidP="00E1495E">
      <w:r w:rsidRPr="00E1495E">
        <w:t>Epoch 165/200 | Loss: 0.6615</w:t>
      </w:r>
    </w:p>
    <w:p w14:paraId="0CC5AE32" w14:textId="77777777" w:rsidR="00E1495E" w:rsidRPr="00E1495E" w:rsidRDefault="00E1495E" w:rsidP="00E1495E">
      <w:r w:rsidRPr="00E1495E">
        <w:t>Epoch 166/200 | Loss: 0.7249</w:t>
      </w:r>
    </w:p>
    <w:p w14:paraId="16B86984" w14:textId="77777777" w:rsidR="00E1495E" w:rsidRPr="00E1495E" w:rsidRDefault="00E1495E" w:rsidP="00E1495E">
      <w:r w:rsidRPr="00E1495E">
        <w:t>Epoch 167/200 | Loss: 0.6534</w:t>
      </w:r>
    </w:p>
    <w:p w14:paraId="3BB4AD04" w14:textId="77777777" w:rsidR="00E1495E" w:rsidRPr="00E1495E" w:rsidRDefault="00E1495E" w:rsidP="00E1495E">
      <w:r w:rsidRPr="00E1495E">
        <w:t>Epoch 168/200 | Loss: 0.6919</w:t>
      </w:r>
    </w:p>
    <w:p w14:paraId="1D5E57E9" w14:textId="77777777" w:rsidR="00E1495E" w:rsidRPr="00E1495E" w:rsidRDefault="00E1495E" w:rsidP="00E1495E">
      <w:r w:rsidRPr="00E1495E">
        <w:t>Epoch 169/200 | Loss: 0.7043</w:t>
      </w:r>
    </w:p>
    <w:p w14:paraId="475F36DF" w14:textId="77777777" w:rsidR="00E1495E" w:rsidRPr="00E1495E" w:rsidRDefault="00E1495E" w:rsidP="00E1495E">
      <w:r w:rsidRPr="00E1495E">
        <w:t>Epoch 170/200 | Loss: 0.6364</w:t>
      </w:r>
    </w:p>
    <w:p w14:paraId="2AC8EFD1" w14:textId="77777777" w:rsidR="00E1495E" w:rsidRPr="00E1495E" w:rsidRDefault="00E1495E" w:rsidP="00E1495E">
      <w:r w:rsidRPr="00E1495E">
        <w:t>Epoch 171/200 | Loss: 0.6022</w:t>
      </w:r>
    </w:p>
    <w:p w14:paraId="79A4E07E" w14:textId="77777777" w:rsidR="00E1495E" w:rsidRPr="00E1495E" w:rsidRDefault="00E1495E" w:rsidP="00E1495E">
      <w:r w:rsidRPr="00E1495E">
        <w:t>Epoch 172/200 | Loss: 0.6300</w:t>
      </w:r>
    </w:p>
    <w:p w14:paraId="45452B1F" w14:textId="77777777" w:rsidR="00E1495E" w:rsidRPr="00E1495E" w:rsidRDefault="00E1495E" w:rsidP="00E1495E">
      <w:r w:rsidRPr="00E1495E">
        <w:t>Epoch 173/200 | Loss: 0.7328</w:t>
      </w:r>
    </w:p>
    <w:p w14:paraId="09942D17" w14:textId="77777777" w:rsidR="00E1495E" w:rsidRPr="00E1495E" w:rsidRDefault="00E1495E" w:rsidP="00E1495E">
      <w:r w:rsidRPr="00E1495E">
        <w:t>Epoch 174/200 | Loss: 0.6288</w:t>
      </w:r>
    </w:p>
    <w:p w14:paraId="14928341" w14:textId="77777777" w:rsidR="00E1495E" w:rsidRPr="00E1495E" w:rsidRDefault="00E1495E" w:rsidP="00E1495E">
      <w:r w:rsidRPr="00E1495E">
        <w:t>Epoch 175/200 | Loss: 0.6790</w:t>
      </w:r>
    </w:p>
    <w:p w14:paraId="53C21B6B" w14:textId="77777777" w:rsidR="00E1495E" w:rsidRPr="00E1495E" w:rsidRDefault="00E1495E" w:rsidP="00E1495E">
      <w:r w:rsidRPr="00E1495E">
        <w:t>Epoch 176/200 | Loss: 0.6251</w:t>
      </w:r>
    </w:p>
    <w:p w14:paraId="58A2CAA9" w14:textId="77777777" w:rsidR="00E1495E" w:rsidRPr="00E1495E" w:rsidRDefault="00E1495E" w:rsidP="00E1495E">
      <w:r w:rsidRPr="00E1495E">
        <w:t>Epoch 177/200 | Loss: 0.6027</w:t>
      </w:r>
    </w:p>
    <w:p w14:paraId="784599B8" w14:textId="77777777" w:rsidR="00E1495E" w:rsidRPr="00E1495E" w:rsidRDefault="00E1495E" w:rsidP="00E1495E">
      <w:r w:rsidRPr="00E1495E">
        <w:t>Epoch 178/200 | Loss: 0.6699</w:t>
      </w:r>
    </w:p>
    <w:p w14:paraId="2127305E" w14:textId="77777777" w:rsidR="00E1495E" w:rsidRPr="00E1495E" w:rsidRDefault="00E1495E" w:rsidP="00E1495E">
      <w:r w:rsidRPr="00E1495E">
        <w:t>Epoch 179/200 | Loss: 0.7186</w:t>
      </w:r>
    </w:p>
    <w:p w14:paraId="777737D3" w14:textId="77777777" w:rsidR="00E1495E" w:rsidRPr="00E1495E" w:rsidRDefault="00E1495E" w:rsidP="00E1495E">
      <w:r w:rsidRPr="00E1495E">
        <w:t>Epoch 180/200 | Loss: 0.6385</w:t>
      </w:r>
    </w:p>
    <w:p w14:paraId="33A583E7" w14:textId="77777777" w:rsidR="00E1495E" w:rsidRPr="00E1495E" w:rsidRDefault="00E1495E" w:rsidP="00E1495E">
      <w:r w:rsidRPr="00E1495E">
        <w:t>Epoch 181/200 | Loss: 0.6624</w:t>
      </w:r>
    </w:p>
    <w:p w14:paraId="6FC1FE45" w14:textId="77777777" w:rsidR="00E1495E" w:rsidRPr="00E1495E" w:rsidRDefault="00E1495E" w:rsidP="00E1495E">
      <w:r w:rsidRPr="00E1495E">
        <w:lastRenderedPageBreak/>
        <w:t>Epoch 182/200 | Loss: 0.6830</w:t>
      </w:r>
    </w:p>
    <w:p w14:paraId="0044969B" w14:textId="77777777" w:rsidR="00E1495E" w:rsidRPr="00E1495E" w:rsidRDefault="00E1495E" w:rsidP="00E1495E">
      <w:r w:rsidRPr="00E1495E">
        <w:t>Epoch 183/200 | Loss: 0.7052</w:t>
      </w:r>
    </w:p>
    <w:p w14:paraId="62525D65" w14:textId="77777777" w:rsidR="00E1495E" w:rsidRPr="00E1495E" w:rsidRDefault="00E1495E" w:rsidP="00E1495E">
      <w:r w:rsidRPr="00E1495E">
        <w:t>Epoch 184/200 | Loss: 0.6740</w:t>
      </w:r>
    </w:p>
    <w:p w14:paraId="0CD5E887" w14:textId="77777777" w:rsidR="00E1495E" w:rsidRPr="00E1495E" w:rsidRDefault="00E1495E" w:rsidP="00E1495E">
      <w:r w:rsidRPr="00E1495E">
        <w:t>Epoch 185/200 | Loss: 0.5979</w:t>
      </w:r>
    </w:p>
    <w:p w14:paraId="05463613" w14:textId="77777777" w:rsidR="00E1495E" w:rsidRPr="00E1495E" w:rsidRDefault="00E1495E" w:rsidP="00E1495E">
      <w:r w:rsidRPr="00E1495E">
        <w:t>Epoch 186/200 | Loss: 0.6613</w:t>
      </w:r>
    </w:p>
    <w:p w14:paraId="71951EC3" w14:textId="77777777" w:rsidR="00E1495E" w:rsidRPr="00E1495E" w:rsidRDefault="00E1495E" w:rsidP="00E1495E">
      <w:r w:rsidRPr="00E1495E">
        <w:t>Epoch 187/200 | Loss: 0.6576</w:t>
      </w:r>
    </w:p>
    <w:p w14:paraId="00CA10F6" w14:textId="77777777" w:rsidR="00E1495E" w:rsidRPr="00E1495E" w:rsidRDefault="00E1495E" w:rsidP="00E1495E">
      <w:r w:rsidRPr="00E1495E">
        <w:t>Epoch 188/200 | Loss: 0.6228</w:t>
      </w:r>
    </w:p>
    <w:p w14:paraId="62F9530E" w14:textId="77777777" w:rsidR="00E1495E" w:rsidRPr="00E1495E" w:rsidRDefault="00E1495E" w:rsidP="00E1495E">
      <w:r w:rsidRPr="00E1495E">
        <w:t>Epoch 189/200 | Loss: 0.6996</w:t>
      </w:r>
    </w:p>
    <w:p w14:paraId="11F427F1" w14:textId="77777777" w:rsidR="00E1495E" w:rsidRPr="00E1495E" w:rsidRDefault="00E1495E" w:rsidP="00E1495E">
      <w:r w:rsidRPr="00E1495E">
        <w:t>Epoch 190/200 | Loss: 0.6076</w:t>
      </w:r>
    </w:p>
    <w:p w14:paraId="5EACFE0C" w14:textId="77777777" w:rsidR="00E1495E" w:rsidRPr="00E1495E" w:rsidRDefault="00E1495E" w:rsidP="00E1495E">
      <w:r w:rsidRPr="00E1495E">
        <w:t>Epoch 191/200 | Loss: 0.6768</w:t>
      </w:r>
    </w:p>
    <w:p w14:paraId="2D9B06B9" w14:textId="77777777" w:rsidR="00E1495E" w:rsidRPr="00E1495E" w:rsidRDefault="00E1495E" w:rsidP="00E1495E">
      <w:r w:rsidRPr="00E1495E">
        <w:t>Epoch 192/200 | Loss: 0.7211</w:t>
      </w:r>
    </w:p>
    <w:p w14:paraId="2F5DC46B" w14:textId="77777777" w:rsidR="00E1495E" w:rsidRPr="00E1495E" w:rsidRDefault="00E1495E" w:rsidP="00E1495E">
      <w:r w:rsidRPr="00E1495E">
        <w:t>Epoch 193/200 | Loss: 0.6211</w:t>
      </w:r>
    </w:p>
    <w:p w14:paraId="3B451536" w14:textId="77777777" w:rsidR="00E1495E" w:rsidRPr="00E1495E" w:rsidRDefault="00E1495E" w:rsidP="00E1495E">
      <w:r w:rsidRPr="00E1495E">
        <w:t>Epoch 194/200 | Loss: 0.6640</w:t>
      </w:r>
    </w:p>
    <w:p w14:paraId="644B9860" w14:textId="77777777" w:rsidR="00E1495E" w:rsidRPr="00E1495E" w:rsidRDefault="00E1495E" w:rsidP="00E1495E">
      <w:r w:rsidRPr="00E1495E">
        <w:t>Epoch 195/200 | Loss: 0.6232</w:t>
      </w:r>
    </w:p>
    <w:p w14:paraId="432179F6" w14:textId="77777777" w:rsidR="00E1495E" w:rsidRPr="00E1495E" w:rsidRDefault="00E1495E" w:rsidP="00E1495E">
      <w:r w:rsidRPr="00E1495E">
        <w:t>Epoch 196/200 | Loss: 0.5909</w:t>
      </w:r>
    </w:p>
    <w:p w14:paraId="76509919" w14:textId="77777777" w:rsidR="00E1495E" w:rsidRPr="00E1495E" w:rsidRDefault="00E1495E" w:rsidP="00E1495E">
      <w:r w:rsidRPr="00E1495E">
        <w:t>Epoch 197/200 | Loss: 0.6292</w:t>
      </w:r>
    </w:p>
    <w:p w14:paraId="0D0E3FE8" w14:textId="77777777" w:rsidR="00E1495E" w:rsidRPr="00E1495E" w:rsidRDefault="00E1495E" w:rsidP="00E1495E">
      <w:r w:rsidRPr="00E1495E">
        <w:t>Epoch 198/200 | Loss: 0.7170</w:t>
      </w:r>
    </w:p>
    <w:p w14:paraId="76B66971" w14:textId="77777777" w:rsidR="00E1495E" w:rsidRPr="00E1495E" w:rsidRDefault="00E1495E" w:rsidP="00E1495E">
      <w:r w:rsidRPr="00E1495E">
        <w:t>Epoch 199/200 | Loss: 0.6579</w:t>
      </w:r>
    </w:p>
    <w:p w14:paraId="4EF7FCCD" w14:textId="77777777" w:rsidR="00E1495E" w:rsidRPr="00E1495E" w:rsidRDefault="00E1495E" w:rsidP="00E1495E">
      <w:r w:rsidRPr="00E1495E">
        <w:t>Epoch 200/200 | Loss: 0.6804</w:t>
      </w:r>
    </w:p>
    <w:p w14:paraId="1AAA1BEB" w14:textId="77777777" w:rsidR="00E1495E" w:rsidRPr="00E1495E" w:rsidRDefault="00E1495E" w:rsidP="00E1495E">
      <w:r w:rsidRPr="00E1495E">
        <w:drawing>
          <wp:inline distT="0" distB="0" distL="0" distR="0" wp14:anchorId="17ED98BF" wp14:editId="5C6CE19D">
            <wp:extent cx="5731510" cy="2407285"/>
            <wp:effectExtent l="0" t="0" r="2540" b="0"/>
            <wp:docPr id="67226365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DB8E0" w14:textId="77777777" w:rsidR="00E1495E" w:rsidRPr="00E1495E" w:rsidRDefault="00E1495E" w:rsidP="00E1495E">
      <w:r w:rsidRPr="00E1495E">
        <w:lastRenderedPageBreak/>
        <w:drawing>
          <wp:inline distT="0" distB="0" distL="0" distR="0" wp14:anchorId="11098971" wp14:editId="2E40FB90">
            <wp:extent cx="5731510" cy="2407285"/>
            <wp:effectExtent l="0" t="0" r="2540" b="0"/>
            <wp:docPr id="285847754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A2D2F" w14:textId="77777777" w:rsidR="00E1495E" w:rsidRPr="00E1495E" w:rsidRDefault="00E1495E" w:rsidP="00E1495E">
      <w:r w:rsidRPr="00E1495E">
        <w:drawing>
          <wp:inline distT="0" distB="0" distL="0" distR="0" wp14:anchorId="35EA746A" wp14:editId="7C8BDB17">
            <wp:extent cx="5731510" cy="2152015"/>
            <wp:effectExtent l="0" t="0" r="2540" b="635"/>
            <wp:docPr id="88626084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44CAD" w14:textId="77777777" w:rsidR="00E1495E" w:rsidRPr="00E1495E" w:rsidRDefault="00E1495E" w:rsidP="00E1495E">
      <w:r w:rsidRPr="00E1495E">
        <w:t>Split 3 Accuracy: 0.7619</w:t>
      </w:r>
    </w:p>
    <w:p w14:paraId="754E5233" w14:textId="77777777" w:rsidR="00E1495E" w:rsidRPr="00E1495E" w:rsidRDefault="00E1495E" w:rsidP="00E1495E">
      <w:r w:rsidRPr="00E1495E">
        <w:lastRenderedPageBreak/>
        <w:drawing>
          <wp:inline distT="0" distB="0" distL="0" distR="0" wp14:anchorId="7E80E178" wp14:editId="2AD14614">
            <wp:extent cx="4770120" cy="4145280"/>
            <wp:effectExtent l="0" t="0" r="0" b="7620"/>
            <wp:docPr id="360509982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4680F" w14:textId="77777777" w:rsidR="00E1495E" w:rsidRPr="00E1495E" w:rsidRDefault="00E1495E" w:rsidP="00E1495E">
      <w:r w:rsidRPr="00E1495E">
        <w:drawing>
          <wp:inline distT="0" distB="0" distL="0" distR="0" wp14:anchorId="3156A611" wp14:editId="425BCB37">
            <wp:extent cx="5181600" cy="4145280"/>
            <wp:effectExtent l="0" t="0" r="0" b="7620"/>
            <wp:docPr id="891434825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8F945" w14:textId="77777777" w:rsidR="00E1495E" w:rsidRPr="00E1495E" w:rsidRDefault="00E1495E" w:rsidP="00E1495E"/>
    <w:p w14:paraId="1F4F7C2C" w14:textId="77777777" w:rsidR="00E1495E" w:rsidRPr="00E1495E" w:rsidRDefault="00E1495E" w:rsidP="00E1495E">
      <w:r w:rsidRPr="00E1495E">
        <w:lastRenderedPageBreak/>
        <w:t>=== ENV1 Split 4/5 ===</w:t>
      </w:r>
    </w:p>
    <w:p w14:paraId="475B6EFD" w14:textId="77777777" w:rsidR="00E1495E" w:rsidRPr="00E1495E" w:rsidRDefault="00E1495E" w:rsidP="00E1495E">
      <w:r w:rsidRPr="00E1495E">
        <w:t>After oversampling, class counts: Counter({1: 44, 0: 44})</w:t>
      </w:r>
    </w:p>
    <w:p w14:paraId="19BDB2EF" w14:textId="77777777" w:rsidR="00E1495E" w:rsidRPr="00E1495E" w:rsidRDefault="00E1495E" w:rsidP="00E1495E">
      <w:hyperlink r:id="rId78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1D863831" w14:textId="77777777" w:rsidR="00E1495E" w:rsidRPr="00E1495E" w:rsidRDefault="00E1495E" w:rsidP="00E1495E">
      <w:r w:rsidRPr="00E1495E">
        <w:t xml:space="preserve">  warnings.warn(out)</w:t>
      </w:r>
    </w:p>
    <w:p w14:paraId="41268093" w14:textId="77777777" w:rsidR="00E1495E" w:rsidRPr="00E1495E" w:rsidRDefault="00E1495E" w:rsidP="00E1495E">
      <w:r w:rsidRPr="00E1495E">
        <w:t>Epoch 1/200 | Loss: 0.7897</w:t>
      </w:r>
    </w:p>
    <w:p w14:paraId="7D1F59E5" w14:textId="77777777" w:rsidR="00E1495E" w:rsidRPr="00E1495E" w:rsidRDefault="00E1495E" w:rsidP="00E1495E">
      <w:r w:rsidRPr="00E1495E">
        <w:t>Epoch 2/200 | Loss: 0.7801</w:t>
      </w:r>
    </w:p>
    <w:p w14:paraId="36C8A5DF" w14:textId="77777777" w:rsidR="00E1495E" w:rsidRPr="00E1495E" w:rsidRDefault="00E1495E" w:rsidP="00E1495E">
      <w:r w:rsidRPr="00E1495E">
        <w:t>Epoch 3/200 | Loss: 0.7701</w:t>
      </w:r>
    </w:p>
    <w:p w14:paraId="4A902345" w14:textId="77777777" w:rsidR="00E1495E" w:rsidRPr="00E1495E" w:rsidRDefault="00E1495E" w:rsidP="00E1495E">
      <w:r w:rsidRPr="00E1495E">
        <w:t>Epoch 4/200 | Loss: 0.7381</w:t>
      </w:r>
    </w:p>
    <w:p w14:paraId="16A5DDF1" w14:textId="77777777" w:rsidR="00E1495E" w:rsidRPr="00E1495E" w:rsidRDefault="00E1495E" w:rsidP="00E1495E">
      <w:r w:rsidRPr="00E1495E">
        <w:t>Epoch 5/200 | Loss: 0.8125</w:t>
      </w:r>
    </w:p>
    <w:p w14:paraId="74403227" w14:textId="77777777" w:rsidR="00E1495E" w:rsidRPr="00E1495E" w:rsidRDefault="00E1495E" w:rsidP="00E1495E">
      <w:r w:rsidRPr="00E1495E">
        <w:t>Epoch 6/200 | Loss: 0.7637</w:t>
      </w:r>
    </w:p>
    <w:p w14:paraId="5DD0E692" w14:textId="77777777" w:rsidR="00E1495E" w:rsidRPr="00E1495E" w:rsidRDefault="00E1495E" w:rsidP="00E1495E">
      <w:r w:rsidRPr="00E1495E">
        <w:t>Epoch 7/200 | Loss: 0.8430</w:t>
      </w:r>
    </w:p>
    <w:p w14:paraId="322A582A" w14:textId="77777777" w:rsidR="00E1495E" w:rsidRPr="00E1495E" w:rsidRDefault="00E1495E" w:rsidP="00E1495E">
      <w:r w:rsidRPr="00E1495E">
        <w:t>Epoch 8/200 | Loss: 0.7903</w:t>
      </w:r>
    </w:p>
    <w:p w14:paraId="1D851708" w14:textId="77777777" w:rsidR="00E1495E" w:rsidRPr="00E1495E" w:rsidRDefault="00E1495E" w:rsidP="00E1495E">
      <w:r w:rsidRPr="00E1495E">
        <w:t>Epoch 9/200 | Loss: 0.8212</w:t>
      </w:r>
    </w:p>
    <w:p w14:paraId="15D1443B" w14:textId="77777777" w:rsidR="00E1495E" w:rsidRPr="00E1495E" w:rsidRDefault="00E1495E" w:rsidP="00E1495E">
      <w:r w:rsidRPr="00E1495E">
        <w:t>Epoch 10/200 | Loss: 0.8008</w:t>
      </w:r>
    </w:p>
    <w:p w14:paraId="1833595D" w14:textId="77777777" w:rsidR="00E1495E" w:rsidRPr="00E1495E" w:rsidRDefault="00E1495E" w:rsidP="00E1495E">
      <w:r w:rsidRPr="00E1495E">
        <w:t>Epoch 11/200 | Loss: 0.8344</w:t>
      </w:r>
    </w:p>
    <w:p w14:paraId="04F7F4AB" w14:textId="77777777" w:rsidR="00E1495E" w:rsidRPr="00E1495E" w:rsidRDefault="00E1495E" w:rsidP="00E1495E">
      <w:r w:rsidRPr="00E1495E">
        <w:t>Epoch 12/200 | Loss: 0.7966</w:t>
      </w:r>
    </w:p>
    <w:p w14:paraId="3771FA38" w14:textId="77777777" w:rsidR="00E1495E" w:rsidRPr="00E1495E" w:rsidRDefault="00E1495E" w:rsidP="00E1495E">
      <w:r w:rsidRPr="00E1495E">
        <w:t>Epoch 13/200 | Loss: 0.7949</w:t>
      </w:r>
    </w:p>
    <w:p w14:paraId="2A9915BB" w14:textId="77777777" w:rsidR="00E1495E" w:rsidRPr="00E1495E" w:rsidRDefault="00E1495E" w:rsidP="00E1495E">
      <w:r w:rsidRPr="00E1495E">
        <w:t>Epoch 14/200 | Loss: 0.7878</w:t>
      </w:r>
    </w:p>
    <w:p w14:paraId="4DE3632D" w14:textId="77777777" w:rsidR="00E1495E" w:rsidRPr="00E1495E" w:rsidRDefault="00E1495E" w:rsidP="00E1495E">
      <w:r w:rsidRPr="00E1495E">
        <w:t>Epoch 15/200 | Loss: 0.7715</w:t>
      </w:r>
    </w:p>
    <w:p w14:paraId="276090B0" w14:textId="77777777" w:rsidR="00E1495E" w:rsidRPr="00E1495E" w:rsidRDefault="00E1495E" w:rsidP="00E1495E">
      <w:r w:rsidRPr="00E1495E">
        <w:t>Epoch 16/200 | Loss: 0.7993</w:t>
      </w:r>
    </w:p>
    <w:p w14:paraId="3E9B7386" w14:textId="77777777" w:rsidR="00E1495E" w:rsidRPr="00E1495E" w:rsidRDefault="00E1495E" w:rsidP="00E1495E">
      <w:r w:rsidRPr="00E1495E">
        <w:t>Epoch 17/200 | Loss: 0.7414</w:t>
      </w:r>
    </w:p>
    <w:p w14:paraId="6CABAF5F" w14:textId="77777777" w:rsidR="00E1495E" w:rsidRPr="00E1495E" w:rsidRDefault="00E1495E" w:rsidP="00E1495E">
      <w:r w:rsidRPr="00E1495E">
        <w:t>Epoch 18/200 | Loss: 0.8064</w:t>
      </w:r>
    </w:p>
    <w:p w14:paraId="1173CB99" w14:textId="77777777" w:rsidR="00E1495E" w:rsidRPr="00E1495E" w:rsidRDefault="00E1495E" w:rsidP="00E1495E">
      <w:r w:rsidRPr="00E1495E">
        <w:t>Epoch 19/200 | Loss: 0.7651</w:t>
      </w:r>
    </w:p>
    <w:p w14:paraId="22565844" w14:textId="77777777" w:rsidR="00E1495E" w:rsidRPr="00E1495E" w:rsidRDefault="00E1495E" w:rsidP="00E1495E">
      <w:r w:rsidRPr="00E1495E">
        <w:t>Epoch 20/200 | Loss: 0.8162</w:t>
      </w:r>
    </w:p>
    <w:p w14:paraId="6584FE92" w14:textId="77777777" w:rsidR="00E1495E" w:rsidRPr="00E1495E" w:rsidRDefault="00E1495E" w:rsidP="00E1495E">
      <w:r w:rsidRPr="00E1495E">
        <w:t>Epoch 21/200 | Loss: 0.7071</w:t>
      </w:r>
    </w:p>
    <w:p w14:paraId="3A270706" w14:textId="77777777" w:rsidR="00E1495E" w:rsidRPr="00E1495E" w:rsidRDefault="00E1495E" w:rsidP="00E1495E">
      <w:r w:rsidRPr="00E1495E">
        <w:t>Epoch 22/200 | Loss: 0.8268</w:t>
      </w:r>
    </w:p>
    <w:p w14:paraId="06453ECF" w14:textId="77777777" w:rsidR="00E1495E" w:rsidRPr="00E1495E" w:rsidRDefault="00E1495E" w:rsidP="00E1495E">
      <w:r w:rsidRPr="00E1495E">
        <w:t>Epoch 23/200 | Loss: 0.7449</w:t>
      </w:r>
    </w:p>
    <w:p w14:paraId="29874592" w14:textId="77777777" w:rsidR="00E1495E" w:rsidRPr="00E1495E" w:rsidRDefault="00E1495E" w:rsidP="00E1495E">
      <w:r w:rsidRPr="00E1495E">
        <w:t>Epoch 24/200 | Loss: 0.7313</w:t>
      </w:r>
    </w:p>
    <w:p w14:paraId="4584B89F" w14:textId="77777777" w:rsidR="00E1495E" w:rsidRPr="00E1495E" w:rsidRDefault="00E1495E" w:rsidP="00E1495E">
      <w:r w:rsidRPr="00E1495E">
        <w:t>Epoch 25/200 | Loss: 0.6993</w:t>
      </w:r>
    </w:p>
    <w:p w14:paraId="0FAB89A6" w14:textId="77777777" w:rsidR="00E1495E" w:rsidRPr="00E1495E" w:rsidRDefault="00E1495E" w:rsidP="00E1495E">
      <w:r w:rsidRPr="00E1495E">
        <w:t>Epoch 26/200 | Loss: 0.7384</w:t>
      </w:r>
    </w:p>
    <w:p w14:paraId="42CC6FA2" w14:textId="77777777" w:rsidR="00E1495E" w:rsidRPr="00E1495E" w:rsidRDefault="00E1495E" w:rsidP="00E1495E">
      <w:r w:rsidRPr="00E1495E">
        <w:lastRenderedPageBreak/>
        <w:t>Epoch 27/200 | Loss: 0.6698</w:t>
      </w:r>
    </w:p>
    <w:p w14:paraId="37E37AE2" w14:textId="77777777" w:rsidR="00E1495E" w:rsidRPr="00E1495E" w:rsidRDefault="00E1495E" w:rsidP="00E1495E">
      <w:r w:rsidRPr="00E1495E">
        <w:t>Epoch 28/200 | Loss: 0.7219</w:t>
      </w:r>
    </w:p>
    <w:p w14:paraId="2CEE128F" w14:textId="77777777" w:rsidR="00E1495E" w:rsidRPr="00E1495E" w:rsidRDefault="00E1495E" w:rsidP="00E1495E">
      <w:r w:rsidRPr="00E1495E">
        <w:t>Epoch 29/200 | Loss: 0.7649</w:t>
      </w:r>
    </w:p>
    <w:p w14:paraId="444AC55A" w14:textId="77777777" w:rsidR="00E1495E" w:rsidRPr="00E1495E" w:rsidRDefault="00E1495E" w:rsidP="00E1495E">
      <w:r w:rsidRPr="00E1495E">
        <w:t>Epoch 30/200 | Loss: 0.8168</w:t>
      </w:r>
    </w:p>
    <w:p w14:paraId="0381D987" w14:textId="77777777" w:rsidR="00E1495E" w:rsidRPr="00E1495E" w:rsidRDefault="00E1495E" w:rsidP="00E1495E">
      <w:r w:rsidRPr="00E1495E">
        <w:t>Epoch 31/200 | Loss: 0.7296</w:t>
      </w:r>
    </w:p>
    <w:p w14:paraId="2782BCA1" w14:textId="77777777" w:rsidR="00E1495E" w:rsidRPr="00E1495E" w:rsidRDefault="00E1495E" w:rsidP="00E1495E">
      <w:r w:rsidRPr="00E1495E">
        <w:t>Epoch 32/200 | Loss: 0.7493</w:t>
      </w:r>
    </w:p>
    <w:p w14:paraId="5D8B22E2" w14:textId="77777777" w:rsidR="00E1495E" w:rsidRPr="00E1495E" w:rsidRDefault="00E1495E" w:rsidP="00E1495E">
      <w:r w:rsidRPr="00E1495E">
        <w:t>Epoch 33/200 | Loss: 0.7729</w:t>
      </w:r>
    </w:p>
    <w:p w14:paraId="3DC6335C" w14:textId="77777777" w:rsidR="00E1495E" w:rsidRPr="00E1495E" w:rsidRDefault="00E1495E" w:rsidP="00E1495E">
      <w:r w:rsidRPr="00E1495E">
        <w:t>Epoch 34/200 | Loss: 0.8099</w:t>
      </w:r>
    </w:p>
    <w:p w14:paraId="77AD228A" w14:textId="77777777" w:rsidR="00E1495E" w:rsidRPr="00E1495E" w:rsidRDefault="00E1495E" w:rsidP="00E1495E">
      <w:r w:rsidRPr="00E1495E">
        <w:t>Epoch 35/200 | Loss: 0.7115</w:t>
      </w:r>
    </w:p>
    <w:p w14:paraId="48130B55" w14:textId="77777777" w:rsidR="00E1495E" w:rsidRPr="00E1495E" w:rsidRDefault="00E1495E" w:rsidP="00E1495E">
      <w:r w:rsidRPr="00E1495E">
        <w:t>Epoch 36/200 | Loss: 0.7969</w:t>
      </w:r>
    </w:p>
    <w:p w14:paraId="1DA697D1" w14:textId="77777777" w:rsidR="00E1495E" w:rsidRPr="00E1495E" w:rsidRDefault="00E1495E" w:rsidP="00E1495E">
      <w:r w:rsidRPr="00E1495E">
        <w:t>Epoch 37/200 | Loss: 0.7652</w:t>
      </w:r>
    </w:p>
    <w:p w14:paraId="1B1B01E6" w14:textId="77777777" w:rsidR="00E1495E" w:rsidRPr="00E1495E" w:rsidRDefault="00E1495E" w:rsidP="00E1495E">
      <w:r w:rsidRPr="00E1495E">
        <w:t>Epoch 38/200 | Loss: 0.7474</w:t>
      </w:r>
    </w:p>
    <w:p w14:paraId="76248747" w14:textId="77777777" w:rsidR="00E1495E" w:rsidRPr="00E1495E" w:rsidRDefault="00E1495E" w:rsidP="00E1495E">
      <w:r w:rsidRPr="00E1495E">
        <w:t>Epoch 39/200 | Loss: 0.6968</w:t>
      </w:r>
    </w:p>
    <w:p w14:paraId="7266ADDE" w14:textId="77777777" w:rsidR="00E1495E" w:rsidRPr="00E1495E" w:rsidRDefault="00E1495E" w:rsidP="00E1495E">
      <w:r w:rsidRPr="00E1495E">
        <w:t>Epoch 40/200 | Loss: 0.7380</w:t>
      </w:r>
    </w:p>
    <w:p w14:paraId="6829203F" w14:textId="77777777" w:rsidR="00E1495E" w:rsidRPr="00E1495E" w:rsidRDefault="00E1495E" w:rsidP="00E1495E">
      <w:r w:rsidRPr="00E1495E">
        <w:t>Epoch 41/200 | Loss: 0.7904</w:t>
      </w:r>
    </w:p>
    <w:p w14:paraId="0CC701CF" w14:textId="77777777" w:rsidR="00E1495E" w:rsidRPr="00E1495E" w:rsidRDefault="00E1495E" w:rsidP="00E1495E">
      <w:r w:rsidRPr="00E1495E">
        <w:t>Epoch 42/200 | Loss: 0.7406</w:t>
      </w:r>
    </w:p>
    <w:p w14:paraId="499D0B69" w14:textId="77777777" w:rsidR="00E1495E" w:rsidRPr="00E1495E" w:rsidRDefault="00E1495E" w:rsidP="00E1495E">
      <w:r w:rsidRPr="00E1495E">
        <w:t>Epoch 43/200 | Loss: 0.7337</w:t>
      </w:r>
    </w:p>
    <w:p w14:paraId="28CB913D" w14:textId="77777777" w:rsidR="00E1495E" w:rsidRPr="00E1495E" w:rsidRDefault="00E1495E" w:rsidP="00E1495E">
      <w:r w:rsidRPr="00E1495E">
        <w:t>Epoch 44/200 | Loss: 0.7438</w:t>
      </w:r>
    </w:p>
    <w:p w14:paraId="248F9FB0" w14:textId="77777777" w:rsidR="00E1495E" w:rsidRPr="00E1495E" w:rsidRDefault="00E1495E" w:rsidP="00E1495E">
      <w:r w:rsidRPr="00E1495E">
        <w:t>Epoch 45/200 | Loss: 0.7842</w:t>
      </w:r>
    </w:p>
    <w:p w14:paraId="34EDE433" w14:textId="77777777" w:rsidR="00E1495E" w:rsidRPr="00E1495E" w:rsidRDefault="00E1495E" w:rsidP="00E1495E">
      <w:r w:rsidRPr="00E1495E">
        <w:t>Epoch 46/200 | Loss: 0.7930</w:t>
      </w:r>
    </w:p>
    <w:p w14:paraId="25585A63" w14:textId="77777777" w:rsidR="00E1495E" w:rsidRPr="00E1495E" w:rsidRDefault="00E1495E" w:rsidP="00E1495E">
      <w:r w:rsidRPr="00E1495E">
        <w:t>Epoch 47/200 | Loss: 0.6786</w:t>
      </w:r>
    </w:p>
    <w:p w14:paraId="499043FB" w14:textId="77777777" w:rsidR="00E1495E" w:rsidRPr="00E1495E" w:rsidRDefault="00E1495E" w:rsidP="00E1495E">
      <w:r w:rsidRPr="00E1495E">
        <w:t>Epoch 48/200 | Loss: 0.7253</w:t>
      </w:r>
    </w:p>
    <w:p w14:paraId="3E8CE0FB" w14:textId="77777777" w:rsidR="00E1495E" w:rsidRPr="00E1495E" w:rsidRDefault="00E1495E" w:rsidP="00E1495E">
      <w:r w:rsidRPr="00E1495E">
        <w:t>Epoch 49/200 | Loss: 0.7523</w:t>
      </w:r>
    </w:p>
    <w:p w14:paraId="3D9FCD22" w14:textId="77777777" w:rsidR="00E1495E" w:rsidRPr="00E1495E" w:rsidRDefault="00E1495E" w:rsidP="00E1495E">
      <w:r w:rsidRPr="00E1495E">
        <w:t>Epoch 50/200 | Loss: 0.7527</w:t>
      </w:r>
    </w:p>
    <w:p w14:paraId="368D63EC" w14:textId="77777777" w:rsidR="00E1495E" w:rsidRPr="00E1495E" w:rsidRDefault="00E1495E" w:rsidP="00E1495E">
      <w:r w:rsidRPr="00E1495E">
        <w:t>Epoch 51/200 | Loss: 0.7388</w:t>
      </w:r>
    </w:p>
    <w:p w14:paraId="693F3504" w14:textId="77777777" w:rsidR="00E1495E" w:rsidRPr="00E1495E" w:rsidRDefault="00E1495E" w:rsidP="00E1495E">
      <w:r w:rsidRPr="00E1495E">
        <w:t>Epoch 52/200 | Loss: 0.7100</w:t>
      </w:r>
    </w:p>
    <w:p w14:paraId="38E1C3F4" w14:textId="77777777" w:rsidR="00E1495E" w:rsidRPr="00E1495E" w:rsidRDefault="00E1495E" w:rsidP="00E1495E">
      <w:r w:rsidRPr="00E1495E">
        <w:t>Epoch 53/200 | Loss: 0.7588</w:t>
      </w:r>
    </w:p>
    <w:p w14:paraId="482737E3" w14:textId="77777777" w:rsidR="00E1495E" w:rsidRPr="00E1495E" w:rsidRDefault="00E1495E" w:rsidP="00E1495E">
      <w:r w:rsidRPr="00E1495E">
        <w:t>Epoch 54/200 | Loss: 0.6972</w:t>
      </w:r>
    </w:p>
    <w:p w14:paraId="2397EDE9" w14:textId="77777777" w:rsidR="00E1495E" w:rsidRPr="00E1495E" w:rsidRDefault="00E1495E" w:rsidP="00E1495E">
      <w:r w:rsidRPr="00E1495E">
        <w:t>Epoch 55/200 | Loss: 0.7352</w:t>
      </w:r>
    </w:p>
    <w:p w14:paraId="168ED372" w14:textId="77777777" w:rsidR="00E1495E" w:rsidRPr="00E1495E" w:rsidRDefault="00E1495E" w:rsidP="00E1495E">
      <w:r w:rsidRPr="00E1495E">
        <w:t>Epoch 56/200 | Loss: 0.7581</w:t>
      </w:r>
    </w:p>
    <w:p w14:paraId="0052810D" w14:textId="77777777" w:rsidR="00E1495E" w:rsidRPr="00E1495E" w:rsidRDefault="00E1495E" w:rsidP="00E1495E">
      <w:r w:rsidRPr="00E1495E">
        <w:t>Epoch 57/200 | Loss: 0.7366</w:t>
      </w:r>
    </w:p>
    <w:p w14:paraId="782D91E2" w14:textId="77777777" w:rsidR="00E1495E" w:rsidRPr="00E1495E" w:rsidRDefault="00E1495E" w:rsidP="00E1495E">
      <w:r w:rsidRPr="00E1495E">
        <w:lastRenderedPageBreak/>
        <w:t>Epoch 58/200 | Loss: 0.7824</w:t>
      </w:r>
    </w:p>
    <w:p w14:paraId="074273DB" w14:textId="77777777" w:rsidR="00E1495E" w:rsidRPr="00E1495E" w:rsidRDefault="00E1495E" w:rsidP="00E1495E">
      <w:r w:rsidRPr="00E1495E">
        <w:t>Epoch 59/200 | Loss: 0.7618</w:t>
      </w:r>
    </w:p>
    <w:p w14:paraId="1B6357E0" w14:textId="77777777" w:rsidR="00E1495E" w:rsidRPr="00E1495E" w:rsidRDefault="00E1495E" w:rsidP="00E1495E">
      <w:r w:rsidRPr="00E1495E">
        <w:t>Epoch 60/200 | Loss: 0.6960</w:t>
      </w:r>
    </w:p>
    <w:p w14:paraId="4D2EF282" w14:textId="77777777" w:rsidR="00E1495E" w:rsidRPr="00E1495E" w:rsidRDefault="00E1495E" w:rsidP="00E1495E">
      <w:r w:rsidRPr="00E1495E">
        <w:t>Epoch 61/200 | Loss: 0.6873</w:t>
      </w:r>
    </w:p>
    <w:p w14:paraId="1D1A3FAB" w14:textId="77777777" w:rsidR="00E1495E" w:rsidRPr="00E1495E" w:rsidRDefault="00E1495E" w:rsidP="00E1495E">
      <w:r w:rsidRPr="00E1495E">
        <w:t>Epoch 62/200 | Loss: 0.7631</w:t>
      </w:r>
    </w:p>
    <w:p w14:paraId="13093FD1" w14:textId="77777777" w:rsidR="00E1495E" w:rsidRPr="00E1495E" w:rsidRDefault="00E1495E" w:rsidP="00E1495E">
      <w:r w:rsidRPr="00E1495E">
        <w:t>Epoch 63/200 | Loss: 0.7173</w:t>
      </w:r>
    </w:p>
    <w:p w14:paraId="64E1ED58" w14:textId="77777777" w:rsidR="00E1495E" w:rsidRPr="00E1495E" w:rsidRDefault="00E1495E" w:rsidP="00E1495E">
      <w:r w:rsidRPr="00E1495E">
        <w:t>Epoch 64/200 | Loss: 0.7591</w:t>
      </w:r>
    </w:p>
    <w:p w14:paraId="4A5B408E" w14:textId="77777777" w:rsidR="00E1495E" w:rsidRPr="00E1495E" w:rsidRDefault="00E1495E" w:rsidP="00E1495E">
      <w:r w:rsidRPr="00E1495E">
        <w:t>Epoch 65/200 | Loss: 0.7526</w:t>
      </w:r>
    </w:p>
    <w:p w14:paraId="29C85D88" w14:textId="77777777" w:rsidR="00E1495E" w:rsidRPr="00E1495E" w:rsidRDefault="00E1495E" w:rsidP="00E1495E">
      <w:r w:rsidRPr="00E1495E">
        <w:t>Epoch 66/200 | Loss: 0.6955</w:t>
      </w:r>
    </w:p>
    <w:p w14:paraId="06B8EB00" w14:textId="77777777" w:rsidR="00E1495E" w:rsidRPr="00E1495E" w:rsidRDefault="00E1495E" w:rsidP="00E1495E">
      <w:r w:rsidRPr="00E1495E">
        <w:t>Epoch 67/200 | Loss: 0.7457</w:t>
      </w:r>
    </w:p>
    <w:p w14:paraId="7F1C0223" w14:textId="77777777" w:rsidR="00E1495E" w:rsidRPr="00E1495E" w:rsidRDefault="00E1495E" w:rsidP="00E1495E">
      <w:r w:rsidRPr="00E1495E">
        <w:t>Epoch 68/200 | Loss: 0.7522</w:t>
      </w:r>
    </w:p>
    <w:p w14:paraId="708B002F" w14:textId="77777777" w:rsidR="00E1495E" w:rsidRPr="00E1495E" w:rsidRDefault="00E1495E" w:rsidP="00E1495E">
      <w:r w:rsidRPr="00E1495E">
        <w:t>Epoch 69/200 | Loss: 0.7664</w:t>
      </w:r>
    </w:p>
    <w:p w14:paraId="1F92F480" w14:textId="77777777" w:rsidR="00E1495E" w:rsidRPr="00E1495E" w:rsidRDefault="00E1495E" w:rsidP="00E1495E">
      <w:r w:rsidRPr="00E1495E">
        <w:t>Epoch 70/200 | Loss: 0.7254</w:t>
      </w:r>
    </w:p>
    <w:p w14:paraId="63BA9BDA" w14:textId="77777777" w:rsidR="00E1495E" w:rsidRPr="00E1495E" w:rsidRDefault="00E1495E" w:rsidP="00E1495E">
      <w:r w:rsidRPr="00E1495E">
        <w:t>Epoch 71/200 | Loss: 0.6854</w:t>
      </w:r>
    </w:p>
    <w:p w14:paraId="08F9F3BC" w14:textId="77777777" w:rsidR="00E1495E" w:rsidRPr="00E1495E" w:rsidRDefault="00E1495E" w:rsidP="00E1495E">
      <w:r w:rsidRPr="00E1495E">
        <w:t>Epoch 72/200 | Loss: 0.7566</w:t>
      </w:r>
    </w:p>
    <w:p w14:paraId="7808183C" w14:textId="77777777" w:rsidR="00E1495E" w:rsidRPr="00E1495E" w:rsidRDefault="00E1495E" w:rsidP="00E1495E">
      <w:r w:rsidRPr="00E1495E">
        <w:t>Epoch 73/200 | Loss: 0.7121</w:t>
      </w:r>
    </w:p>
    <w:p w14:paraId="6996A4B0" w14:textId="77777777" w:rsidR="00E1495E" w:rsidRPr="00E1495E" w:rsidRDefault="00E1495E" w:rsidP="00E1495E">
      <w:r w:rsidRPr="00E1495E">
        <w:t>Epoch 74/200 | Loss: 0.6903</w:t>
      </w:r>
    </w:p>
    <w:p w14:paraId="5338ED8C" w14:textId="77777777" w:rsidR="00E1495E" w:rsidRPr="00E1495E" w:rsidRDefault="00E1495E" w:rsidP="00E1495E">
      <w:r w:rsidRPr="00E1495E">
        <w:t>Epoch 75/200 | Loss: 0.7013</w:t>
      </w:r>
    </w:p>
    <w:p w14:paraId="49FDE621" w14:textId="77777777" w:rsidR="00E1495E" w:rsidRPr="00E1495E" w:rsidRDefault="00E1495E" w:rsidP="00E1495E">
      <w:r w:rsidRPr="00E1495E">
        <w:t>Epoch 76/200 | Loss: 0.7205</w:t>
      </w:r>
    </w:p>
    <w:p w14:paraId="2C726AC3" w14:textId="77777777" w:rsidR="00E1495E" w:rsidRPr="00E1495E" w:rsidRDefault="00E1495E" w:rsidP="00E1495E">
      <w:r w:rsidRPr="00E1495E">
        <w:t>Epoch 77/200 | Loss: 0.7197</w:t>
      </w:r>
    </w:p>
    <w:p w14:paraId="3C768E76" w14:textId="77777777" w:rsidR="00E1495E" w:rsidRPr="00E1495E" w:rsidRDefault="00E1495E" w:rsidP="00E1495E">
      <w:r w:rsidRPr="00E1495E">
        <w:t>Epoch 78/200 | Loss: 0.7216</w:t>
      </w:r>
    </w:p>
    <w:p w14:paraId="2B44139E" w14:textId="77777777" w:rsidR="00E1495E" w:rsidRPr="00E1495E" w:rsidRDefault="00E1495E" w:rsidP="00E1495E">
      <w:r w:rsidRPr="00E1495E">
        <w:t>Epoch 79/200 | Loss: 0.6997</w:t>
      </w:r>
    </w:p>
    <w:p w14:paraId="6DB16A90" w14:textId="77777777" w:rsidR="00E1495E" w:rsidRPr="00E1495E" w:rsidRDefault="00E1495E" w:rsidP="00E1495E">
      <w:r w:rsidRPr="00E1495E">
        <w:t>Epoch 80/200 | Loss: 0.6479</w:t>
      </w:r>
    </w:p>
    <w:p w14:paraId="4A52122B" w14:textId="77777777" w:rsidR="00E1495E" w:rsidRPr="00E1495E" w:rsidRDefault="00E1495E" w:rsidP="00E1495E">
      <w:r w:rsidRPr="00E1495E">
        <w:t>Epoch 81/200 | Loss: 0.7210</w:t>
      </w:r>
    </w:p>
    <w:p w14:paraId="498FDF33" w14:textId="77777777" w:rsidR="00E1495E" w:rsidRPr="00E1495E" w:rsidRDefault="00E1495E" w:rsidP="00E1495E">
      <w:r w:rsidRPr="00E1495E">
        <w:t>Epoch 82/200 | Loss: 0.7021</w:t>
      </w:r>
    </w:p>
    <w:p w14:paraId="2F7290BA" w14:textId="77777777" w:rsidR="00E1495E" w:rsidRPr="00E1495E" w:rsidRDefault="00E1495E" w:rsidP="00E1495E">
      <w:r w:rsidRPr="00E1495E">
        <w:t>Epoch 83/200 | Loss: 0.7352</w:t>
      </w:r>
    </w:p>
    <w:p w14:paraId="59270A4F" w14:textId="77777777" w:rsidR="00E1495E" w:rsidRPr="00E1495E" w:rsidRDefault="00E1495E" w:rsidP="00E1495E">
      <w:r w:rsidRPr="00E1495E">
        <w:t>Epoch 84/200 | Loss: 0.7576</w:t>
      </w:r>
    </w:p>
    <w:p w14:paraId="49C35144" w14:textId="77777777" w:rsidR="00E1495E" w:rsidRPr="00E1495E" w:rsidRDefault="00E1495E" w:rsidP="00E1495E">
      <w:r w:rsidRPr="00E1495E">
        <w:t>Epoch 85/200 | Loss: 0.7783</w:t>
      </w:r>
    </w:p>
    <w:p w14:paraId="65116C00" w14:textId="77777777" w:rsidR="00E1495E" w:rsidRPr="00E1495E" w:rsidRDefault="00E1495E" w:rsidP="00E1495E">
      <w:r w:rsidRPr="00E1495E">
        <w:t>Epoch 86/200 | Loss: 0.6538</w:t>
      </w:r>
    </w:p>
    <w:p w14:paraId="68693515" w14:textId="77777777" w:rsidR="00E1495E" w:rsidRPr="00E1495E" w:rsidRDefault="00E1495E" w:rsidP="00E1495E">
      <w:r w:rsidRPr="00E1495E">
        <w:t>Epoch 87/200 | Loss: 0.6901</w:t>
      </w:r>
    </w:p>
    <w:p w14:paraId="272654DA" w14:textId="77777777" w:rsidR="00E1495E" w:rsidRPr="00E1495E" w:rsidRDefault="00E1495E" w:rsidP="00E1495E">
      <w:r w:rsidRPr="00E1495E">
        <w:t>Epoch 88/200 | Loss: 0.7415</w:t>
      </w:r>
    </w:p>
    <w:p w14:paraId="0491EA18" w14:textId="77777777" w:rsidR="00E1495E" w:rsidRPr="00E1495E" w:rsidRDefault="00E1495E" w:rsidP="00E1495E">
      <w:r w:rsidRPr="00E1495E">
        <w:lastRenderedPageBreak/>
        <w:t>Epoch 89/200 | Loss: 0.7419</w:t>
      </w:r>
    </w:p>
    <w:p w14:paraId="6CCE455A" w14:textId="77777777" w:rsidR="00E1495E" w:rsidRPr="00E1495E" w:rsidRDefault="00E1495E" w:rsidP="00E1495E">
      <w:r w:rsidRPr="00E1495E">
        <w:t>Epoch 90/200 | Loss: 0.6981</w:t>
      </w:r>
    </w:p>
    <w:p w14:paraId="40477519" w14:textId="77777777" w:rsidR="00E1495E" w:rsidRPr="00E1495E" w:rsidRDefault="00E1495E" w:rsidP="00E1495E">
      <w:r w:rsidRPr="00E1495E">
        <w:t>Epoch 91/200 | Loss: 0.7088</w:t>
      </w:r>
    </w:p>
    <w:p w14:paraId="10640D09" w14:textId="77777777" w:rsidR="00E1495E" w:rsidRPr="00E1495E" w:rsidRDefault="00E1495E" w:rsidP="00E1495E">
      <w:r w:rsidRPr="00E1495E">
        <w:t>Epoch 92/200 | Loss: 0.7295</w:t>
      </w:r>
    </w:p>
    <w:p w14:paraId="6954DAA6" w14:textId="77777777" w:rsidR="00E1495E" w:rsidRPr="00E1495E" w:rsidRDefault="00E1495E" w:rsidP="00E1495E">
      <w:r w:rsidRPr="00E1495E">
        <w:t>Epoch 93/200 | Loss: 0.7325</w:t>
      </w:r>
    </w:p>
    <w:p w14:paraId="7754FDF9" w14:textId="77777777" w:rsidR="00E1495E" w:rsidRPr="00E1495E" w:rsidRDefault="00E1495E" w:rsidP="00E1495E">
      <w:r w:rsidRPr="00E1495E">
        <w:t>Epoch 94/200 | Loss: 0.7296</w:t>
      </w:r>
    </w:p>
    <w:p w14:paraId="12A03A56" w14:textId="77777777" w:rsidR="00E1495E" w:rsidRPr="00E1495E" w:rsidRDefault="00E1495E" w:rsidP="00E1495E">
      <w:r w:rsidRPr="00E1495E">
        <w:t>Epoch 95/200 | Loss: 0.7255</w:t>
      </w:r>
    </w:p>
    <w:p w14:paraId="27EAB8E7" w14:textId="77777777" w:rsidR="00E1495E" w:rsidRPr="00E1495E" w:rsidRDefault="00E1495E" w:rsidP="00E1495E">
      <w:r w:rsidRPr="00E1495E">
        <w:t>Epoch 96/200 | Loss: 0.6747</w:t>
      </w:r>
    </w:p>
    <w:p w14:paraId="72C45094" w14:textId="77777777" w:rsidR="00E1495E" w:rsidRPr="00E1495E" w:rsidRDefault="00E1495E" w:rsidP="00E1495E">
      <w:r w:rsidRPr="00E1495E">
        <w:t>Epoch 97/200 | Loss: 0.7074</w:t>
      </w:r>
    </w:p>
    <w:p w14:paraId="705435B9" w14:textId="77777777" w:rsidR="00E1495E" w:rsidRPr="00E1495E" w:rsidRDefault="00E1495E" w:rsidP="00E1495E">
      <w:r w:rsidRPr="00E1495E">
        <w:t>Epoch 98/200 | Loss: 0.7525</w:t>
      </w:r>
    </w:p>
    <w:p w14:paraId="699DF310" w14:textId="77777777" w:rsidR="00E1495E" w:rsidRPr="00E1495E" w:rsidRDefault="00E1495E" w:rsidP="00E1495E">
      <w:r w:rsidRPr="00E1495E">
        <w:t>Epoch 99/200 | Loss: 0.6953</w:t>
      </w:r>
    </w:p>
    <w:p w14:paraId="6B82AC90" w14:textId="77777777" w:rsidR="00E1495E" w:rsidRPr="00E1495E" w:rsidRDefault="00E1495E" w:rsidP="00E1495E">
      <w:r w:rsidRPr="00E1495E">
        <w:t>Epoch 100/200 | Loss: 0.7655</w:t>
      </w:r>
    </w:p>
    <w:p w14:paraId="0F2304E7" w14:textId="77777777" w:rsidR="00E1495E" w:rsidRPr="00E1495E" w:rsidRDefault="00E1495E" w:rsidP="00E1495E">
      <w:r w:rsidRPr="00E1495E">
        <w:t>Epoch 101/200 | Loss: 0.7060</w:t>
      </w:r>
    </w:p>
    <w:p w14:paraId="4D7FDDAC" w14:textId="77777777" w:rsidR="00E1495E" w:rsidRPr="00E1495E" w:rsidRDefault="00E1495E" w:rsidP="00E1495E">
      <w:r w:rsidRPr="00E1495E">
        <w:t>Epoch 102/200 | Loss: 0.6922</w:t>
      </w:r>
    </w:p>
    <w:p w14:paraId="3D67DB76" w14:textId="77777777" w:rsidR="00E1495E" w:rsidRPr="00E1495E" w:rsidRDefault="00E1495E" w:rsidP="00E1495E">
      <w:r w:rsidRPr="00E1495E">
        <w:t>Epoch 103/200 | Loss: 0.6267</w:t>
      </w:r>
    </w:p>
    <w:p w14:paraId="545B1EC0" w14:textId="77777777" w:rsidR="00E1495E" w:rsidRPr="00E1495E" w:rsidRDefault="00E1495E" w:rsidP="00E1495E">
      <w:r w:rsidRPr="00E1495E">
        <w:t>Epoch 104/200 | Loss: 0.7194</w:t>
      </w:r>
    </w:p>
    <w:p w14:paraId="46B78045" w14:textId="77777777" w:rsidR="00E1495E" w:rsidRPr="00E1495E" w:rsidRDefault="00E1495E" w:rsidP="00E1495E">
      <w:r w:rsidRPr="00E1495E">
        <w:t>Epoch 105/200 | Loss: 0.7108</w:t>
      </w:r>
    </w:p>
    <w:p w14:paraId="08C0ACB7" w14:textId="77777777" w:rsidR="00E1495E" w:rsidRPr="00E1495E" w:rsidRDefault="00E1495E" w:rsidP="00E1495E">
      <w:r w:rsidRPr="00E1495E">
        <w:t>Epoch 106/200 | Loss: 0.6663</w:t>
      </w:r>
    </w:p>
    <w:p w14:paraId="62AE8D32" w14:textId="77777777" w:rsidR="00E1495E" w:rsidRPr="00E1495E" w:rsidRDefault="00E1495E" w:rsidP="00E1495E">
      <w:r w:rsidRPr="00E1495E">
        <w:t>Epoch 107/200 | Loss: 0.7038</w:t>
      </w:r>
    </w:p>
    <w:p w14:paraId="5D6B9127" w14:textId="77777777" w:rsidR="00E1495E" w:rsidRPr="00E1495E" w:rsidRDefault="00E1495E" w:rsidP="00E1495E">
      <w:r w:rsidRPr="00E1495E">
        <w:t>Epoch 108/200 | Loss: 0.7010</w:t>
      </w:r>
    </w:p>
    <w:p w14:paraId="02AC64C8" w14:textId="77777777" w:rsidR="00E1495E" w:rsidRPr="00E1495E" w:rsidRDefault="00E1495E" w:rsidP="00E1495E">
      <w:r w:rsidRPr="00E1495E">
        <w:t>Epoch 109/200 | Loss: 0.7635</w:t>
      </w:r>
    </w:p>
    <w:p w14:paraId="2AA2F771" w14:textId="77777777" w:rsidR="00E1495E" w:rsidRPr="00E1495E" w:rsidRDefault="00E1495E" w:rsidP="00E1495E">
      <w:r w:rsidRPr="00E1495E">
        <w:t>Epoch 110/200 | Loss: 0.7193</w:t>
      </w:r>
    </w:p>
    <w:p w14:paraId="48FB7907" w14:textId="77777777" w:rsidR="00E1495E" w:rsidRPr="00E1495E" w:rsidRDefault="00E1495E" w:rsidP="00E1495E">
      <w:r w:rsidRPr="00E1495E">
        <w:t>Epoch 111/200 | Loss: 0.6888</w:t>
      </w:r>
    </w:p>
    <w:p w14:paraId="725EDD41" w14:textId="77777777" w:rsidR="00E1495E" w:rsidRPr="00E1495E" w:rsidRDefault="00E1495E" w:rsidP="00E1495E">
      <w:r w:rsidRPr="00E1495E">
        <w:t>Epoch 112/200 | Loss: 0.6139</w:t>
      </w:r>
    </w:p>
    <w:p w14:paraId="3C5AED0A" w14:textId="77777777" w:rsidR="00E1495E" w:rsidRPr="00E1495E" w:rsidRDefault="00E1495E" w:rsidP="00E1495E">
      <w:r w:rsidRPr="00E1495E">
        <w:t>Epoch 113/200 | Loss: 0.7372</w:t>
      </w:r>
    </w:p>
    <w:p w14:paraId="07447E2A" w14:textId="77777777" w:rsidR="00E1495E" w:rsidRPr="00E1495E" w:rsidRDefault="00E1495E" w:rsidP="00E1495E">
      <w:r w:rsidRPr="00E1495E">
        <w:t>Epoch 114/200 | Loss: 0.6643</w:t>
      </w:r>
    </w:p>
    <w:p w14:paraId="69A8C974" w14:textId="77777777" w:rsidR="00E1495E" w:rsidRPr="00E1495E" w:rsidRDefault="00E1495E" w:rsidP="00E1495E">
      <w:r w:rsidRPr="00E1495E">
        <w:t>Epoch 115/200 | Loss: 0.6729</w:t>
      </w:r>
    </w:p>
    <w:p w14:paraId="0B4549D3" w14:textId="77777777" w:rsidR="00E1495E" w:rsidRPr="00E1495E" w:rsidRDefault="00E1495E" w:rsidP="00E1495E">
      <w:r w:rsidRPr="00E1495E">
        <w:t>Epoch 116/200 | Loss: 0.7193</w:t>
      </w:r>
    </w:p>
    <w:p w14:paraId="7C2DDF97" w14:textId="77777777" w:rsidR="00E1495E" w:rsidRPr="00E1495E" w:rsidRDefault="00E1495E" w:rsidP="00E1495E">
      <w:r w:rsidRPr="00E1495E">
        <w:t>Epoch 117/200 | Loss: 0.7279</w:t>
      </w:r>
    </w:p>
    <w:p w14:paraId="06E7B00D" w14:textId="77777777" w:rsidR="00E1495E" w:rsidRPr="00E1495E" w:rsidRDefault="00E1495E" w:rsidP="00E1495E">
      <w:r w:rsidRPr="00E1495E">
        <w:t>Epoch 118/200 | Loss: 0.7227</w:t>
      </w:r>
    </w:p>
    <w:p w14:paraId="01599082" w14:textId="77777777" w:rsidR="00E1495E" w:rsidRPr="00E1495E" w:rsidRDefault="00E1495E" w:rsidP="00E1495E">
      <w:r w:rsidRPr="00E1495E">
        <w:t>Epoch 119/200 | Loss: 0.6765</w:t>
      </w:r>
    </w:p>
    <w:p w14:paraId="64097E07" w14:textId="77777777" w:rsidR="00E1495E" w:rsidRPr="00E1495E" w:rsidRDefault="00E1495E" w:rsidP="00E1495E">
      <w:r w:rsidRPr="00E1495E">
        <w:lastRenderedPageBreak/>
        <w:t>Epoch 120/200 | Loss: 0.7394</w:t>
      </w:r>
    </w:p>
    <w:p w14:paraId="5B34B23A" w14:textId="77777777" w:rsidR="00E1495E" w:rsidRPr="00E1495E" w:rsidRDefault="00E1495E" w:rsidP="00E1495E">
      <w:r w:rsidRPr="00E1495E">
        <w:t>Epoch 121/200 | Loss: 0.6666</w:t>
      </w:r>
    </w:p>
    <w:p w14:paraId="0FA63EA7" w14:textId="77777777" w:rsidR="00E1495E" w:rsidRPr="00E1495E" w:rsidRDefault="00E1495E" w:rsidP="00E1495E">
      <w:r w:rsidRPr="00E1495E">
        <w:t>Epoch 122/200 | Loss: 0.7099</w:t>
      </w:r>
    </w:p>
    <w:p w14:paraId="77BE4F80" w14:textId="77777777" w:rsidR="00E1495E" w:rsidRPr="00E1495E" w:rsidRDefault="00E1495E" w:rsidP="00E1495E">
      <w:r w:rsidRPr="00E1495E">
        <w:t>Epoch 123/200 | Loss: 0.6089</w:t>
      </w:r>
    </w:p>
    <w:p w14:paraId="5AFCE29A" w14:textId="77777777" w:rsidR="00E1495E" w:rsidRPr="00E1495E" w:rsidRDefault="00E1495E" w:rsidP="00E1495E">
      <w:r w:rsidRPr="00E1495E">
        <w:t>Epoch 124/200 | Loss: 0.6713</w:t>
      </w:r>
    </w:p>
    <w:p w14:paraId="328E0696" w14:textId="77777777" w:rsidR="00E1495E" w:rsidRPr="00E1495E" w:rsidRDefault="00E1495E" w:rsidP="00E1495E">
      <w:r w:rsidRPr="00E1495E">
        <w:t>Epoch 125/200 | Loss: 0.6729</w:t>
      </w:r>
    </w:p>
    <w:p w14:paraId="0D9F7DC4" w14:textId="77777777" w:rsidR="00E1495E" w:rsidRPr="00E1495E" w:rsidRDefault="00E1495E" w:rsidP="00E1495E">
      <w:r w:rsidRPr="00E1495E">
        <w:t>Epoch 126/200 | Loss: 0.6619</w:t>
      </w:r>
    </w:p>
    <w:p w14:paraId="3AA87071" w14:textId="77777777" w:rsidR="00E1495E" w:rsidRPr="00E1495E" w:rsidRDefault="00E1495E" w:rsidP="00E1495E">
      <w:r w:rsidRPr="00E1495E">
        <w:t>Epoch 127/200 | Loss: 0.7707</w:t>
      </w:r>
    </w:p>
    <w:p w14:paraId="6AEE6748" w14:textId="77777777" w:rsidR="00E1495E" w:rsidRPr="00E1495E" w:rsidRDefault="00E1495E" w:rsidP="00E1495E">
      <w:r w:rsidRPr="00E1495E">
        <w:t>Epoch 128/200 | Loss: 0.6149</w:t>
      </w:r>
    </w:p>
    <w:p w14:paraId="56FD12E4" w14:textId="77777777" w:rsidR="00E1495E" w:rsidRPr="00E1495E" w:rsidRDefault="00E1495E" w:rsidP="00E1495E">
      <w:r w:rsidRPr="00E1495E">
        <w:t>Epoch 129/200 | Loss: 0.7013</w:t>
      </w:r>
    </w:p>
    <w:p w14:paraId="45CA97A9" w14:textId="77777777" w:rsidR="00E1495E" w:rsidRPr="00E1495E" w:rsidRDefault="00E1495E" w:rsidP="00E1495E">
      <w:r w:rsidRPr="00E1495E">
        <w:t>Epoch 130/200 | Loss: 0.7188</w:t>
      </w:r>
    </w:p>
    <w:p w14:paraId="0828F847" w14:textId="77777777" w:rsidR="00E1495E" w:rsidRPr="00E1495E" w:rsidRDefault="00E1495E" w:rsidP="00E1495E">
      <w:r w:rsidRPr="00E1495E">
        <w:t>Epoch 131/200 | Loss: 0.6987</w:t>
      </w:r>
    </w:p>
    <w:p w14:paraId="26C97304" w14:textId="77777777" w:rsidR="00E1495E" w:rsidRPr="00E1495E" w:rsidRDefault="00E1495E" w:rsidP="00E1495E">
      <w:r w:rsidRPr="00E1495E">
        <w:t>Epoch 132/200 | Loss: 0.6635</w:t>
      </w:r>
    </w:p>
    <w:p w14:paraId="194E3546" w14:textId="77777777" w:rsidR="00E1495E" w:rsidRPr="00E1495E" w:rsidRDefault="00E1495E" w:rsidP="00E1495E">
      <w:r w:rsidRPr="00E1495E">
        <w:t>Epoch 133/200 | Loss: 0.7014</w:t>
      </w:r>
    </w:p>
    <w:p w14:paraId="685E8995" w14:textId="77777777" w:rsidR="00E1495E" w:rsidRPr="00E1495E" w:rsidRDefault="00E1495E" w:rsidP="00E1495E">
      <w:r w:rsidRPr="00E1495E">
        <w:t>Epoch 134/200 | Loss: 0.7192</w:t>
      </w:r>
    </w:p>
    <w:p w14:paraId="0DD0FA17" w14:textId="77777777" w:rsidR="00E1495E" w:rsidRPr="00E1495E" w:rsidRDefault="00E1495E" w:rsidP="00E1495E">
      <w:r w:rsidRPr="00E1495E">
        <w:t>Epoch 135/200 | Loss: 0.7133</w:t>
      </w:r>
    </w:p>
    <w:p w14:paraId="2516F97B" w14:textId="77777777" w:rsidR="00E1495E" w:rsidRPr="00E1495E" w:rsidRDefault="00E1495E" w:rsidP="00E1495E">
      <w:r w:rsidRPr="00E1495E">
        <w:t>Epoch 136/200 | Loss: 0.6899</w:t>
      </w:r>
    </w:p>
    <w:p w14:paraId="7D6DB534" w14:textId="77777777" w:rsidR="00E1495E" w:rsidRPr="00E1495E" w:rsidRDefault="00E1495E" w:rsidP="00E1495E">
      <w:r w:rsidRPr="00E1495E">
        <w:t>Epoch 137/200 | Loss: 0.6805</w:t>
      </w:r>
    </w:p>
    <w:p w14:paraId="74CD7DB4" w14:textId="77777777" w:rsidR="00E1495E" w:rsidRPr="00E1495E" w:rsidRDefault="00E1495E" w:rsidP="00E1495E">
      <w:r w:rsidRPr="00E1495E">
        <w:t>Epoch 138/200 | Loss: 0.6884</w:t>
      </w:r>
    </w:p>
    <w:p w14:paraId="0A5C5F4D" w14:textId="77777777" w:rsidR="00E1495E" w:rsidRPr="00E1495E" w:rsidRDefault="00E1495E" w:rsidP="00E1495E">
      <w:r w:rsidRPr="00E1495E">
        <w:t>Epoch 139/200 | Loss: 0.6407</w:t>
      </w:r>
    </w:p>
    <w:p w14:paraId="14C0B8A9" w14:textId="77777777" w:rsidR="00E1495E" w:rsidRPr="00E1495E" w:rsidRDefault="00E1495E" w:rsidP="00E1495E">
      <w:r w:rsidRPr="00E1495E">
        <w:t>Epoch 140/200 | Loss: 0.6926</w:t>
      </w:r>
    </w:p>
    <w:p w14:paraId="4078DAE6" w14:textId="77777777" w:rsidR="00E1495E" w:rsidRPr="00E1495E" w:rsidRDefault="00E1495E" w:rsidP="00E1495E">
      <w:r w:rsidRPr="00E1495E">
        <w:t>Epoch 141/200 | Loss: 0.6904</w:t>
      </w:r>
    </w:p>
    <w:p w14:paraId="77728989" w14:textId="77777777" w:rsidR="00E1495E" w:rsidRPr="00E1495E" w:rsidRDefault="00E1495E" w:rsidP="00E1495E">
      <w:r w:rsidRPr="00E1495E">
        <w:t>Epoch 142/200 | Loss: 0.6751</w:t>
      </w:r>
    </w:p>
    <w:p w14:paraId="001340C3" w14:textId="77777777" w:rsidR="00E1495E" w:rsidRPr="00E1495E" w:rsidRDefault="00E1495E" w:rsidP="00E1495E">
      <w:r w:rsidRPr="00E1495E">
        <w:t>Epoch 143/200 | Loss: 0.7023</w:t>
      </w:r>
    </w:p>
    <w:p w14:paraId="7DA83335" w14:textId="77777777" w:rsidR="00E1495E" w:rsidRPr="00E1495E" w:rsidRDefault="00E1495E" w:rsidP="00E1495E">
      <w:r w:rsidRPr="00E1495E">
        <w:t>Epoch 144/200 | Loss: 0.6407</w:t>
      </w:r>
    </w:p>
    <w:p w14:paraId="38C16534" w14:textId="77777777" w:rsidR="00E1495E" w:rsidRPr="00E1495E" w:rsidRDefault="00E1495E" w:rsidP="00E1495E">
      <w:r w:rsidRPr="00E1495E">
        <w:t>Epoch 145/200 | Loss: 0.6574</w:t>
      </w:r>
    </w:p>
    <w:p w14:paraId="6E544132" w14:textId="77777777" w:rsidR="00E1495E" w:rsidRPr="00E1495E" w:rsidRDefault="00E1495E" w:rsidP="00E1495E">
      <w:r w:rsidRPr="00E1495E">
        <w:t>Epoch 146/200 | Loss: 0.6628</w:t>
      </w:r>
    </w:p>
    <w:p w14:paraId="31561C0B" w14:textId="77777777" w:rsidR="00E1495E" w:rsidRPr="00E1495E" w:rsidRDefault="00E1495E" w:rsidP="00E1495E">
      <w:r w:rsidRPr="00E1495E">
        <w:t>Epoch 147/200 | Loss: 0.6586</w:t>
      </w:r>
    </w:p>
    <w:p w14:paraId="4F7E95A8" w14:textId="77777777" w:rsidR="00E1495E" w:rsidRPr="00E1495E" w:rsidRDefault="00E1495E" w:rsidP="00E1495E">
      <w:r w:rsidRPr="00E1495E">
        <w:t>Epoch 148/200 | Loss: 0.6625</w:t>
      </w:r>
    </w:p>
    <w:p w14:paraId="464028B2" w14:textId="77777777" w:rsidR="00E1495E" w:rsidRPr="00E1495E" w:rsidRDefault="00E1495E" w:rsidP="00E1495E">
      <w:r w:rsidRPr="00E1495E">
        <w:t>Epoch 149/200 | Loss: 0.6944</w:t>
      </w:r>
    </w:p>
    <w:p w14:paraId="26660643" w14:textId="77777777" w:rsidR="00E1495E" w:rsidRPr="00E1495E" w:rsidRDefault="00E1495E" w:rsidP="00E1495E">
      <w:r w:rsidRPr="00E1495E">
        <w:t>Epoch 150/200 | Loss: 0.6600</w:t>
      </w:r>
    </w:p>
    <w:p w14:paraId="330B0AC3" w14:textId="77777777" w:rsidR="00E1495E" w:rsidRPr="00E1495E" w:rsidRDefault="00E1495E" w:rsidP="00E1495E">
      <w:r w:rsidRPr="00E1495E">
        <w:lastRenderedPageBreak/>
        <w:t>Epoch 151/200 | Loss: 0.6500</w:t>
      </w:r>
    </w:p>
    <w:p w14:paraId="49A8AD30" w14:textId="77777777" w:rsidR="00E1495E" w:rsidRPr="00E1495E" w:rsidRDefault="00E1495E" w:rsidP="00E1495E">
      <w:r w:rsidRPr="00E1495E">
        <w:t>Epoch 152/200 | Loss: 0.6968</w:t>
      </w:r>
    </w:p>
    <w:p w14:paraId="6708D5D0" w14:textId="77777777" w:rsidR="00E1495E" w:rsidRPr="00E1495E" w:rsidRDefault="00E1495E" w:rsidP="00E1495E">
      <w:r w:rsidRPr="00E1495E">
        <w:t>Epoch 153/200 | Loss: 0.6238</w:t>
      </w:r>
    </w:p>
    <w:p w14:paraId="58FF826C" w14:textId="77777777" w:rsidR="00E1495E" w:rsidRPr="00E1495E" w:rsidRDefault="00E1495E" w:rsidP="00E1495E">
      <w:r w:rsidRPr="00E1495E">
        <w:t>Epoch 154/200 | Loss: 0.7127</w:t>
      </w:r>
    </w:p>
    <w:p w14:paraId="5D3B5EB8" w14:textId="77777777" w:rsidR="00E1495E" w:rsidRPr="00E1495E" w:rsidRDefault="00E1495E" w:rsidP="00E1495E">
      <w:r w:rsidRPr="00E1495E">
        <w:t>Epoch 155/200 | Loss: 0.6691</w:t>
      </w:r>
    </w:p>
    <w:p w14:paraId="49ADB1DA" w14:textId="77777777" w:rsidR="00E1495E" w:rsidRPr="00E1495E" w:rsidRDefault="00E1495E" w:rsidP="00E1495E">
      <w:r w:rsidRPr="00E1495E">
        <w:t>Epoch 156/200 | Loss: 0.6247</w:t>
      </w:r>
    </w:p>
    <w:p w14:paraId="278CDF73" w14:textId="77777777" w:rsidR="00E1495E" w:rsidRPr="00E1495E" w:rsidRDefault="00E1495E" w:rsidP="00E1495E">
      <w:r w:rsidRPr="00E1495E">
        <w:t>Epoch 157/200 | Loss: 0.6947</w:t>
      </w:r>
    </w:p>
    <w:p w14:paraId="6264FDCA" w14:textId="77777777" w:rsidR="00E1495E" w:rsidRPr="00E1495E" w:rsidRDefault="00E1495E" w:rsidP="00E1495E">
      <w:r w:rsidRPr="00E1495E">
        <w:t>Epoch 158/200 | Loss: 0.6680</w:t>
      </w:r>
    </w:p>
    <w:p w14:paraId="5769255E" w14:textId="77777777" w:rsidR="00E1495E" w:rsidRPr="00E1495E" w:rsidRDefault="00E1495E" w:rsidP="00E1495E">
      <w:r w:rsidRPr="00E1495E">
        <w:t>Epoch 159/200 | Loss: 0.6435</w:t>
      </w:r>
    </w:p>
    <w:p w14:paraId="77CB7211" w14:textId="77777777" w:rsidR="00E1495E" w:rsidRPr="00E1495E" w:rsidRDefault="00E1495E" w:rsidP="00E1495E">
      <w:r w:rsidRPr="00E1495E">
        <w:t>Epoch 160/200 | Loss: 0.6688</w:t>
      </w:r>
    </w:p>
    <w:p w14:paraId="52E3FE18" w14:textId="77777777" w:rsidR="00E1495E" w:rsidRPr="00E1495E" w:rsidRDefault="00E1495E" w:rsidP="00E1495E">
      <w:r w:rsidRPr="00E1495E">
        <w:t>Epoch 161/200 | Loss: 0.7060</w:t>
      </w:r>
    </w:p>
    <w:p w14:paraId="0F97CBBE" w14:textId="77777777" w:rsidR="00E1495E" w:rsidRPr="00E1495E" w:rsidRDefault="00E1495E" w:rsidP="00E1495E">
      <w:r w:rsidRPr="00E1495E">
        <w:t>Epoch 162/200 | Loss: 0.7243</w:t>
      </w:r>
    </w:p>
    <w:p w14:paraId="4D6FF683" w14:textId="77777777" w:rsidR="00E1495E" w:rsidRPr="00E1495E" w:rsidRDefault="00E1495E" w:rsidP="00E1495E">
      <w:r w:rsidRPr="00E1495E">
        <w:t>Epoch 163/200 | Loss: 0.6758</w:t>
      </w:r>
    </w:p>
    <w:p w14:paraId="5B50EC29" w14:textId="77777777" w:rsidR="00E1495E" w:rsidRPr="00E1495E" w:rsidRDefault="00E1495E" w:rsidP="00E1495E">
      <w:r w:rsidRPr="00E1495E">
        <w:t>Epoch 164/200 | Loss: 0.6641</w:t>
      </w:r>
    </w:p>
    <w:p w14:paraId="4A80C24D" w14:textId="77777777" w:rsidR="00E1495E" w:rsidRPr="00E1495E" w:rsidRDefault="00E1495E" w:rsidP="00E1495E">
      <w:r w:rsidRPr="00E1495E">
        <w:t>Epoch 165/200 | Loss: 0.6674</w:t>
      </w:r>
    </w:p>
    <w:p w14:paraId="48AAE2E8" w14:textId="77777777" w:rsidR="00E1495E" w:rsidRPr="00E1495E" w:rsidRDefault="00E1495E" w:rsidP="00E1495E">
      <w:r w:rsidRPr="00E1495E">
        <w:t>Epoch 166/200 | Loss: 0.6459</w:t>
      </w:r>
    </w:p>
    <w:p w14:paraId="5ECFBD70" w14:textId="77777777" w:rsidR="00E1495E" w:rsidRPr="00E1495E" w:rsidRDefault="00E1495E" w:rsidP="00E1495E">
      <w:r w:rsidRPr="00E1495E">
        <w:t>Epoch 167/200 | Loss: 0.7191</w:t>
      </w:r>
    </w:p>
    <w:p w14:paraId="62A365C0" w14:textId="77777777" w:rsidR="00E1495E" w:rsidRPr="00E1495E" w:rsidRDefault="00E1495E" w:rsidP="00E1495E">
      <w:r w:rsidRPr="00E1495E">
        <w:t>Epoch 168/200 | Loss: 0.6466</w:t>
      </w:r>
    </w:p>
    <w:p w14:paraId="31835E74" w14:textId="77777777" w:rsidR="00E1495E" w:rsidRPr="00E1495E" w:rsidRDefault="00E1495E" w:rsidP="00E1495E">
      <w:r w:rsidRPr="00E1495E">
        <w:t>Epoch 169/200 | Loss: 0.6185</w:t>
      </w:r>
    </w:p>
    <w:p w14:paraId="17CB4A9B" w14:textId="77777777" w:rsidR="00E1495E" w:rsidRPr="00E1495E" w:rsidRDefault="00E1495E" w:rsidP="00E1495E">
      <w:r w:rsidRPr="00E1495E">
        <w:t>Epoch 170/200 | Loss: 0.6619</w:t>
      </w:r>
    </w:p>
    <w:p w14:paraId="6CF9D434" w14:textId="77777777" w:rsidR="00E1495E" w:rsidRPr="00E1495E" w:rsidRDefault="00E1495E" w:rsidP="00E1495E">
      <w:r w:rsidRPr="00E1495E">
        <w:t>Epoch 171/200 | Loss: 0.5908</w:t>
      </w:r>
    </w:p>
    <w:p w14:paraId="474EBC10" w14:textId="77777777" w:rsidR="00E1495E" w:rsidRPr="00E1495E" w:rsidRDefault="00E1495E" w:rsidP="00E1495E">
      <w:r w:rsidRPr="00E1495E">
        <w:t>Epoch 172/200 | Loss: 0.6826</w:t>
      </w:r>
    </w:p>
    <w:p w14:paraId="32917E51" w14:textId="77777777" w:rsidR="00E1495E" w:rsidRPr="00E1495E" w:rsidRDefault="00E1495E" w:rsidP="00E1495E">
      <w:r w:rsidRPr="00E1495E">
        <w:t>Epoch 173/200 | Loss: 0.6544</w:t>
      </w:r>
    </w:p>
    <w:p w14:paraId="12A7AE5D" w14:textId="77777777" w:rsidR="00E1495E" w:rsidRPr="00E1495E" w:rsidRDefault="00E1495E" w:rsidP="00E1495E">
      <w:r w:rsidRPr="00E1495E">
        <w:t>Epoch 174/200 | Loss: 0.6375</w:t>
      </w:r>
    </w:p>
    <w:p w14:paraId="45D8DD75" w14:textId="77777777" w:rsidR="00E1495E" w:rsidRPr="00E1495E" w:rsidRDefault="00E1495E" w:rsidP="00E1495E">
      <w:r w:rsidRPr="00E1495E">
        <w:t>Epoch 175/200 | Loss: 0.7424</w:t>
      </w:r>
    </w:p>
    <w:p w14:paraId="2BB4A9C5" w14:textId="77777777" w:rsidR="00E1495E" w:rsidRPr="00E1495E" w:rsidRDefault="00E1495E" w:rsidP="00E1495E">
      <w:r w:rsidRPr="00E1495E">
        <w:t>Epoch 176/200 | Loss: 0.6555</w:t>
      </w:r>
    </w:p>
    <w:p w14:paraId="4CE1C35B" w14:textId="77777777" w:rsidR="00E1495E" w:rsidRPr="00E1495E" w:rsidRDefault="00E1495E" w:rsidP="00E1495E">
      <w:r w:rsidRPr="00E1495E">
        <w:t>Epoch 177/200 | Loss: 0.6925</w:t>
      </w:r>
    </w:p>
    <w:p w14:paraId="0C105D44" w14:textId="77777777" w:rsidR="00E1495E" w:rsidRPr="00E1495E" w:rsidRDefault="00E1495E" w:rsidP="00E1495E">
      <w:r w:rsidRPr="00E1495E">
        <w:t>Epoch 178/200 | Loss: 0.6474</w:t>
      </w:r>
    </w:p>
    <w:p w14:paraId="6AD6C00F" w14:textId="77777777" w:rsidR="00E1495E" w:rsidRPr="00E1495E" w:rsidRDefault="00E1495E" w:rsidP="00E1495E">
      <w:r w:rsidRPr="00E1495E">
        <w:t>Epoch 179/200 | Loss: 0.6728</w:t>
      </w:r>
    </w:p>
    <w:p w14:paraId="4B92EECB" w14:textId="77777777" w:rsidR="00E1495E" w:rsidRPr="00E1495E" w:rsidRDefault="00E1495E" w:rsidP="00E1495E">
      <w:r w:rsidRPr="00E1495E">
        <w:t>Epoch 180/200 | Loss: 0.7071</w:t>
      </w:r>
    </w:p>
    <w:p w14:paraId="5EDFB896" w14:textId="77777777" w:rsidR="00E1495E" w:rsidRPr="00E1495E" w:rsidRDefault="00E1495E" w:rsidP="00E1495E">
      <w:r w:rsidRPr="00E1495E">
        <w:t>Epoch 181/200 | Loss: 0.6731</w:t>
      </w:r>
    </w:p>
    <w:p w14:paraId="47B94056" w14:textId="77777777" w:rsidR="00E1495E" w:rsidRPr="00E1495E" w:rsidRDefault="00E1495E" w:rsidP="00E1495E">
      <w:r w:rsidRPr="00E1495E">
        <w:lastRenderedPageBreak/>
        <w:t>Epoch 182/200 | Loss: 0.6754</w:t>
      </w:r>
    </w:p>
    <w:p w14:paraId="28E60806" w14:textId="77777777" w:rsidR="00E1495E" w:rsidRPr="00E1495E" w:rsidRDefault="00E1495E" w:rsidP="00E1495E">
      <w:r w:rsidRPr="00E1495E">
        <w:t>Epoch 183/200 | Loss: 0.7148</w:t>
      </w:r>
    </w:p>
    <w:p w14:paraId="1BCE8D6C" w14:textId="77777777" w:rsidR="00E1495E" w:rsidRPr="00E1495E" w:rsidRDefault="00E1495E" w:rsidP="00E1495E">
      <w:r w:rsidRPr="00E1495E">
        <w:t>Epoch 184/200 | Loss: 0.6090</w:t>
      </w:r>
    </w:p>
    <w:p w14:paraId="5E142766" w14:textId="77777777" w:rsidR="00E1495E" w:rsidRPr="00E1495E" w:rsidRDefault="00E1495E" w:rsidP="00E1495E">
      <w:r w:rsidRPr="00E1495E">
        <w:t>Epoch 185/200 | Loss: 0.6821</w:t>
      </w:r>
    </w:p>
    <w:p w14:paraId="4638529D" w14:textId="77777777" w:rsidR="00E1495E" w:rsidRPr="00E1495E" w:rsidRDefault="00E1495E" w:rsidP="00E1495E">
      <w:r w:rsidRPr="00E1495E">
        <w:t>Epoch 186/200 | Loss: 0.6558</w:t>
      </w:r>
    </w:p>
    <w:p w14:paraId="79C633B6" w14:textId="77777777" w:rsidR="00E1495E" w:rsidRPr="00E1495E" w:rsidRDefault="00E1495E" w:rsidP="00E1495E">
      <w:r w:rsidRPr="00E1495E">
        <w:t>Epoch 187/200 | Loss: 0.6661</w:t>
      </w:r>
    </w:p>
    <w:p w14:paraId="43BAD5C9" w14:textId="77777777" w:rsidR="00E1495E" w:rsidRPr="00E1495E" w:rsidRDefault="00E1495E" w:rsidP="00E1495E">
      <w:r w:rsidRPr="00E1495E">
        <w:t>Epoch 188/200 | Loss: 0.6602</w:t>
      </w:r>
    </w:p>
    <w:p w14:paraId="71A865D8" w14:textId="77777777" w:rsidR="00E1495E" w:rsidRPr="00E1495E" w:rsidRDefault="00E1495E" w:rsidP="00E1495E">
      <w:r w:rsidRPr="00E1495E">
        <w:t>Epoch 189/200 | Loss: 0.6174</w:t>
      </w:r>
    </w:p>
    <w:p w14:paraId="645809E6" w14:textId="77777777" w:rsidR="00E1495E" w:rsidRPr="00E1495E" w:rsidRDefault="00E1495E" w:rsidP="00E1495E">
      <w:r w:rsidRPr="00E1495E">
        <w:t>Epoch 190/200 | Loss: 0.6327</w:t>
      </w:r>
    </w:p>
    <w:p w14:paraId="2080B544" w14:textId="77777777" w:rsidR="00E1495E" w:rsidRPr="00E1495E" w:rsidRDefault="00E1495E" w:rsidP="00E1495E">
      <w:r w:rsidRPr="00E1495E">
        <w:t>Epoch 191/200 | Loss: 0.6850</w:t>
      </w:r>
    </w:p>
    <w:p w14:paraId="04B6BD16" w14:textId="77777777" w:rsidR="00E1495E" w:rsidRPr="00E1495E" w:rsidRDefault="00E1495E" w:rsidP="00E1495E">
      <w:r w:rsidRPr="00E1495E">
        <w:t>Epoch 192/200 | Loss: 0.6430</w:t>
      </w:r>
    </w:p>
    <w:p w14:paraId="71809E20" w14:textId="77777777" w:rsidR="00E1495E" w:rsidRPr="00E1495E" w:rsidRDefault="00E1495E" w:rsidP="00E1495E">
      <w:r w:rsidRPr="00E1495E">
        <w:t>Epoch 193/200 | Loss: 0.6016</w:t>
      </w:r>
    </w:p>
    <w:p w14:paraId="6E3F271C" w14:textId="77777777" w:rsidR="00E1495E" w:rsidRPr="00E1495E" w:rsidRDefault="00E1495E" w:rsidP="00E1495E">
      <w:r w:rsidRPr="00E1495E">
        <w:t>Epoch 194/200 | Loss: 0.6698</w:t>
      </w:r>
    </w:p>
    <w:p w14:paraId="07CC562F" w14:textId="77777777" w:rsidR="00E1495E" w:rsidRPr="00E1495E" w:rsidRDefault="00E1495E" w:rsidP="00E1495E">
      <w:r w:rsidRPr="00E1495E">
        <w:t>Epoch 195/200 | Loss: 0.7034</w:t>
      </w:r>
    </w:p>
    <w:p w14:paraId="45130A09" w14:textId="77777777" w:rsidR="00E1495E" w:rsidRPr="00E1495E" w:rsidRDefault="00E1495E" w:rsidP="00E1495E">
      <w:r w:rsidRPr="00E1495E">
        <w:t>Epoch 196/200 | Loss: 0.6941</w:t>
      </w:r>
    </w:p>
    <w:p w14:paraId="0674E79F" w14:textId="77777777" w:rsidR="00E1495E" w:rsidRPr="00E1495E" w:rsidRDefault="00E1495E" w:rsidP="00E1495E">
      <w:r w:rsidRPr="00E1495E">
        <w:t>Epoch 197/200 | Loss: 0.6831</w:t>
      </w:r>
    </w:p>
    <w:p w14:paraId="4DE664E6" w14:textId="77777777" w:rsidR="00E1495E" w:rsidRPr="00E1495E" w:rsidRDefault="00E1495E" w:rsidP="00E1495E">
      <w:r w:rsidRPr="00E1495E">
        <w:t>Epoch 198/200 | Loss: 0.6261</w:t>
      </w:r>
    </w:p>
    <w:p w14:paraId="1AB9B6DB" w14:textId="77777777" w:rsidR="00E1495E" w:rsidRPr="00E1495E" w:rsidRDefault="00E1495E" w:rsidP="00E1495E">
      <w:r w:rsidRPr="00E1495E">
        <w:t>Epoch 199/200 | Loss: 0.7202</w:t>
      </w:r>
    </w:p>
    <w:p w14:paraId="61A8A73B" w14:textId="77777777" w:rsidR="00E1495E" w:rsidRPr="00E1495E" w:rsidRDefault="00E1495E" w:rsidP="00E1495E">
      <w:r w:rsidRPr="00E1495E">
        <w:t>Epoch 200/200 | Loss: 0.6464</w:t>
      </w:r>
    </w:p>
    <w:p w14:paraId="1E245AB4" w14:textId="77777777" w:rsidR="00E1495E" w:rsidRPr="00E1495E" w:rsidRDefault="00E1495E" w:rsidP="00E1495E">
      <w:r w:rsidRPr="00E1495E">
        <w:drawing>
          <wp:inline distT="0" distB="0" distL="0" distR="0" wp14:anchorId="642D9C30" wp14:editId="03355045">
            <wp:extent cx="5731510" cy="2382520"/>
            <wp:effectExtent l="0" t="0" r="2540" b="0"/>
            <wp:docPr id="1825769810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85DD1" w14:textId="77777777" w:rsidR="00E1495E" w:rsidRPr="00E1495E" w:rsidRDefault="00E1495E" w:rsidP="00E1495E">
      <w:r w:rsidRPr="00E1495E">
        <w:lastRenderedPageBreak/>
        <w:drawing>
          <wp:inline distT="0" distB="0" distL="0" distR="0" wp14:anchorId="44CDB840" wp14:editId="336F4318">
            <wp:extent cx="5731510" cy="2407285"/>
            <wp:effectExtent l="0" t="0" r="2540" b="0"/>
            <wp:docPr id="792199880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3FE23" w14:textId="77777777" w:rsidR="00E1495E" w:rsidRPr="00E1495E" w:rsidRDefault="00E1495E" w:rsidP="00E1495E">
      <w:r w:rsidRPr="00E1495E">
        <w:drawing>
          <wp:inline distT="0" distB="0" distL="0" distR="0" wp14:anchorId="23224EC9" wp14:editId="1C76EBFC">
            <wp:extent cx="5731510" cy="2152015"/>
            <wp:effectExtent l="0" t="0" r="2540" b="635"/>
            <wp:docPr id="1562189538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924B5" w14:textId="77777777" w:rsidR="00E1495E" w:rsidRPr="00E1495E" w:rsidRDefault="00E1495E" w:rsidP="00E1495E">
      <w:r w:rsidRPr="00E1495E">
        <w:t>Split 4 Accuracy: 0.6190</w:t>
      </w:r>
    </w:p>
    <w:p w14:paraId="0DB2231A" w14:textId="77777777" w:rsidR="00E1495E" w:rsidRPr="00E1495E" w:rsidRDefault="00E1495E" w:rsidP="00E1495E">
      <w:r w:rsidRPr="00E1495E">
        <w:lastRenderedPageBreak/>
        <w:drawing>
          <wp:inline distT="0" distB="0" distL="0" distR="0" wp14:anchorId="76353F32" wp14:editId="328CC39D">
            <wp:extent cx="4892040" cy="4145280"/>
            <wp:effectExtent l="0" t="0" r="3810" b="7620"/>
            <wp:docPr id="503836585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63C8" w14:textId="77777777" w:rsidR="00E1495E" w:rsidRPr="00E1495E" w:rsidRDefault="00E1495E" w:rsidP="00E1495E">
      <w:r w:rsidRPr="00E1495E">
        <w:drawing>
          <wp:inline distT="0" distB="0" distL="0" distR="0" wp14:anchorId="73C65A9F" wp14:editId="010721AC">
            <wp:extent cx="5181600" cy="4145280"/>
            <wp:effectExtent l="0" t="0" r="0" b="7620"/>
            <wp:docPr id="583529524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5A022" w14:textId="77777777" w:rsidR="00E1495E" w:rsidRPr="00E1495E" w:rsidRDefault="00E1495E" w:rsidP="00E1495E"/>
    <w:p w14:paraId="7A8D2631" w14:textId="77777777" w:rsidR="00E1495E" w:rsidRPr="00E1495E" w:rsidRDefault="00E1495E" w:rsidP="00E1495E">
      <w:r w:rsidRPr="00E1495E">
        <w:lastRenderedPageBreak/>
        <w:t>=== ENV1 Split 5/5 ===</w:t>
      </w:r>
    </w:p>
    <w:p w14:paraId="13FF30F2" w14:textId="77777777" w:rsidR="00E1495E" w:rsidRPr="00E1495E" w:rsidRDefault="00E1495E" w:rsidP="00E1495E">
      <w:r w:rsidRPr="00E1495E">
        <w:t>After oversampling, class counts: Counter({1: 44, 0: 44})</w:t>
      </w:r>
    </w:p>
    <w:p w14:paraId="711A8E08" w14:textId="77777777" w:rsidR="00E1495E" w:rsidRPr="00E1495E" w:rsidRDefault="00E1495E" w:rsidP="00E1495E">
      <w:hyperlink r:id="rId84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22C7BD1F" w14:textId="77777777" w:rsidR="00E1495E" w:rsidRPr="00E1495E" w:rsidRDefault="00E1495E" w:rsidP="00E1495E">
      <w:r w:rsidRPr="00E1495E">
        <w:t xml:space="preserve">  warnings.warn(out)</w:t>
      </w:r>
    </w:p>
    <w:p w14:paraId="63AF1D9C" w14:textId="77777777" w:rsidR="00C31818" w:rsidRPr="00C31818" w:rsidRDefault="00C31818" w:rsidP="00C31818">
      <w:r w:rsidRPr="00C31818">
        <w:t>Epoch 1/100 | Loss: 0.7598</w:t>
      </w:r>
    </w:p>
    <w:p w14:paraId="500FD139" w14:textId="77777777" w:rsidR="00C31818" w:rsidRPr="00C31818" w:rsidRDefault="00C31818" w:rsidP="00C31818">
      <w:r w:rsidRPr="00C31818">
        <w:t>Epoch 2/100 | Loss: 0.7133</w:t>
      </w:r>
    </w:p>
    <w:p w14:paraId="09DA5299" w14:textId="77777777" w:rsidR="00C31818" w:rsidRPr="00C31818" w:rsidRDefault="00C31818" w:rsidP="00C31818">
      <w:r w:rsidRPr="00C31818">
        <w:t>Epoch 3/100 | Loss: 0.7119</w:t>
      </w:r>
    </w:p>
    <w:p w14:paraId="179F77B9" w14:textId="77777777" w:rsidR="00C31818" w:rsidRPr="00C31818" w:rsidRDefault="00C31818" w:rsidP="00C31818">
      <w:r w:rsidRPr="00C31818">
        <w:t>Epoch 4/100 | Loss: 0.7217</w:t>
      </w:r>
    </w:p>
    <w:p w14:paraId="5BC0BA43" w14:textId="77777777" w:rsidR="00C31818" w:rsidRPr="00C31818" w:rsidRDefault="00C31818" w:rsidP="00C31818">
      <w:r w:rsidRPr="00C31818">
        <w:t>Epoch 5/100 | Loss: 0.7027</w:t>
      </w:r>
    </w:p>
    <w:p w14:paraId="0BB6962D" w14:textId="77777777" w:rsidR="00C31818" w:rsidRPr="00C31818" w:rsidRDefault="00C31818" w:rsidP="00C31818">
      <w:r w:rsidRPr="00C31818">
        <w:t>Epoch 6/100 | Loss: 0.7270</w:t>
      </w:r>
    </w:p>
    <w:p w14:paraId="76ABFD28" w14:textId="77777777" w:rsidR="00C31818" w:rsidRPr="00C31818" w:rsidRDefault="00C31818" w:rsidP="00C31818">
      <w:r w:rsidRPr="00C31818">
        <w:t>Epoch 7/100 | Loss: 0.7330</w:t>
      </w:r>
    </w:p>
    <w:p w14:paraId="3F1BEC4E" w14:textId="77777777" w:rsidR="00C31818" w:rsidRPr="00C31818" w:rsidRDefault="00C31818" w:rsidP="00C31818">
      <w:r w:rsidRPr="00C31818">
        <w:t>Epoch 8/100 | Loss: 0.7727</w:t>
      </w:r>
    </w:p>
    <w:p w14:paraId="2D454115" w14:textId="77777777" w:rsidR="00C31818" w:rsidRPr="00C31818" w:rsidRDefault="00C31818" w:rsidP="00C31818">
      <w:r w:rsidRPr="00C31818">
        <w:t>Epoch 9/100 | Loss: 0.6929</w:t>
      </w:r>
    </w:p>
    <w:p w14:paraId="54DE86D0" w14:textId="77777777" w:rsidR="00C31818" w:rsidRPr="00C31818" w:rsidRDefault="00C31818" w:rsidP="00C31818">
      <w:r w:rsidRPr="00C31818">
        <w:t>Epoch 10/100 | Loss: 0.7604</w:t>
      </w:r>
    </w:p>
    <w:p w14:paraId="77E6BEA3" w14:textId="77777777" w:rsidR="00C31818" w:rsidRPr="00C31818" w:rsidRDefault="00C31818" w:rsidP="00C31818">
      <w:r w:rsidRPr="00C31818">
        <w:t>Epoch 11/100 | Loss: 0.7657</w:t>
      </w:r>
    </w:p>
    <w:p w14:paraId="6A2C74B0" w14:textId="77777777" w:rsidR="00C31818" w:rsidRPr="00C31818" w:rsidRDefault="00C31818" w:rsidP="00C31818">
      <w:r w:rsidRPr="00C31818">
        <w:t>Epoch 12/100 | Loss: 0.6977</w:t>
      </w:r>
    </w:p>
    <w:p w14:paraId="46857F58" w14:textId="77777777" w:rsidR="00C31818" w:rsidRPr="00C31818" w:rsidRDefault="00C31818" w:rsidP="00C31818">
      <w:r w:rsidRPr="00C31818">
        <w:t>Epoch 13/100 | Loss: 0.7214</w:t>
      </w:r>
    </w:p>
    <w:p w14:paraId="0A733308" w14:textId="77777777" w:rsidR="00C31818" w:rsidRPr="00C31818" w:rsidRDefault="00C31818" w:rsidP="00C31818">
      <w:r w:rsidRPr="00C31818">
        <w:t>Epoch 14/100 | Loss: 0.7327</w:t>
      </w:r>
    </w:p>
    <w:p w14:paraId="00796824" w14:textId="77777777" w:rsidR="00C31818" w:rsidRPr="00C31818" w:rsidRDefault="00C31818" w:rsidP="00C31818">
      <w:r w:rsidRPr="00C31818">
        <w:t>Epoch 15/100 | Loss: 0.7127</w:t>
      </w:r>
    </w:p>
    <w:p w14:paraId="4C9CE353" w14:textId="77777777" w:rsidR="00C31818" w:rsidRPr="00C31818" w:rsidRDefault="00C31818" w:rsidP="00C31818">
      <w:r w:rsidRPr="00C31818">
        <w:t>Epoch 16/100 | Loss: 0.7025</w:t>
      </w:r>
    </w:p>
    <w:p w14:paraId="39C9D479" w14:textId="77777777" w:rsidR="00C31818" w:rsidRPr="00C31818" w:rsidRDefault="00C31818" w:rsidP="00C31818">
      <w:r w:rsidRPr="00C31818">
        <w:t>Epoch 17/100 | Loss: 0.7595</w:t>
      </w:r>
    </w:p>
    <w:p w14:paraId="0EE90BCA" w14:textId="77777777" w:rsidR="00C31818" w:rsidRPr="00C31818" w:rsidRDefault="00C31818" w:rsidP="00C31818">
      <w:r w:rsidRPr="00C31818">
        <w:t>Epoch 18/100 | Loss: 0.6820</w:t>
      </w:r>
    </w:p>
    <w:p w14:paraId="1D75F217" w14:textId="77777777" w:rsidR="00C31818" w:rsidRPr="00C31818" w:rsidRDefault="00C31818" w:rsidP="00C31818">
      <w:r w:rsidRPr="00C31818">
        <w:t>Epoch 19/100 | Loss: 0.7304</w:t>
      </w:r>
    </w:p>
    <w:p w14:paraId="50D52E8D" w14:textId="77777777" w:rsidR="00C31818" w:rsidRPr="00C31818" w:rsidRDefault="00C31818" w:rsidP="00C31818">
      <w:r w:rsidRPr="00C31818">
        <w:t>Epoch 20/100 | Loss: 0.6290</w:t>
      </w:r>
    </w:p>
    <w:p w14:paraId="1D67BB08" w14:textId="77777777" w:rsidR="00C31818" w:rsidRPr="00C31818" w:rsidRDefault="00C31818" w:rsidP="00C31818">
      <w:r w:rsidRPr="00C31818">
        <w:t>Epoch 21/100 | Loss: 0.7391</w:t>
      </w:r>
    </w:p>
    <w:p w14:paraId="2F7ED349" w14:textId="77777777" w:rsidR="00C31818" w:rsidRPr="00C31818" w:rsidRDefault="00C31818" w:rsidP="00C31818">
      <w:r w:rsidRPr="00C31818">
        <w:t>Epoch 22/100 | Loss: 0.6704</w:t>
      </w:r>
    </w:p>
    <w:p w14:paraId="2F7C65E5" w14:textId="77777777" w:rsidR="00C31818" w:rsidRPr="00C31818" w:rsidRDefault="00C31818" w:rsidP="00C31818">
      <w:r w:rsidRPr="00C31818">
        <w:t>Epoch 23/100 | Loss: 0.7499</w:t>
      </w:r>
    </w:p>
    <w:p w14:paraId="525DDBE1" w14:textId="77777777" w:rsidR="00C31818" w:rsidRPr="00C31818" w:rsidRDefault="00C31818" w:rsidP="00C31818">
      <w:r w:rsidRPr="00C31818">
        <w:t>Epoch 24/100 | Loss: 0.7225</w:t>
      </w:r>
    </w:p>
    <w:p w14:paraId="75C930D5" w14:textId="77777777" w:rsidR="00C31818" w:rsidRPr="00C31818" w:rsidRDefault="00C31818" w:rsidP="00C31818">
      <w:r w:rsidRPr="00C31818">
        <w:t>Epoch 25/100 | Loss: 0.6973</w:t>
      </w:r>
    </w:p>
    <w:p w14:paraId="42636360" w14:textId="77777777" w:rsidR="00C31818" w:rsidRPr="00C31818" w:rsidRDefault="00C31818" w:rsidP="00C31818">
      <w:r w:rsidRPr="00C31818">
        <w:t>Epoch 26/100 | Loss: 0.7197</w:t>
      </w:r>
    </w:p>
    <w:p w14:paraId="79E8276C" w14:textId="77777777" w:rsidR="00C31818" w:rsidRPr="00C31818" w:rsidRDefault="00C31818" w:rsidP="00C31818">
      <w:r w:rsidRPr="00C31818">
        <w:t>Epoch 27/100 | Loss: 0.6993</w:t>
      </w:r>
    </w:p>
    <w:p w14:paraId="5A3D5A5C" w14:textId="77777777" w:rsidR="00C31818" w:rsidRPr="00C31818" w:rsidRDefault="00C31818" w:rsidP="00C31818">
      <w:r w:rsidRPr="00C31818">
        <w:t>Epoch 28/100 | Loss: 0.7293</w:t>
      </w:r>
    </w:p>
    <w:p w14:paraId="7EC06CA3" w14:textId="77777777" w:rsidR="00C31818" w:rsidRPr="00C31818" w:rsidRDefault="00C31818" w:rsidP="00C31818">
      <w:r w:rsidRPr="00C31818">
        <w:t>Epoch 29/100 | Loss: 0.7147</w:t>
      </w:r>
    </w:p>
    <w:p w14:paraId="371494AA" w14:textId="77777777" w:rsidR="00C31818" w:rsidRPr="00C31818" w:rsidRDefault="00C31818" w:rsidP="00C31818">
      <w:r w:rsidRPr="00C31818">
        <w:t>Epoch 30/100 | Loss: 0.7033</w:t>
      </w:r>
    </w:p>
    <w:p w14:paraId="2B980385" w14:textId="77777777" w:rsidR="00C31818" w:rsidRPr="00C31818" w:rsidRDefault="00C31818" w:rsidP="00C31818">
      <w:r w:rsidRPr="00C31818">
        <w:t>Epoch 31/100 | Loss: 0.7003</w:t>
      </w:r>
    </w:p>
    <w:p w14:paraId="01CBBCEB" w14:textId="77777777" w:rsidR="00C31818" w:rsidRPr="00C31818" w:rsidRDefault="00C31818" w:rsidP="00C31818">
      <w:r w:rsidRPr="00C31818">
        <w:t>Epoch 32/100 | Loss: 0.6389</w:t>
      </w:r>
    </w:p>
    <w:p w14:paraId="001B2E4F" w14:textId="77777777" w:rsidR="00C31818" w:rsidRPr="00C31818" w:rsidRDefault="00C31818" w:rsidP="00C31818">
      <w:r w:rsidRPr="00C31818">
        <w:t>Epoch 33/100 | Loss: 0.7527</w:t>
      </w:r>
    </w:p>
    <w:p w14:paraId="2DCC4340" w14:textId="77777777" w:rsidR="00C31818" w:rsidRPr="00C31818" w:rsidRDefault="00C31818" w:rsidP="00C31818">
      <w:r w:rsidRPr="00C31818">
        <w:t>Epoch 34/100 | Loss: 0.6971</w:t>
      </w:r>
    </w:p>
    <w:p w14:paraId="103CC1B8" w14:textId="77777777" w:rsidR="00C31818" w:rsidRPr="00C31818" w:rsidRDefault="00C31818" w:rsidP="00C31818">
      <w:r w:rsidRPr="00C31818">
        <w:t>Epoch 35/100 | Loss: 0.7016</w:t>
      </w:r>
    </w:p>
    <w:p w14:paraId="05E06067" w14:textId="77777777" w:rsidR="00C31818" w:rsidRPr="00C31818" w:rsidRDefault="00C31818" w:rsidP="00C31818">
      <w:r w:rsidRPr="00C31818">
        <w:t>Epoch 36/100 | Loss: 0.6697</w:t>
      </w:r>
    </w:p>
    <w:p w14:paraId="0BDEF782" w14:textId="77777777" w:rsidR="00C31818" w:rsidRPr="00C31818" w:rsidRDefault="00C31818" w:rsidP="00C31818">
      <w:r w:rsidRPr="00C31818">
        <w:t>Epoch 37/100 | Loss: 0.7186</w:t>
      </w:r>
    </w:p>
    <w:p w14:paraId="03C9F086" w14:textId="77777777" w:rsidR="00C31818" w:rsidRPr="00C31818" w:rsidRDefault="00C31818" w:rsidP="00C31818">
      <w:r w:rsidRPr="00C31818">
        <w:t>Epoch 38/100 | Loss: 0.6983</w:t>
      </w:r>
    </w:p>
    <w:p w14:paraId="751D044A" w14:textId="77777777" w:rsidR="00C31818" w:rsidRPr="00C31818" w:rsidRDefault="00C31818" w:rsidP="00C31818">
      <w:r w:rsidRPr="00C31818">
        <w:t>Epoch 39/100 | Loss: 0.7135</w:t>
      </w:r>
    </w:p>
    <w:p w14:paraId="753A9340" w14:textId="77777777" w:rsidR="00C31818" w:rsidRPr="00C31818" w:rsidRDefault="00C31818" w:rsidP="00C31818">
      <w:r w:rsidRPr="00C31818">
        <w:t>Epoch 40/100 | Loss: 0.6448</w:t>
      </w:r>
    </w:p>
    <w:p w14:paraId="632FEE91" w14:textId="77777777" w:rsidR="00C31818" w:rsidRPr="00C31818" w:rsidRDefault="00C31818" w:rsidP="00C31818">
      <w:r w:rsidRPr="00C31818">
        <w:t>Epoch 41/100 | Loss: 0.6840</w:t>
      </w:r>
    </w:p>
    <w:p w14:paraId="40E0154E" w14:textId="77777777" w:rsidR="00C31818" w:rsidRPr="00C31818" w:rsidRDefault="00C31818" w:rsidP="00C31818">
      <w:r w:rsidRPr="00C31818">
        <w:t>Epoch 42/100 | Loss: 0.7337</w:t>
      </w:r>
    </w:p>
    <w:p w14:paraId="6F9E2900" w14:textId="77777777" w:rsidR="00C31818" w:rsidRPr="00C31818" w:rsidRDefault="00C31818" w:rsidP="00C31818">
      <w:r w:rsidRPr="00C31818">
        <w:t>Epoch 43/100 | Loss: 0.6638</w:t>
      </w:r>
    </w:p>
    <w:p w14:paraId="2197D2C6" w14:textId="77777777" w:rsidR="00C31818" w:rsidRPr="00C31818" w:rsidRDefault="00C31818" w:rsidP="00C31818">
      <w:r w:rsidRPr="00C31818">
        <w:t>Epoch 44/100 | Loss: 0.7090</w:t>
      </w:r>
    </w:p>
    <w:p w14:paraId="587DAD73" w14:textId="77777777" w:rsidR="00C31818" w:rsidRPr="00C31818" w:rsidRDefault="00C31818" w:rsidP="00C31818">
      <w:r w:rsidRPr="00C31818">
        <w:t>Epoch 45/100 | Loss: 0.7414</w:t>
      </w:r>
    </w:p>
    <w:p w14:paraId="68740578" w14:textId="77777777" w:rsidR="00C31818" w:rsidRPr="00C31818" w:rsidRDefault="00C31818" w:rsidP="00C31818">
      <w:r w:rsidRPr="00C31818">
        <w:t>Epoch 46/100 | Loss: 0.6929</w:t>
      </w:r>
    </w:p>
    <w:p w14:paraId="4602ADA0" w14:textId="77777777" w:rsidR="00C31818" w:rsidRPr="00C31818" w:rsidRDefault="00C31818" w:rsidP="00C31818">
      <w:r w:rsidRPr="00C31818">
        <w:t>Epoch 47/100 | Loss: 0.7092</w:t>
      </w:r>
    </w:p>
    <w:p w14:paraId="6FCBB594" w14:textId="77777777" w:rsidR="00C31818" w:rsidRPr="00C31818" w:rsidRDefault="00C31818" w:rsidP="00C31818">
      <w:r w:rsidRPr="00C31818">
        <w:t>Epoch 48/100 | Loss: 0.6580</w:t>
      </w:r>
    </w:p>
    <w:p w14:paraId="7501E287" w14:textId="77777777" w:rsidR="00C31818" w:rsidRPr="00C31818" w:rsidRDefault="00C31818" w:rsidP="00C31818">
      <w:r w:rsidRPr="00C31818">
        <w:t>Epoch 49/100 | Loss: 0.7074</w:t>
      </w:r>
    </w:p>
    <w:p w14:paraId="645C474F" w14:textId="77777777" w:rsidR="00C31818" w:rsidRPr="00C31818" w:rsidRDefault="00C31818" w:rsidP="00C31818">
      <w:r w:rsidRPr="00C31818">
        <w:t>Epoch 50/100 | Loss: 0.6884</w:t>
      </w:r>
    </w:p>
    <w:p w14:paraId="43287BB0" w14:textId="77777777" w:rsidR="00C31818" w:rsidRPr="00C31818" w:rsidRDefault="00C31818" w:rsidP="00C31818">
      <w:r w:rsidRPr="00C31818">
        <w:t>Epoch 51/100 | Loss: 0.6802</w:t>
      </w:r>
    </w:p>
    <w:p w14:paraId="031DEE8D" w14:textId="77777777" w:rsidR="00C31818" w:rsidRPr="00C31818" w:rsidRDefault="00C31818" w:rsidP="00C31818">
      <w:r w:rsidRPr="00C31818">
        <w:t>Epoch 52/100 | Loss: 0.6760</w:t>
      </w:r>
    </w:p>
    <w:p w14:paraId="2E554202" w14:textId="77777777" w:rsidR="00C31818" w:rsidRPr="00C31818" w:rsidRDefault="00C31818" w:rsidP="00C31818">
      <w:r w:rsidRPr="00C31818">
        <w:t>Epoch 53/100 | Loss: 0.7182</w:t>
      </w:r>
    </w:p>
    <w:p w14:paraId="17D215B5" w14:textId="77777777" w:rsidR="00C31818" w:rsidRPr="00C31818" w:rsidRDefault="00C31818" w:rsidP="00C31818">
      <w:r w:rsidRPr="00C31818">
        <w:t>Epoch 54/100 | Loss: 0.7257</w:t>
      </w:r>
    </w:p>
    <w:p w14:paraId="7197761A" w14:textId="77777777" w:rsidR="00C31818" w:rsidRPr="00C31818" w:rsidRDefault="00C31818" w:rsidP="00C31818">
      <w:r w:rsidRPr="00C31818">
        <w:t>Epoch 55/100 | Loss: 0.7165</w:t>
      </w:r>
    </w:p>
    <w:p w14:paraId="5A9AA9DF" w14:textId="77777777" w:rsidR="00C31818" w:rsidRPr="00C31818" w:rsidRDefault="00C31818" w:rsidP="00C31818">
      <w:r w:rsidRPr="00C31818">
        <w:t>Epoch 56/100 | Loss: 0.6732</w:t>
      </w:r>
    </w:p>
    <w:p w14:paraId="7A73B589" w14:textId="77777777" w:rsidR="00C31818" w:rsidRPr="00C31818" w:rsidRDefault="00C31818" w:rsidP="00C31818">
      <w:r w:rsidRPr="00C31818">
        <w:t>Epoch 57/100 | Loss: 0.7123</w:t>
      </w:r>
    </w:p>
    <w:p w14:paraId="44084DB1" w14:textId="77777777" w:rsidR="00C31818" w:rsidRPr="00C31818" w:rsidRDefault="00C31818" w:rsidP="00C31818">
      <w:r w:rsidRPr="00C31818">
        <w:t>Epoch 58/100 | Loss: 0.6690</w:t>
      </w:r>
    </w:p>
    <w:p w14:paraId="0D996222" w14:textId="77777777" w:rsidR="00C31818" w:rsidRPr="00C31818" w:rsidRDefault="00C31818" w:rsidP="00C31818">
      <w:r w:rsidRPr="00C31818">
        <w:t>Epoch 59/100 | Loss: 0.6809</w:t>
      </w:r>
    </w:p>
    <w:p w14:paraId="50567C3B" w14:textId="77777777" w:rsidR="00C31818" w:rsidRPr="00C31818" w:rsidRDefault="00C31818" w:rsidP="00C31818">
      <w:r w:rsidRPr="00C31818">
        <w:t>Epoch 60/100 | Loss: 0.6600</w:t>
      </w:r>
    </w:p>
    <w:p w14:paraId="20E8C105" w14:textId="77777777" w:rsidR="00C31818" w:rsidRPr="00C31818" w:rsidRDefault="00C31818" w:rsidP="00C31818">
      <w:r w:rsidRPr="00C31818">
        <w:t>Epoch 61/100 | Loss: 0.6853</w:t>
      </w:r>
    </w:p>
    <w:p w14:paraId="1C41B1A3" w14:textId="77777777" w:rsidR="00C31818" w:rsidRPr="00C31818" w:rsidRDefault="00C31818" w:rsidP="00C31818">
      <w:r w:rsidRPr="00C31818">
        <w:t>Epoch 62/100 | Loss: 0.7184</w:t>
      </w:r>
    </w:p>
    <w:p w14:paraId="1F48855F" w14:textId="77777777" w:rsidR="00C31818" w:rsidRPr="00C31818" w:rsidRDefault="00C31818" w:rsidP="00C31818">
      <w:r w:rsidRPr="00C31818">
        <w:t>Epoch 63/100 | Loss: 0.7024</w:t>
      </w:r>
    </w:p>
    <w:p w14:paraId="3C31481B" w14:textId="77777777" w:rsidR="00C31818" w:rsidRPr="00C31818" w:rsidRDefault="00C31818" w:rsidP="00C31818">
      <w:r w:rsidRPr="00C31818">
        <w:t>Epoch 64/100 | Loss: 0.7054</w:t>
      </w:r>
    </w:p>
    <w:p w14:paraId="49A80F4C" w14:textId="77777777" w:rsidR="00C31818" w:rsidRPr="00C31818" w:rsidRDefault="00C31818" w:rsidP="00C31818">
      <w:r w:rsidRPr="00C31818">
        <w:t>Epoch 65/100 | Loss: 0.7391</w:t>
      </w:r>
    </w:p>
    <w:p w14:paraId="4F5FA821" w14:textId="77777777" w:rsidR="00C31818" w:rsidRPr="00C31818" w:rsidRDefault="00C31818" w:rsidP="00C31818">
      <w:r w:rsidRPr="00C31818">
        <w:t>Epoch 66/100 | Loss: 0.7357</w:t>
      </w:r>
    </w:p>
    <w:p w14:paraId="23C1EBCE" w14:textId="77777777" w:rsidR="00C31818" w:rsidRPr="00C31818" w:rsidRDefault="00C31818" w:rsidP="00C31818">
      <w:r w:rsidRPr="00C31818">
        <w:t>Epoch 67/100 | Loss: 0.6923</w:t>
      </w:r>
    </w:p>
    <w:p w14:paraId="6180144D" w14:textId="77777777" w:rsidR="00C31818" w:rsidRPr="00C31818" w:rsidRDefault="00C31818" w:rsidP="00C31818">
      <w:r w:rsidRPr="00C31818">
        <w:t>Epoch 68/100 | Loss: 0.6846</w:t>
      </w:r>
    </w:p>
    <w:p w14:paraId="0997BF58" w14:textId="77777777" w:rsidR="00C31818" w:rsidRPr="00C31818" w:rsidRDefault="00C31818" w:rsidP="00C31818">
      <w:r w:rsidRPr="00C31818">
        <w:t>Epoch 69/100 | Loss: 0.6899</w:t>
      </w:r>
    </w:p>
    <w:p w14:paraId="1D943FA1" w14:textId="77777777" w:rsidR="00C31818" w:rsidRPr="00C31818" w:rsidRDefault="00C31818" w:rsidP="00C31818">
      <w:r w:rsidRPr="00C31818">
        <w:t>Epoch 70/100 | Loss: 0.6846</w:t>
      </w:r>
    </w:p>
    <w:p w14:paraId="5B59C0DA" w14:textId="77777777" w:rsidR="00C31818" w:rsidRPr="00C31818" w:rsidRDefault="00C31818" w:rsidP="00C31818">
      <w:r w:rsidRPr="00C31818">
        <w:t>Epoch 71/100 | Loss: 0.6840</w:t>
      </w:r>
    </w:p>
    <w:p w14:paraId="1D486255" w14:textId="77777777" w:rsidR="00C31818" w:rsidRPr="00C31818" w:rsidRDefault="00C31818" w:rsidP="00C31818">
      <w:r w:rsidRPr="00C31818">
        <w:t>Epoch 72/100 | Loss: 0.7107</w:t>
      </w:r>
    </w:p>
    <w:p w14:paraId="7CF1295F" w14:textId="77777777" w:rsidR="00C31818" w:rsidRPr="00C31818" w:rsidRDefault="00C31818" w:rsidP="00C31818">
      <w:r w:rsidRPr="00C31818">
        <w:t>Epoch 73/100 | Loss: 0.6765</w:t>
      </w:r>
    </w:p>
    <w:p w14:paraId="4ACD2130" w14:textId="77777777" w:rsidR="00C31818" w:rsidRPr="00C31818" w:rsidRDefault="00C31818" w:rsidP="00C31818">
      <w:r w:rsidRPr="00C31818">
        <w:t>Epoch 74/100 | Loss: 0.6973</w:t>
      </w:r>
    </w:p>
    <w:p w14:paraId="3A7F1C0F" w14:textId="77777777" w:rsidR="00C31818" w:rsidRPr="00C31818" w:rsidRDefault="00C31818" w:rsidP="00C31818">
      <w:r w:rsidRPr="00C31818">
        <w:t>Epoch 75/100 | Loss: 0.7023</w:t>
      </w:r>
    </w:p>
    <w:p w14:paraId="39643B53" w14:textId="77777777" w:rsidR="00C31818" w:rsidRPr="00C31818" w:rsidRDefault="00C31818" w:rsidP="00C31818">
      <w:r w:rsidRPr="00C31818">
        <w:t>Epoch 76/100 | Loss: 0.6914</w:t>
      </w:r>
    </w:p>
    <w:p w14:paraId="5544AAC1" w14:textId="77777777" w:rsidR="00C31818" w:rsidRPr="00C31818" w:rsidRDefault="00C31818" w:rsidP="00C31818">
      <w:r w:rsidRPr="00C31818">
        <w:t>Epoch 77/100 | Loss: 0.7309</w:t>
      </w:r>
    </w:p>
    <w:p w14:paraId="46579284" w14:textId="77777777" w:rsidR="00C31818" w:rsidRPr="00C31818" w:rsidRDefault="00C31818" w:rsidP="00C31818">
      <w:r w:rsidRPr="00C31818">
        <w:t>Epoch 78/100 | Loss: 0.7075</w:t>
      </w:r>
    </w:p>
    <w:p w14:paraId="289CBB14" w14:textId="77777777" w:rsidR="00C31818" w:rsidRPr="00C31818" w:rsidRDefault="00C31818" w:rsidP="00C31818">
      <w:r w:rsidRPr="00C31818">
        <w:t>Epoch 79/100 | Loss: 0.7013</w:t>
      </w:r>
    </w:p>
    <w:p w14:paraId="1FC1C20A" w14:textId="77777777" w:rsidR="00C31818" w:rsidRPr="00C31818" w:rsidRDefault="00C31818" w:rsidP="00C31818">
      <w:r w:rsidRPr="00C31818">
        <w:t>Epoch 80/100 | Loss: 0.7208</w:t>
      </w:r>
    </w:p>
    <w:p w14:paraId="673DAFF4" w14:textId="77777777" w:rsidR="00C31818" w:rsidRPr="00C31818" w:rsidRDefault="00C31818" w:rsidP="00C31818">
      <w:r w:rsidRPr="00C31818">
        <w:t>Epoch 81/100 | Loss: 0.7413</w:t>
      </w:r>
    </w:p>
    <w:p w14:paraId="449417EE" w14:textId="77777777" w:rsidR="00C31818" w:rsidRPr="00C31818" w:rsidRDefault="00C31818" w:rsidP="00C31818">
      <w:r w:rsidRPr="00C31818">
        <w:t>Epoch 82/100 | Loss: 0.7544</w:t>
      </w:r>
    </w:p>
    <w:p w14:paraId="0066DBB5" w14:textId="77777777" w:rsidR="00C31818" w:rsidRPr="00C31818" w:rsidRDefault="00C31818" w:rsidP="00C31818">
      <w:r w:rsidRPr="00C31818">
        <w:t>Epoch 83/100 | Loss: 0.7195</w:t>
      </w:r>
    </w:p>
    <w:p w14:paraId="050764DB" w14:textId="77777777" w:rsidR="00C31818" w:rsidRPr="00C31818" w:rsidRDefault="00C31818" w:rsidP="00C31818">
      <w:r w:rsidRPr="00C31818">
        <w:t>Epoch 84/100 | Loss: 0.6490</w:t>
      </w:r>
    </w:p>
    <w:p w14:paraId="07B4DE96" w14:textId="77777777" w:rsidR="00C31818" w:rsidRPr="00C31818" w:rsidRDefault="00C31818" w:rsidP="00C31818">
      <w:r w:rsidRPr="00C31818">
        <w:t>Epoch 85/100 | Loss: 0.7239</w:t>
      </w:r>
    </w:p>
    <w:p w14:paraId="40CBC4BE" w14:textId="77777777" w:rsidR="00C31818" w:rsidRPr="00C31818" w:rsidRDefault="00C31818" w:rsidP="00C31818">
      <w:r w:rsidRPr="00C31818">
        <w:t>Epoch 86/100 | Loss: 0.6868</w:t>
      </w:r>
    </w:p>
    <w:p w14:paraId="64479309" w14:textId="77777777" w:rsidR="00C31818" w:rsidRPr="00C31818" w:rsidRDefault="00C31818" w:rsidP="00C31818">
      <w:r w:rsidRPr="00C31818">
        <w:t>Epoch 87/100 | Loss: 0.6895</w:t>
      </w:r>
    </w:p>
    <w:p w14:paraId="28E0B8E8" w14:textId="77777777" w:rsidR="00C31818" w:rsidRPr="00C31818" w:rsidRDefault="00C31818" w:rsidP="00C31818">
      <w:r w:rsidRPr="00C31818">
        <w:t>Epoch 88/100 | Loss: 0.7203</w:t>
      </w:r>
    </w:p>
    <w:p w14:paraId="502260B1" w14:textId="77777777" w:rsidR="00C31818" w:rsidRPr="00C31818" w:rsidRDefault="00C31818" w:rsidP="00C31818">
      <w:r w:rsidRPr="00C31818">
        <w:t>Epoch 89/100 | Loss: 0.6611</w:t>
      </w:r>
    </w:p>
    <w:p w14:paraId="51E439EC" w14:textId="77777777" w:rsidR="00C31818" w:rsidRPr="00C31818" w:rsidRDefault="00C31818" w:rsidP="00C31818">
      <w:r w:rsidRPr="00C31818">
        <w:t>Epoch 90/100 | Loss: 0.6537</w:t>
      </w:r>
    </w:p>
    <w:p w14:paraId="3B8EE17C" w14:textId="77777777" w:rsidR="00C31818" w:rsidRPr="00C31818" w:rsidRDefault="00C31818" w:rsidP="00C31818">
      <w:r w:rsidRPr="00C31818">
        <w:t>Epoch 91/100 | Loss: 0.6821</w:t>
      </w:r>
    </w:p>
    <w:p w14:paraId="736D2836" w14:textId="77777777" w:rsidR="00C31818" w:rsidRPr="00C31818" w:rsidRDefault="00C31818" w:rsidP="00C31818">
      <w:r w:rsidRPr="00C31818">
        <w:t>Epoch 92/100 | Loss: 0.6779</w:t>
      </w:r>
    </w:p>
    <w:p w14:paraId="3DAC9B79" w14:textId="77777777" w:rsidR="00C31818" w:rsidRPr="00C31818" w:rsidRDefault="00C31818" w:rsidP="00C31818">
      <w:r w:rsidRPr="00C31818">
        <w:t>Epoch 93/100 | Loss: 0.7235</w:t>
      </w:r>
    </w:p>
    <w:p w14:paraId="21D5548A" w14:textId="77777777" w:rsidR="00C31818" w:rsidRPr="00C31818" w:rsidRDefault="00C31818" w:rsidP="00C31818">
      <w:r w:rsidRPr="00C31818">
        <w:t>Epoch 94/100 | Loss: 0.6796</w:t>
      </w:r>
    </w:p>
    <w:p w14:paraId="1018F4F9" w14:textId="77777777" w:rsidR="00C31818" w:rsidRPr="00C31818" w:rsidRDefault="00C31818" w:rsidP="00C31818">
      <w:r w:rsidRPr="00C31818">
        <w:t>Epoch 95/100 | Loss: 0.7089</w:t>
      </w:r>
    </w:p>
    <w:p w14:paraId="287AA8D5" w14:textId="77777777" w:rsidR="00C31818" w:rsidRPr="00C31818" w:rsidRDefault="00C31818" w:rsidP="00C31818">
      <w:r w:rsidRPr="00C31818">
        <w:t>Epoch 96/100 | Loss: 0.7713</w:t>
      </w:r>
    </w:p>
    <w:p w14:paraId="04ABCBF3" w14:textId="77777777" w:rsidR="00C31818" w:rsidRPr="00C31818" w:rsidRDefault="00C31818" w:rsidP="00C31818">
      <w:r w:rsidRPr="00C31818">
        <w:t>Epoch 97/100 | Loss: 0.7096</w:t>
      </w:r>
    </w:p>
    <w:p w14:paraId="4DBBD137" w14:textId="77777777" w:rsidR="00C31818" w:rsidRPr="00C31818" w:rsidRDefault="00C31818" w:rsidP="00C31818">
      <w:r w:rsidRPr="00C31818">
        <w:t>Epoch 98/100 | Loss: 0.7079</w:t>
      </w:r>
    </w:p>
    <w:p w14:paraId="3955FDB4" w14:textId="77777777" w:rsidR="00C31818" w:rsidRPr="00C31818" w:rsidRDefault="00C31818" w:rsidP="00C31818">
      <w:r w:rsidRPr="00C31818">
        <w:t>Epoch 99/100 | Loss: 0.6739</w:t>
      </w:r>
    </w:p>
    <w:p w14:paraId="32F2AA3F" w14:textId="77777777" w:rsidR="00C31818" w:rsidRPr="00C31818" w:rsidRDefault="00C31818" w:rsidP="00C31818">
      <w:r w:rsidRPr="00C31818">
        <w:t>Epoch 100/100 | Loss: 0.6957</w:t>
      </w:r>
    </w:p>
    <w:p w14:paraId="227A1425" w14:textId="77777777" w:rsidR="00C31818" w:rsidRPr="00C31818" w:rsidRDefault="00C31818" w:rsidP="00C31818">
      <w:r w:rsidRPr="00C31818">
        <w:t>Split 1 Accuracy: 0.4545</w:t>
      </w:r>
    </w:p>
    <w:p w14:paraId="4063A070" w14:textId="51C969A6" w:rsidR="00C31818" w:rsidRPr="00C31818" w:rsidRDefault="00C31818" w:rsidP="00C31818">
      <w:r w:rsidRPr="00C31818">
        <w:rPr>
          <w:noProof/>
        </w:rPr>
        <w:drawing>
          <wp:inline distT="0" distB="0" distL="0" distR="0" wp14:anchorId="7F3269B1" wp14:editId="6D43816F">
            <wp:extent cx="4975860" cy="4145280"/>
            <wp:effectExtent l="0" t="0" r="0" b="7620"/>
            <wp:docPr id="823874078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ED017" w14:textId="645751B5" w:rsidR="00C31818" w:rsidRPr="00C31818" w:rsidRDefault="00C31818" w:rsidP="00C31818">
      <w:r w:rsidRPr="00C31818">
        <w:rPr>
          <w:noProof/>
        </w:rPr>
        <w:drawing>
          <wp:inline distT="0" distB="0" distL="0" distR="0" wp14:anchorId="4C0D9792" wp14:editId="06A7899F">
            <wp:extent cx="5181600" cy="4145280"/>
            <wp:effectExtent l="0" t="0" r="0" b="7620"/>
            <wp:docPr id="1524893799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1CF4E" w14:textId="77777777" w:rsidR="00C31818" w:rsidRPr="00C31818" w:rsidRDefault="00C31818" w:rsidP="00C31818"/>
    <w:p w14:paraId="558AD214" w14:textId="77777777" w:rsidR="00C31818" w:rsidRPr="00C31818" w:rsidRDefault="00C31818" w:rsidP="00C31818">
      <w:r w:rsidRPr="00C31818">
        <w:t>=== ENV1 Split 2/5 ===</w:t>
      </w:r>
    </w:p>
    <w:p w14:paraId="3E78E91D" w14:textId="77777777" w:rsidR="00E1495E" w:rsidRPr="00E1495E" w:rsidRDefault="00E1495E" w:rsidP="00E1495E">
      <w:r w:rsidRPr="00E1495E">
        <w:t>Epoch 1/200 | Loss: 0.6908</w:t>
      </w:r>
    </w:p>
    <w:p w14:paraId="3F93E097" w14:textId="77777777" w:rsidR="00E1495E" w:rsidRPr="00E1495E" w:rsidRDefault="00E1495E" w:rsidP="00E1495E">
      <w:r w:rsidRPr="00E1495E">
        <w:t>Epoch 2/200 | Loss: 0.8105</w:t>
      </w:r>
    </w:p>
    <w:p w14:paraId="271BDFA4" w14:textId="77777777" w:rsidR="00E1495E" w:rsidRPr="00E1495E" w:rsidRDefault="00E1495E" w:rsidP="00E1495E">
      <w:r w:rsidRPr="00E1495E">
        <w:t>Epoch 3/200 | Loss: 0.7496</w:t>
      </w:r>
    </w:p>
    <w:p w14:paraId="735F67CC" w14:textId="77777777" w:rsidR="00E1495E" w:rsidRPr="00E1495E" w:rsidRDefault="00E1495E" w:rsidP="00E1495E">
      <w:r w:rsidRPr="00E1495E">
        <w:t>Epoch 4/200 | Loss: 0.7298</w:t>
      </w:r>
    </w:p>
    <w:p w14:paraId="2E1DF96B" w14:textId="77777777" w:rsidR="00E1495E" w:rsidRPr="00E1495E" w:rsidRDefault="00E1495E" w:rsidP="00E1495E">
      <w:r w:rsidRPr="00E1495E">
        <w:t>Epoch 5/200 | Loss: 0.7643</w:t>
      </w:r>
    </w:p>
    <w:p w14:paraId="4EF63E89" w14:textId="77777777" w:rsidR="00E1495E" w:rsidRPr="00E1495E" w:rsidRDefault="00E1495E" w:rsidP="00E1495E">
      <w:r w:rsidRPr="00E1495E">
        <w:t>Epoch 6/200 | Loss: 0.6649</w:t>
      </w:r>
    </w:p>
    <w:p w14:paraId="57C9DE3E" w14:textId="77777777" w:rsidR="00E1495E" w:rsidRPr="00E1495E" w:rsidRDefault="00E1495E" w:rsidP="00E1495E">
      <w:r w:rsidRPr="00E1495E">
        <w:t>Epoch 7/200 | Loss: 0.7018</w:t>
      </w:r>
    </w:p>
    <w:p w14:paraId="765FCD82" w14:textId="77777777" w:rsidR="00E1495E" w:rsidRPr="00E1495E" w:rsidRDefault="00E1495E" w:rsidP="00E1495E">
      <w:r w:rsidRPr="00E1495E">
        <w:t>Epoch 8/200 | Loss: 0.7493</w:t>
      </w:r>
    </w:p>
    <w:p w14:paraId="545BDE06" w14:textId="77777777" w:rsidR="00E1495E" w:rsidRPr="00E1495E" w:rsidRDefault="00E1495E" w:rsidP="00E1495E">
      <w:r w:rsidRPr="00E1495E">
        <w:t>Epoch 9/200 | Loss: 0.7432</w:t>
      </w:r>
    </w:p>
    <w:p w14:paraId="6361784D" w14:textId="77777777" w:rsidR="00E1495E" w:rsidRPr="00E1495E" w:rsidRDefault="00E1495E" w:rsidP="00E1495E">
      <w:r w:rsidRPr="00E1495E">
        <w:t>Epoch 10/200 | Loss: 0.7133</w:t>
      </w:r>
    </w:p>
    <w:p w14:paraId="2D50FFEF" w14:textId="77777777" w:rsidR="00E1495E" w:rsidRPr="00E1495E" w:rsidRDefault="00E1495E" w:rsidP="00E1495E">
      <w:r w:rsidRPr="00E1495E">
        <w:t>Epoch 11/200 | Loss: 0.7794</w:t>
      </w:r>
    </w:p>
    <w:p w14:paraId="17774520" w14:textId="77777777" w:rsidR="00E1495E" w:rsidRPr="00E1495E" w:rsidRDefault="00E1495E" w:rsidP="00E1495E">
      <w:r w:rsidRPr="00E1495E">
        <w:t>Epoch 12/200 | Loss: 0.7172</w:t>
      </w:r>
    </w:p>
    <w:p w14:paraId="55A3932C" w14:textId="77777777" w:rsidR="00E1495E" w:rsidRPr="00E1495E" w:rsidRDefault="00E1495E" w:rsidP="00E1495E">
      <w:r w:rsidRPr="00E1495E">
        <w:t>Epoch 13/200 | Loss: 0.7239</w:t>
      </w:r>
    </w:p>
    <w:p w14:paraId="7F51E1D0" w14:textId="77777777" w:rsidR="00E1495E" w:rsidRPr="00E1495E" w:rsidRDefault="00E1495E" w:rsidP="00E1495E">
      <w:r w:rsidRPr="00E1495E">
        <w:t>Epoch 14/200 | Loss: 0.6975</w:t>
      </w:r>
    </w:p>
    <w:p w14:paraId="0350D8CF" w14:textId="77777777" w:rsidR="00E1495E" w:rsidRPr="00E1495E" w:rsidRDefault="00E1495E" w:rsidP="00E1495E">
      <w:r w:rsidRPr="00E1495E">
        <w:t>Epoch 15/200 | Loss: 0.6958</w:t>
      </w:r>
    </w:p>
    <w:p w14:paraId="4F9A3492" w14:textId="77777777" w:rsidR="00E1495E" w:rsidRPr="00E1495E" w:rsidRDefault="00E1495E" w:rsidP="00E1495E">
      <w:r w:rsidRPr="00E1495E">
        <w:t>Epoch 16/200 | Loss: 0.7393</w:t>
      </w:r>
    </w:p>
    <w:p w14:paraId="69DFA7CB" w14:textId="77777777" w:rsidR="00E1495E" w:rsidRPr="00E1495E" w:rsidRDefault="00E1495E" w:rsidP="00E1495E">
      <w:r w:rsidRPr="00E1495E">
        <w:t>Epoch 17/200 | Loss: 0.6949</w:t>
      </w:r>
    </w:p>
    <w:p w14:paraId="44351706" w14:textId="77777777" w:rsidR="00E1495E" w:rsidRPr="00E1495E" w:rsidRDefault="00E1495E" w:rsidP="00E1495E">
      <w:r w:rsidRPr="00E1495E">
        <w:t>Epoch 18/200 | Loss: 0.7252</w:t>
      </w:r>
    </w:p>
    <w:p w14:paraId="43C119D2" w14:textId="77777777" w:rsidR="00E1495E" w:rsidRPr="00E1495E" w:rsidRDefault="00E1495E" w:rsidP="00E1495E">
      <w:r w:rsidRPr="00E1495E">
        <w:t>Epoch 19/200 | Loss: 0.7684</w:t>
      </w:r>
    </w:p>
    <w:p w14:paraId="6208628E" w14:textId="77777777" w:rsidR="00E1495E" w:rsidRPr="00E1495E" w:rsidRDefault="00E1495E" w:rsidP="00E1495E">
      <w:r w:rsidRPr="00E1495E">
        <w:t>Epoch 20/200 | Loss: 0.7463</w:t>
      </w:r>
    </w:p>
    <w:p w14:paraId="76B9D68C" w14:textId="77777777" w:rsidR="00E1495E" w:rsidRPr="00E1495E" w:rsidRDefault="00E1495E" w:rsidP="00E1495E">
      <w:r w:rsidRPr="00E1495E">
        <w:t>Epoch 21/200 | Loss: 0.7360</w:t>
      </w:r>
    </w:p>
    <w:p w14:paraId="5268A774" w14:textId="77777777" w:rsidR="00E1495E" w:rsidRPr="00E1495E" w:rsidRDefault="00E1495E" w:rsidP="00E1495E">
      <w:r w:rsidRPr="00E1495E">
        <w:t>Epoch 22/200 | Loss: 0.7132</w:t>
      </w:r>
    </w:p>
    <w:p w14:paraId="13ECEAE1" w14:textId="77777777" w:rsidR="00E1495E" w:rsidRPr="00E1495E" w:rsidRDefault="00E1495E" w:rsidP="00E1495E">
      <w:r w:rsidRPr="00E1495E">
        <w:t>Epoch 23/200 | Loss: 0.7772</w:t>
      </w:r>
    </w:p>
    <w:p w14:paraId="02FB7622" w14:textId="77777777" w:rsidR="00E1495E" w:rsidRPr="00E1495E" w:rsidRDefault="00E1495E" w:rsidP="00E1495E">
      <w:r w:rsidRPr="00E1495E">
        <w:t>Epoch 24/200 | Loss: 0.6945</w:t>
      </w:r>
    </w:p>
    <w:p w14:paraId="03EFB944" w14:textId="77777777" w:rsidR="00E1495E" w:rsidRPr="00E1495E" w:rsidRDefault="00E1495E" w:rsidP="00E1495E">
      <w:r w:rsidRPr="00E1495E">
        <w:t>Epoch 25/200 | Loss: 0.7393</w:t>
      </w:r>
    </w:p>
    <w:p w14:paraId="1EA3210D" w14:textId="77777777" w:rsidR="00E1495E" w:rsidRPr="00E1495E" w:rsidRDefault="00E1495E" w:rsidP="00E1495E">
      <w:r w:rsidRPr="00E1495E">
        <w:t>Epoch 26/200 | Loss: 0.7069</w:t>
      </w:r>
    </w:p>
    <w:p w14:paraId="7337B4CB" w14:textId="77777777" w:rsidR="00E1495E" w:rsidRPr="00E1495E" w:rsidRDefault="00E1495E" w:rsidP="00E1495E">
      <w:r w:rsidRPr="00E1495E">
        <w:lastRenderedPageBreak/>
        <w:t>Epoch 27/200 | Loss: 0.6701</w:t>
      </w:r>
    </w:p>
    <w:p w14:paraId="3B1FD2D5" w14:textId="77777777" w:rsidR="00E1495E" w:rsidRPr="00E1495E" w:rsidRDefault="00E1495E" w:rsidP="00E1495E">
      <w:r w:rsidRPr="00E1495E">
        <w:t>Epoch 28/200 | Loss: 0.6664</w:t>
      </w:r>
    </w:p>
    <w:p w14:paraId="4EE81A02" w14:textId="77777777" w:rsidR="00E1495E" w:rsidRPr="00E1495E" w:rsidRDefault="00E1495E" w:rsidP="00E1495E">
      <w:r w:rsidRPr="00E1495E">
        <w:t>Epoch 29/200 | Loss: 0.7818</w:t>
      </w:r>
    </w:p>
    <w:p w14:paraId="393A9665" w14:textId="77777777" w:rsidR="00E1495E" w:rsidRPr="00E1495E" w:rsidRDefault="00E1495E" w:rsidP="00E1495E">
      <w:r w:rsidRPr="00E1495E">
        <w:t>Epoch 30/200 | Loss: 0.7769</w:t>
      </w:r>
    </w:p>
    <w:p w14:paraId="17A8681A" w14:textId="77777777" w:rsidR="00E1495E" w:rsidRPr="00E1495E" w:rsidRDefault="00E1495E" w:rsidP="00E1495E">
      <w:r w:rsidRPr="00E1495E">
        <w:t>Epoch 31/200 | Loss: 0.8030</w:t>
      </w:r>
    </w:p>
    <w:p w14:paraId="32AE64E5" w14:textId="77777777" w:rsidR="00E1495E" w:rsidRPr="00E1495E" w:rsidRDefault="00E1495E" w:rsidP="00E1495E">
      <w:r w:rsidRPr="00E1495E">
        <w:t>Epoch 32/200 | Loss: 0.7662</w:t>
      </w:r>
    </w:p>
    <w:p w14:paraId="6761688D" w14:textId="77777777" w:rsidR="00E1495E" w:rsidRPr="00E1495E" w:rsidRDefault="00E1495E" w:rsidP="00E1495E">
      <w:r w:rsidRPr="00E1495E">
        <w:t>Epoch 33/200 | Loss: 0.7190</w:t>
      </w:r>
    </w:p>
    <w:p w14:paraId="1EF4CE61" w14:textId="77777777" w:rsidR="00E1495E" w:rsidRPr="00E1495E" w:rsidRDefault="00E1495E" w:rsidP="00E1495E">
      <w:r w:rsidRPr="00E1495E">
        <w:t>Epoch 34/200 | Loss: 0.6677</w:t>
      </w:r>
    </w:p>
    <w:p w14:paraId="309E1AF5" w14:textId="77777777" w:rsidR="00E1495E" w:rsidRPr="00E1495E" w:rsidRDefault="00E1495E" w:rsidP="00E1495E">
      <w:r w:rsidRPr="00E1495E">
        <w:t>Epoch 35/200 | Loss: 0.6921</w:t>
      </w:r>
    </w:p>
    <w:p w14:paraId="3C7CF9ED" w14:textId="77777777" w:rsidR="00E1495E" w:rsidRPr="00E1495E" w:rsidRDefault="00E1495E" w:rsidP="00E1495E">
      <w:r w:rsidRPr="00E1495E">
        <w:t>Epoch 36/200 | Loss: 0.6758</w:t>
      </w:r>
    </w:p>
    <w:p w14:paraId="218CD988" w14:textId="77777777" w:rsidR="00E1495E" w:rsidRPr="00E1495E" w:rsidRDefault="00E1495E" w:rsidP="00E1495E">
      <w:r w:rsidRPr="00E1495E">
        <w:t>Epoch 37/200 | Loss: 0.6650</w:t>
      </w:r>
    </w:p>
    <w:p w14:paraId="3382077B" w14:textId="77777777" w:rsidR="00E1495E" w:rsidRPr="00E1495E" w:rsidRDefault="00E1495E" w:rsidP="00E1495E">
      <w:r w:rsidRPr="00E1495E">
        <w:t>Epoch 38/200 | Loss: 0.6681</w:t>
      </w:r>
    </w:p>
    <w:p w14:paraId="1E65C1B1" w14:textId="77777777" w:rsidR="00E1495E" w:rsidRPr="00E1495E" w:rsidRDefault="00E1495E" w:rsidP="00E1495E">
      <w:r w:rsidRPr="00E1495E">
        <w:t>Epoch 39/200 | Loss: 0.7371</w:t>
      </w:r>
    </w:p>
    <w:p w14:paraId="40C46C22" w14:textId="77777777" w:rsidR="00E1495E" w:rsidRPr="00E1495E" w:rsidRDefault="00E1495E" w:rsidP="00E1495E">
      <w:r w:rsidRPr="00E1495E">
        <w:t>Epoch 40/200 | Loss: 0.7018</w:t>
      </w:r>
    </w:p>
    <w:p w14:paraId="4A751D1B" w14:textId="77777777" w:rsidR="00E1495E" w:rsidRPr="00E1495E" w:rsidRDefault="00E1495E" w:rsidP="00E1495E">
      <w:r w:rsidRPr="00E1495E">
        <w:t>Epoch 41/200 | Loss: 0.6953</w:t>
      </w:r>
    </w:p>
    <w:p w14:paraId="09EA7CF6" w14:textId="77777777" w:rsidR="00E1495E" w:rsidRPr="00E1495E" w:rsidRDefault="00E1495E" w:rsidP="00E1495E">
      <w:r w:rsidRPr="00E1495E">
        <w:t>Epoch 42/200 | Loss: 0.6678</w:t>
      </w:r>
    </w:p>
    <w:p w14:paraId="03C8AF47" w14:textId="77777777" w:rsidR="00E1495E" w:rsidRPr="00E1495E" w:rsidRDefault="00E1495E" w:rsidP="00E1495E">
      <w:r w:rsidRPr="00E1495E">
        <w:t>Epoch 43/200 | Loss: 0.6637</w:t>
      </w:r>
    </w:p>
    <w:p w14:paraId="44F8FC54" w14:textId="77777777" w:rsidR="00E1495E" w:rsidRPr="00E1495E" w:rsidRDefault="00E1495E" w:rsidP="00E1495E">
      <w:r w:rsidRPr="00E1495E">
        <w:t>Epoch 44/200 | Loss: 0.7953</w:t>
      </w:r>
    </w:p>
    <w:p w14:paraId="1EF4EB93" w14:textId="77777777" w:rsidR="00E1495E" w:rsidRPr="00E1495E" w:rsidRDefault="00E1495E" w:rsidP="00E1495E">
      <w:r w:rsidRPr="00E1495E">
        <w:t>Epoch 45/200 | Loss: 0.7590</w:t>
      </w:r>
    </w:p>
    <w:p w14:paraId="34FE1DB3" w14:textId="77777777" w:rsidR="00E1495E" w:rsidRPr="00E1495E" w:rsidRDefault="00E1495E" w:rsidP="00E1495E">
      <w:r w:rsidRPr="00E1495E">
        <w:t>Epoch 46/200 | Loss: 0.6464</w:t>
      </w:r>
    </w:p>
    <w:p w14:paraId="13C637D1" w14:textId="77777777" w:rsidR="00E1495E" w:rsidRPr="00E1495E" w:rsidRDefault="00E1495E" w:rsidP="00E1495E">
      <w:r w:rsidRPr="00E1495E">
        <w:t>Epoch 47/200 | Loss: 0.6928</w:t>
      </w:r>
    </w:p>
    <w:p w14:paraId="365813F5" w14:textId="77777777" w:rsidR="00E1495E" w:rsidRPr="00E1495E" w:rsidRDefault="00E1495E" w:rsidP="00E1495E">
      <w:r w:rsidRPr="00E1495E">
        <w:t>Epoch 48/200 | Loss: 0.7027</w:t>
      </w:r>
    </w:p>
    <w:p w14:paraId="6C027F55" w14:textId="77777777" w:rsidR="00E1495E" w:rsidRPr="00E1495E" w:rsidRDefault="00E1495E" w:rsidP="00E1495E">
      <w:r w:rsidRPr="00E1495E">
        <w:t>Epoch 49/200 | Loss: 0.7355</w:t>
      </w:r>
    </w:p>
    <w:p w14:paraId="36DBDE35" w14:textId="77777777" w:rsidR="00E1495E" w:rsidRPr="00E1495E" w:rsidRDefault="00E1495E" w:rsidP="00E1495E">
      <w:r w:rsidRPr="00E1495E">
        <w:t>Epoch 50/200 | Loss: 0.7319</w:t>
      </w:r>
    </w:p>
    <w:p w14:paraId="2BE87AAF" w14:textId="77777777" w:rsidR="00E1495E" w:rsidRPr="00E1495E" w:rsidRDefault="00E1495E" w:rsidP="00E1495E">
      <w:r w:rsidRPr="00E1495E">
        <w:t>Epoch 51/200 | Loss: 0.6963</w:t>
      </w:r>
    </w:p>
    <w:p w14:paraId="10B766D7" w14:textId="77777777" w:rsidR="00E1495E" w:rsidRPr="00E1495E" w:rsidRDefault="00E1495E" w:rsidP="00E1495E">
      <w:r w:rsidRPr="00E1495E">
        <w:t>Epoch 52/200 | Loss: 0.7025</w:t>
      </w:r>
    </w:p>
    <w:p w14:paraId="66F102B8" w14:textId="77777777" w:rsidR="00E1495E" w:rsidRPr="00E1495E" w:rsidRDefault="00E1495E" w:rsidP="00E1495E">
      <w:r w:rsidRPr="00E1495E">
        <w:t>Epoch 53/200 | Loss: 0.7359</w:t>
      </w:r>
    </w:p>
    <w:p w14:paraId="47024B06" w14:textId="77777777" w:rsidR="00E1495E" w:rsidRPr="00E1495E" w:rsidRDefault="00E1495E" w:rsidP="00E1495E">
      <w:r w:rsidRPr="00E1495E">
        <w:t>Epoch 54/200 | Loss: 0.6991</w:t>
      </w:r>
    </w:p>
    <w:p w14:paraId="3E04FA86" w14:textId="77777777" w:rsidR="00E1495E" w:rsidRPr="00E1495E" w:rsidRDefault="00E1495E" w:rsidP="00E1495E">
      <w:r w:rsidRPr="00E1495E">
        <w:t>Epoch 55/200 | Loss: 0.6990</w:t>
      </w:r>
    </w:p>
    <w:p w14:paraId="600BBC3F" w14:textId="77777777" w:rsidR="00E1495E" w:rsidRPr="00E1495E" w:rsidRDefault="00E1495E" w:rsidP="00E1495E">
      <w:r w:rsidRPr="00E1495E">
        <w:t>Epoch 56/200 | Loss: 0.7544</w:t>
      </w:r>
    </w:p>
    <w:p w14:paraId="3D41A75C" w14:textId="77777777" w:rsidR="00E1495E" w:rsidRPr="00E1495E" w:rsidRDefault="00E1495E" w:rsidP="00E1495E">
      <w:r w:rsidRPr="00E1495E">
        <w:t>Epoch 57/200 | Loss: 0.6786</w:t>
      </w:r>
    </w:p>
    <w:p w14:paraId="1ABE5289" w14:textId="77777777" w:rsidR="00E1495E" w:rsidRPr="00E1495E" w:rsidRDefault="00E1495E" w:rsidP="00E1495E">
      <w:r w:rsidRPr="00E1495E">
        <w:lastRenderedPageBreak/>
        <w:t>Epoch 58/200 | Loss: 0.6908</w:t>
      </w:r>
    </w:p>
    <w:p w14:paraId="12710AA5" w14:textId="77777777" w:rsidR="00E1495E" w:rsidRPr="00E1495E" w:rsidRDefault="00E1495E" w:rsidP="00E1495E">
      <w:r w:rsidRPr="00E1495E">
        <w:t>Epoch 59/200 | Loss: 0.6818</w:t>
      </w:r>
    </w:p>
    <w:p w14:paraId="15B20A40" w14:textId="77777777" w:rsidR="00E1495E" w:rsidRPr="00E1495E" w:rsidRDefault="00E1495E" w:rsidP="00E1495E">
      <w:r w:rsidRPr="00E1495E">
        <w:t>Epoch 60/200 | Loss: 0.6880</w:t>
      </w:r>
    </w:p>
    <w:p w14:paraId="6A3FF677" w14:textId="77777777" w:rsidR="00E1495E" w:rsidRPr="00E1495E" w:rsidRDefault="00E1495E" w:rsidP="00E1495E">
      <w:r w:rsidRPr="00E1495E">
        <w:t>Epoch 61/200 | Loss: 0.6632</w:t>
      </w:r>
    </w:p>
    <w:p w14:paraId="32DF1C6E" w14:textId="77777777" w:rsidR="00E1495E" w:rsidRPr="00E1495E" w:rsidRDefault="00E1495E" w:rsidP="00E1495E">
      <w:r w:rsidRPr="00E1495E">
        <w:t>Epoch 62/200 | Loss: 0.7108</w:t>
      </w:r>
    </w:p>
    <w:p w14:paraId="345282B3" w14:textId="77777777" w:rsidR="00E1495E" w:rsidRPr="00E1495E" w:rsidRDefault="00E1495E" w:rsidP="00E1495E">
      <w:r w:rsidRPr="00E1495E">
        <w:t>Epoch 63/200 | Loss: 0.7468</w:t>
      </w:r>
    </w:p>
    <w:p w14:paraId="5C6CE597" w14:textId="77777777" w:rsidR="00E1495E" w:rsidRPr="00E1495E" w:rsidRDefault="00E1495E" w:rsidP="00E1495E">
      <w:r w:rsidRPr="00E1495E">
        <w:t>Epoch 64/200 | Loss: 0.6734</w:t>
      </w:r>
    </w:p>
    <w:p w14:paraId="58B0C685" w14:textId="77777777" w:rsidR="00E1495E" w:rsidRPr="00E1495E" w:rsidRDefault="00E1495E" w:rsidP="00E1495E">
      <w:r w:rsidRPr="00E1495E">
        <w:t>Epoch 65/200 | Loss: 0.7351</w:t>
      </w:r>
    </w:p>
    <w:p w14:paraId="10BCAF0A" w14:textId="77777777" w:rsidR="00E1495E" w:rsidRPr="00E1495E" w:rsidRDefault="00E1495E" w:rsidP="00E1495E">
      <w:r w:rsidRPr="00E1495E">
        <w:t>Epoch 66/200 | Loss: 0.7324</w:t>
      </w:r>
    </w:p>
    <w:p w14:paraId="3193DA7E" w14:textId="77777777" w:rsidR="00E1495E" w:rsidRPr="00E1495E" w:rsidRDefault="00E1495E" w:rsidP="00E1495E">
      <w:r w:rsidRPr="00E1495E">
        <w:t>Epoch 67/200 | Loss: 0.7089</w:t>
      </w:r>
    </w:p>
    <w:p w14:paraId="1031CEAC" w14:textId="77777777" w:rsidR="00E1495E" w:rsidRPr="00E1495E" w:rsidRDefault="00E1495E" w:rsidP="00E1495E">
      <w:r w:rsidRPr="00E1495E">
        <w:t>Epoch 68/200 | Loss: 0.6991</w:t>
      </w:r>
    </w:p>
    <w:p w14:paraId="61D2471E" w14:textId="77777777" w:rsidR="00E1495E" w:rsidRPr="00E1495E" w:rsidRDefault="00E1495E" w:rsidP="00E1495E">
      <w:r w:rsidRPr="00E1495E">
        <w:t>Epoch 69/200 | Loss: 0.7199</w:t>
      </w:r>
    </w:p>
    <w:p w14:paraId="5AFF314C" w14:textId="77777777" w:rsidR="00E1495E" w:rsidRPr="00E1495E" w:rsidRDefault="00E1495E" w:rsidP="00E1495E">
      <w:r w:rsidRPr="00E1495E">
        <w:t>Epoch 70/200 | Loss: 0.7220</w:t>
      </w:r>
    </w:p>
    <w:p w14:paraId="0B1323ED" w14:textId="77777777" w:rsidR="00E1495E" w:rsidRPr="00E1495E" w:rsidRDefault="00E1495E" w:rsidP="00E1495E">
      <w:r w:rsidRPr="00E1495E">
        <w:t>Epoch 71/200 | Loss: 0.7494</w:t>
      </w:r>
    </w:p>
    <w:p w14:paraId="7856037A" w14:textId="77777777" w:rsidR="00E1495E" w:rsidRPr="00E1495E" w:rsidRDefault="00E1495E" w:rsidP="00E1495E">
      <w:r w:rsidRPr="00E1495E">
        <w:t>Epoch 72/200 | Loss: 0.6958</w:t>
      </w:r>
    </w:p>
    <w:p w14:paraId="16D04AFF" w14:textId="77777777" w:rsidR="00E1495E" w:rsidRPr="00E1495E" w:rsidRDefault="00E1495E" w:rsidP="00E1495E">
      <w:r w:rsidRPr="00E1495E">
        <w:t>Epoch 73/200 | Loss: 0.6954</w:t>
      </w:r>
    </w:p>
    <w:p w14:paraId="4FD9CCDC" w14:textId="77777777" w:rsidR="00E1495E" w:rsidRPr="00E1495E" w:rsidRDefault="00E1495E" w:rsidP="00E1495E">
      <w:r w:rsidRPr="00E1495E">
        <w:t>Epoch 74/200 | Loss: 0.7221</w:t>
      </w:r>
    </w:p>
    <w:p w14:paraId="719504E9" w14:textId="77777777" w:rsidR="00E1495E" w:rsidRPr="00E1495E" w:rsidRDefault="00E1495E" w:rsidP="00E1495E">
      <w:r w:rsidRPr="00E1495E">
        <w:t>Epoch 75/200 | Loss: 0.6864</w:t>
      </w:r>
    </w:p>
    <w:p w14:paraId="7CEA5B8C" w14:textId="77777777" w:rsidR="00E1495E" w:rsidRPr="00E1495E" w:rsidRDefault="00E1495E" w:rsidP="00E1495E">
      <w:r w:rsidRPr="00E1495E">
        <w:t>Epoch 76/200 | Loss: 0.7096</w:t>
      </w:r>
    </w:p>
    <w:p w14:paraId="45C70245" w14:textId="77777777" w:rsidR="00E1495E" w:rsidRPr="00E1495E" w:rsidRDefault="00E1495E" w:rsidP="00E1495E">
      <w:r w:rsidRPr="00E1495E">
        <w:t>Epoch 77/200 | Loss: 0.7457</w:t>
      </w:r>
    </w:p>
    <w:p w14:paraId="7EAEE701" w14:textId="77777777" w:rsidR="00E1495E" w:rsidRPr="00E1495E" w:rsidRDefault="00E1495E" w:rsidP="00E1495E">
      <w:r w:rsidRPr="00E1495E">
        <w:t>Epoch 78/200 | Loss: 0.7155</w:t>
      </w:r>
    </w:p>
    <w:p w14:paraId="16E11EAE" w14:textId="77777777" w:rsidR="00E1495E" w:rsidRPr="00E1495E" w:rsidRDefault="00E1495E" w:rsidP="00E1495E">
      <w:r w:rsidRPr="00E1495E">
        <w:t>Epoch 79/200 | Loss: 0.6831</w:t>
      </w:r>
    </w:p>
    <w:p w14:paraId="5562C2DD" w14:textId="77777777" w:rsidR="00E1495E" w:rsidRPr="00E1495E" w:rsidRDefault="00E1495E" w:rsidP="00E1495E">
      <w:r w:rsidRPr="00E1495E">
        <w:t>Epoch 80/200 | Loss: 0.6776</w:t>
      </w:r>
    </w:p>
    <w:p w14:paraId="48DA8754" w14:textId="77777777" w:rsidR="00E1495E" w:rsidRPr="00E1495E" w:rsidRDefault="00E1495E" w:rsidP="00E1495E">
      <w:r w:rsidRPr="00E1495E">
        <w:t>Epoch 81/200 | Loss: 0.6958</w:t>
      </w:r>
    </w:p>
    <w:p w14:paraId="028682B4" w14:textId="77777777" w:rsidR="00E1495E" w:rsidRPr="00E1495E" w:rsidRDefault="00E1495E" w:rsidP="00E1495E">
      <w:r w:rsidRPr="00E1495E">
        <w:t>Epoch 82/200 | Loss: 0.7513</w:t>
      </w:r>
    </w:p>
    <w:p w14:paraId="7D50D70E" w14:textId="77777777" w:rsidR="00E1495E" w:rsidRPr="00E1495E" w:rsidRDefault="00E1495E" w:rsidP="00E1495E">
      <w:r w:rsidRPr="00E1495E">
        <w:t>Epoch 83/200 | Loss: 0.6685</w:t>
      </w:r>
    </w:p>
    <w:p w14:paraId="21571F9D" w14:textId="77777777" w:rsidR="00E1495E" w:rsidRPr="00E1495E" w:rsidRDefault="00E1495E" w:rsidP="00E1495E">
      <w:r w:rsidRPr="00E1495E">
        <w:t>Epoch 84/200 | Loss: 0.6425</w:t>
      </w:r>
    </w:p>
    <w:p w14:paraId="26648741" w14:textId="77777777" w:rsidR="00E1495E" w:rsidRPr="00E1495E" w:rsidRDefault="00E1495E" w:rsidP="00E1495E">
      <w:r w:rsidRPr="00E1495E">
        <w:t>Epoch 85/200 | Loss: 0.6840</w:t>
      </w:r>
    </w:p>
    <w:p w14:paraId="79A58B72" w14:textId="77777777" w:rsidR="00E1495E" w:rsidRPr="00E1495E" w:rsidRDefault="00E1495E" w:rsidP="00E1495E">
      <w:r w:rsidRPr="00E1495E">
        <w:t>Epoch 86/200 | Loss: 0.7175</w:t>
      </w:r>
    </w:p>
    <w:p w14:paraId="5EE39584" w14:textId="77777777" w:rsidR="00E1495E" w:rsidRPr="00E1495E" w:rsidRDefault="00E1495E" w:rsidP="00E1495E">
      <w:r w:rsidRPr="00E1495E">
        <w:t>Epoch 87/200 | Loss: 0.6988</w:t>
      </w:r>
    </w:p>
    <w:p w14:paraId="5BEBC198" w14:textId="77777777" w:rsidR="00E1495E" w:rsidRPr="00E1495E" w:rsidRDefault="00E1495E" w:rsidP="00E1495E">
      <w:r w:rsidRPr="00E1495E">
        <w:t>Epoch 88/200 | Loss: 0.7368</w:t>
      </w:r>
    </w:p>
    <w:p w14:paraId="7E6EB97C" w14:textId="77777777" w:rsidR="00E1495E" w:rsidRPr="00E1495E" w:rsidRDefault="00E1495E" w:rsidP="00E1495E">
      <w:r w:rsidRPr="00E1495E">
        <w:lastRenderedPageBreak/>
        <w:t>Epoch 89/200 | Loss: 0.6397</w:t>
      </w:r>
    </w:p>
    <w:p w14:paraId="78CEBF02" w14:textId="77777777" w:rsidR="00E1495E" w:rsidRPr="00E1495E" w:rsidRDefault="00E1495E" w:rsidP="00E1495E">
      <w:r w:rsidRPr="00E1495E">
        <w:t>Epoch 90/200 | Loss: 0.6263</w:t>
      </w:r>
    </w:p>
    <w:p w14:paraId="2E829E66" w14:textId="77777777" w:rsidR="00E1495E" w:rsidRPr="00E1495E" w:rsidRDefault="00E1495E" w:rsidP="00E1495E">
      <w:r w:rsidRPr="00E1495E">
        <w:t>Epoch 91/200 | Loss: 0.6355</w:t>
      </w:r>
    </w:p>
    <w:p w14:paraId="64036D78" w14:textId="77777777" w:rsidR="00E1495E" w:rsidRPr="00E1495E" w:rsidRDefault="00E1495E" w:rsidP="00E1495E">
      <w:r w:rsidRPr="00E1495E">
        <w:t>Epoch 92/200 | Loss: 0.6861</w:t>
      </w:r>
    </w:p>
    <w:p w14:paraId="728B7A32" w14:textId="77777777" w:rsidR="00E1495E" w:rsidRPr="00E1495E" w:rsidRDefault="00E1495E" w:rsidP="00E1495E">
      <w:r w:rsidRPr="00E1495E">
        <w:t>Epoch 93/200 | Loss: 0.6065</w:t>
      </w:r>
    </w:p>
    <w:p w14:paraId="6BDBB5B1" w14:textId="77777777" w:rsidR="00E1495E" w:rsidRPr="00E1495E" w:rsidRDefault="00E1495E" w:rsidP="00E1495E">
      <w:r w:rsidRPr="00E1495E">
        <w:t>Epoch 94/200 | Loss: 0.6607</w:t>
      </w:r>
    </w:p>
    <w:p w14:paraId="66D625EF" w14:textId="77777777" w:rsidR="00E1495E" w:rsidRPr="00E1495E" w:rsidRDefault="00E1495E" w:rsidP="00E1495E">
      <w:r w:rsidRPr="00E1495E">
        <w:t>Epoch 95/200 | Loss: 0.6427</w:t>
      </w:r>
    </w:p>
    <w:p w14:paraId="407A2B8C" w14:textId="77777777" w:rsidR="00E1495E" w:rsidRPr="00E1495E" w:rsidRDefault="00E1495E" w:rsidP="00E1495E">
      <w:r w:rsidRPr="00E1495E">
        <w:t>Epoch 96/200 | Loss: 0.7235</w:t>
      </w:r>
    </w:p>
    <w:p w14:paraId="29E57F04" w14:textId="77777777" w:rsidR="00E1495E" w:rsidRPr="00E1495E" w:rsidRDefault="00E1495E" w:rsidP="00E1495E">
      <w:r w:rsidRPr="00E1495E">
        <w:t>Epoch 97/200 | Loss: 0.6717</w:t>
      </w:r>
    </w:p>
    <w:p w14:paraId="6446782B" w14:textId="77777777" w:rsidR="00E1495E" w:rsidRPr="00E1495E" w:rsidRDefault="00E1495E" w:rsidP="00E1495E">
      <w:r w:rsidRPr="00E1495E">
        <w:t>Epoch 98/200 | Loss: 0.6282</w:t>
      </w:r>
    </w:p>
    <w:p w14:paraId="7E7D00E7" w14:textId="77777777" w:rsidR="00E1495E" w:rsidRPr="00E1495E" w:rsidRDefault="00E1495E" w:rsidP="00E1495E">
      <w:r w:rsidRPr="00E1495E">
        <w:t>Epoch 99/200 | Loss: 0.6770</w:t>
      </w:r>
    </w:p>
    <w:p w14:paraId="1C98A4B7" w14:textId="77777777" w:rsidR="00E1495E" w:rsidRPr="00E1495E" w:rsidRDefault="00E1495E" w:rsidP="00E1495E">
      <w:r w:rsidRPr="00E1495E">
        <w:t>Epoch 100/200 | Loss: 0.6419</w:t>
      </w:r>
    </w:p>
    <w:p w14:paraId="26F3D1A1" w14:textId="77777777" w:rsidR="00E1495E" w:rsidRPr="00E1495E" w:rsidRDefault="00E1495E" w:rsidP="00E1495E">
      <w:r w:rsidRPr="00E1495E">
        <w:t>Epoch 101/200 | Loss: 0.7312</w:t>
      </w:r>
    </w:p>
    <w:p w14:paraId="72BDDC76" w14:textId="77777777" w:rsidR="00E1495E" w:rsidRPr="00E1495E" w:rsidRDefault="00E1495E" w:rsidP="00E1495E">
      <w:r w:rsidRPr="00E1495E">
        <w:t>Epoch 102/200 | Loss: 0.6548</w:t>
      </w:r>
    </w:p>
    <w:p w14:paraId="78BF85F0" w14:textId="77777777" w:rsidR="00E1495E" w:rsidRPr="00E1495E" w:rsidRDefault="00E1495E" w:rsidP="00E1495E">
      <w:r w:rsidRPr="00E1495E">
        <w:t>Epoch 103/200 | Loss: 0.6273</w:t>
      </w:r>
    </w:p>
    <w:p w14:paraId="668237C1" w14:textId="77777777" w:rsidR="00E1495E" w:rsidRPr="00E1495E" w:rsidRDefault="00E1495E" w:rsidP="00E1495E">
      <w:r w:rsidRPr="00E1495E">
        <w:t>Epoch 104/200 | Loss: 0.6885</w:t>
      </w:r>
    </w:p>
    <w:p w14:paraId="2CA1D2C9" w14:textId="77777777" w:rsidR="00E1495E" w:rsidRPr="00E1495E" w:rsidRDefault="00E1495E" w:rsidP="00E1495E">
      <w:r w:rsidRPr="00E1495E">
        <w:t>Epoch 105/200 | Loss: 0.7375</w:t>
      </w:r>
    </w:p>
    <w:p w14:paraId="57204388" w14:textId="77777777" w:rsidR="00E1495E" w:rsidRPr="00E1495E" w:rsidRDefault="00E1495E" w:rsidP="00E1495E">
      <w:r w:rsidRPr="00E1495E">
        <w:t>Epoch 106/200 | Loss: 0.6664</w:t>
      </w:r>
    </w:p>
    <w:p w14:paraId="0BCBA26F" w14:textId="77777777" w:rsidR="00E1495E" w:rsidRPr="00E1495E" w:rsidRDefault="00E1495E" w:rsidP="00E1495E">
      <w:r w:rsidRPr="00E1495E">
        <w:t>Epoch 107/200 | Loss: 0.7266</w:t>
      </w:r>
    </w:p>
    <w:p w14:paraId="1E2330A0" w14:textId="77777777" w:rsidR="00E1495E" w:rsidRPr="00E1495E" w:rsidRDefault="00E1495E" w:rsidP="00E1495E">
      <w:r w:rsidRPr="00E1495E">
        <w:t>Epoch 108/200 | Loss: 0.7544</w:t>
      </w:r>
    </w:p>
    <w:p w14:paraId="470D3BB9" w14:textId="77777777" w:rsidR="00E1495E" w:rsidRPr="00E1495E" w:rsidRDefault="00E1495E" w:rsidP="00E1495E">
      <w:r w:rsidRPr="00E1495E">
        <w:t>Epoch 109/200 | Loss: 0.6932</w:t>
      </w:r>
    </w:p>
    <w:p w14:paraId="61B8FAA0" w14:textId="77777777" w:rsidR="00E1495E" w:rsidRPr="00E1495E" w:rsidRDefault="00E1495E" w:rsidP="00E1495E">
      <w:r w:rsidRPr="00E1495E">
        <w:t>Epoch 110/200 | Loss: 0.6273</w:t>
      </w:r>
    </w:p>
    <w:p w14:paraId="1073C4D6" w14:textId="77777777" w:rsidR="00E1495E" w:rsidRPr="00E1495E" w:rsidRDefault="00E1495E" w:rsidP="00E1495E">
      <w:r w:rsidRPr="00E1495E">
        <w:t>Epoch 111/200 | Loss: 0.6360</w:t>
      </w:r>
    </w:p>
    <w:p w14:paraId="4453111F" w14:textId="77777777" w:rsidR="00E1495E" w:rsidRPr="00E1495E" w:rsidRDefault="00E1495E" w:rsidP="00E1495E">
      <w:r w:rsidRPr="00E1495E">
        <w:t>Epoch 112/200 | Loss: 0.6585</w:t>
      </w:r>
    </w:p>
    <w:p w14:paraId="41C4A1C3" w14:textId="77777777" w:rsidR="00E1495E" w:rsidRPr="00E1495E" w:rsidRDefault="00E1495E" w:rsidP="00E1495E">
      <w:r w:rsidRPr="00E1495E">
        <w:t>Epoch 113/200 | Loss: 0.6772</w:t>
      </w:r>
    </w:p>
    <w:p w14:paraId="2F7E84F7" w14:textId="77777777" w:rsidR="00E1495E" w:rsidRPr="00E1495E" w:rsidRDefault="00E1495E" w:rsidP="00E1495E">
      <w:r w:rsidRPr="00E1495E">
        <w:t>Epoch 114/200 | Loss: 0.6366</w:t>
      </w:r>
    </w:p>
    <w:p w14:paraId="23BFCA61" w14:textId="77777777" w:rsidR="00E1495E" w:rsidRPr="00E1495E" w:rsidRDefault="00E1495E" w:rsidP="00E1495E">
      <w:r w:rsidRPr="00E1495E">
        <w:t>Epoch 115/200 | Loss: 0.6620</w:t>
      </w:r>
    </w:p>
    <w:p w14:paraId="0FC3AC21" w14:textId="77777777" w:rsidR="00E1495E" w:rsidRPr="00E1495E" w:rsidRDefault="00E1495E" w:rsidP="00E1495E">
      <w:r w:rsidRPr="00E1495E">
        <w:t>Epoch 116/200 | Loss: 0.6931</w:t>
      </w:r>
    </w:p>
    <w:p w14:paraId="60AF2D00" w14:textId="77777777" w:rsidR="00E1495E" w:rsidRPr="00E1495E" w:rsidRDefault="00E1495E" w:rsidP="00E1495E">
      <w:r w:rsidRPr="00E1495E">
        <w:t>Epoch 117/200 | Loss: 0.6495</w:t>
      </w:r>
    </w:p>
    <w:p w14:paraId="3B5E4FFD" w14:textId="77777777" w:rsidR="00E1495E" w:rsidRPr="00E1495E" w:rsidRDefault="00E1495E" w:rsidP="00E1495E">
      <w:r w:rsidRPr="00E1495E">
        <w:t>Epoch 118/200 | Loss: 0.6605</w:t>
      </w:r>
    </w:p>
    <w:p w14:paraId="2C2F6179" w14:textId="77777777" w:rsidR="00E1495E" w:rsidRPr="00E1495E" w:rsidRDefault="00E1495E" w:rsidP="00E1495E">
      <w:r w:rsidRPr="00E1495E">
        <w:t>Epoch 119/200 | Loss: 0.6672</w:t>
      </w:r>
    </w:p>
    <w:p w14:paraId="30BB1A27" w14:textId="77777777" w:rsidR="00E1495E" w:rsidRPr="00E1495E" w:rsidRDefault="00E1495E" w:rsidP="00E1495E">
      <w:r w:rsidRPr="00E1495E">
        <w:lastRenderedPageBreak/>
        <w:t>Epoch 120/200 | Loss: 0.6558</w:t>
      </w:r>
    </w:p>
    <w:p w14:paraId="14E710AE" w14:textId="77777777" w:rsidR="00E1495E" w:rsidRPr="00E1495E" w:rsidRDefault="00E1495E" w:rsidP="00E1495E">
      <w:r w:rsidRPr="00E1495E">
        <w:t>Epoch 121/200 | Loss: 0.6914</w:t>
      </w:r>
    </w:p>
    <w:p w14:paraId="7F7793C3" w14:textId="77777777" w:rsidR="00E1495E" w:rsidRPr="00E1495E" w:rsidRDefault="00E1495E" w:rsidP="00E1495E">
      <w:r w:rsidRPr="00E1495E">
        <w:t>Epoch 122/200 | Loss: 0.6807</w:t>
      </w:r>
    </w:p>
    <w:p w14:paraId="296C94A8" w14:textId="77777777" w:rsidR="00E1495E" w:rsidRPr="00E1495E" w:rsidRDefault="00E1495E" w:rsidP="00E1495E">
      <w:r w:rsidRPr="00E1495E">
        <w:t>Epoch 123/200 | Loss: 0.5737</w:t>
      </w:r>
    </w:p>
    <w:p w14:paraId="458FAB66" w14:textId="77777777" w:rsidR="00E1495E" w:rsidRPr="00E1495E" w:rsidRDefault="00E1495E" w:rsidP="00E1495E">
      <w:r w:rsidRPr="00E1495E">
        <w:t>Epoch 124/200 | Loss: 0.6083</w:t>
      </w:r>
    </w:p>
    <w:p w14:paraId="33AF5500" w14:textId="77777777" w:rsidR="00E1495E" w:rsidRPr="00E1495E" w:rsidRDefault="00E1495E" w:rsidP="00E1495E">
      <w:r w:rsidRPr="00E1495E">
        <w:t>Epoch 125/200 | Loss: 0.7305</w:t>
      </w:r>
    </w:p>
    <w:p w14:paraId="685CBEE2" w14:textId="77777777" w:rsidR="00E1495E" w:rsidRPr="00E1495E" w:rsidRDefault="00E1495E" w:rsidP="00E1495E">
      <w:r w:rsidRPr="00E1495E">
        <w:t>Epoch 126/200 | Loss: 0.6166</w:t>
      </w:r>
    </w:p>
    <w:p w14:paraId="4913D4CB" w14:textId="77777777" w:rsidR="00E1495E" w:rsidRPr="00E1495E" w:rsidRDefault="00E1495E" w:rsidP="00E1495E">
      <w:r w:rsidRPr="00E1495E">
        <w:t>Epoch 127/200 | Loss: 0.6531</w:t>
      </w:r>
    </w:p>
    <w:p w14:paraId="18D750C8" w14:textId="77777777" w:rsidR="00E1495E" w:rsidRPr="00E1495E" w:rsidRDefault="00E1495E" w:rsidP="00E1495E">
      <w:r w:rsidRPr="00E1495E">
        <w:t>Epoch 128/200 | Loss: 0.5896</w:t>
      </w:r>
    </w:p>
    <w:p w14:paraId="1742C4C0" w14:textId="77777777" w:rsidR="00E1495E" w:rsidRPr="00E1495E" w:rsidRDefault="00E1495E" w:rsidP="00E1495E">
      <w:r w:rsidRPr="00E1495E">
        <w:t>Epoch 129/200 | Loss: 0.6208</w:t>
      </w:r>
    </w:p>
    <w:p w14:paraId="7782C726" w14:textId="77777777" w:rsidR="00E1495E" w:rsidRPr="00E1495E" w:rsidRDefault="00E1495E" w:rsidP="00E1495E">
      <w:r w:rsidRPr="00E1495E">
        <w:t>Epoch 130/200 | Loss: 0.6409</w:t>
      </w:r>
    </w:p>
    <w:p w14:paraId="6F1EEEFE" w14:textId="77777777" w:rsidR="00E1495E" w:rsidRPr="00E1495E" w:rsidRDefault="00E1495E" w:rsidP="00E1495E">
      <w:r w:rsidRPr="00E1495E">
        <w:t>Epoch 131/200 | Loss: 0.6866</w:t>
      </w:r>
    </w:p>
    <w:p w14:paraId="10C37F96" w14:textId="77777777" w:rsidR="00E1495E" w:rsidRPr="00E1495E" w:rsidRDefault="00E1495E" w:rsidP="00E1495E">
      <w:r w:rsidRPr="00E1495E">
        <w:t>Epoch 132/200 | Loss: 0.6377</w:t>
      </w:r>
    </w:p>
    <w:p w14:paraId="370253F7" w14:textId="77777777" w:rsidR="00E1495E" w:rsidRPr="00E1495E" w:rsidRDefault="00E1495E" w:rsidP="00E1495E">
      <w:r w:rsidRPr="00E1495E">
        <w:t>Epoch 133/200 | Loss: 0.6689</w:t>
      </w:r>
    </w:p>
    <w:p w14:paraId="6F5C0697" w14:textId="77777777" w:rsidR="00E1495E" w:rsidRPr="00E1495E" w:rsidRDefault="00E1495E" w:rsidP="00E1495E">
      <w:r w:rsidRPr="00E1495E">
        <w:t>Epoch 134/200 | Loss: 0.6880</w:t>
      </w:r>
    </w:p>
    <w:p w14:paraId="3875C338" w14:textId="77777777" w:rsidR="00E1495E" w:rsidRPr="00E1495E" w:rsidRDefault="00E1495E" w:rsidP="00E1495E">
      <w:r w:rsidRPr="00E1495E">
        <w:t>Epoch 135/200 | Loss: 0.7069</w:t>
      </w:r>
    </w:p>
    <w:p w14:paraId="18CF18A2" w14:textId="77777777" w:rsidR="00E1495E" w:rsidRPr="00E1495E" w:rsidRDefault="00E1495E" w:rsidP="00E1495E">
      <w:r w:rsidRPr="00E1495E">
        <w:t>Epoch 136/200 | Loss: 0.6703</w:t>
      </w:r>
    </w:p>
    <w:p w14:paraId="5BF0B7CC" w14:textId="77777777" w:rsidR="00E1495E" w:rsidRPr="00E1495E" w:rsidRDefault="00E1495E" w:rsidP="00E1495E">
      <w:r w:rsidRPr="00E1495E">
        <w:t>Epoch 137/200 | Loss: 0.6263</w:t>
      </w:r>
    </w:p>
    <w:p w14:paraId="3CC7E8BF" w14:textId="77777777" w:rsidR="00E1495E" w:rsidRPr="00E1495E" w:rsidRDefault="00E1495E" w:rsidP="00E1495E">
      <w:r w:rsidRPr="00E1495E">
        <w:t>Epoch 138/200 | Loss: 0.7327</w:t>
      </w:r>
    </w:p>
    <w:p w14:paraId="5C38C6D8" w14:textId="77777777" w:rsidR="00E1495E" w:rsidRPr="00E1495E" w:rsidRDefault="00E1495E" w:rsidP="00E1495E">
      <w:r w:rsidRPr="00E1495E">
        <w:t>Epoch 139/200 | Loss: 0.6582</w:t>
      </w:r>
    </w:p>
    <w:p w14:paraId="0931360C" w14:textId="77777777" w:rsidR="00E1495E" w:rsidRPr="00E1495E" w:rsidRDefault="00E1495E" w:rsidP="00E1495E">
      <w:r w:rsidRPr="00E1495E">
        <w:t>Epoch 140/200 | Loss: 0.6541</w:t>
      </w:r>
    </w:p>
    <w:p w14:paraId="3FF31B37" w14:textId="77777777" w:rsidR="00E1495E" w:rsidRPr="00E1495E" w:rsidRDefault="00E1495E" w:rsidP="00E1495E">
      <w:r w:rsidRPr="00E1495E">
        <w:t>Epoch 141/200 | Loss: 0.6632</w:t>
      </w:r>
    </w:p>
    <w:p w14:paraId="6C67D0F0" w14:textId="77777777" w:rsidR="00E1495E" w:rsidRPr="00E1495E" w:rsidRDefault="00E1495E" w:rsidP="00E1495E">
      <w:r w:rsidRPr="00E1495E">
        <w:t>Epoch 142/200 | Loss: 0.6825</w:t>
      </w:r>
    </w:p>
    <w:p w14:paraId="65C77DB9" w14:textId="77777777" w:rsidR="00E1495E" w:rsidRPr="00E1495E" w:rsidRDefault="00E1495E" w:rsidP="00E1495E">
      <w:r w:rsidRPr="00E1495E">
        <w:t>Epoch 143/200 | Loss: 0.6183</w:t>
      </w:r>
    </w:p>
    <w:p w14:paraId="312F09D6" w14:textId="77777777" w:rsidR="00E1495E" w:rsidRPr="00E1495E" w:rsidRDefault="00E1495E" w:rsidP="00E1495E">
      <w:r w:rsidRPr="00E1495E">
        <w:t>Epoch 144/200 | Loss: 0.6642</w:t>
      </w:r>
    </w:p>
    <w:p w14:paraId="7499123B" w14:textId="77777777" w:rsidR="00E1495E" w:rsidRPr="00E1495E" w:rsidRDefault="00E1495E" w:rsidP="00E1495E">
      <w:r w:rsidRPr="00E1495E">
        <w:t>Epoch 145/200 | Loss: 0.6477</w:t>
      </w:r>
    </w:p>
    <w:p w14:paraId="2F5D6A2E" w14:textId="77777777" w:rsidR="00E1495E" w:rsidRPr="00E1495E" w:rsidRDefault="00E1495E" w:rsidP="00E1495E">
      <w:r w:rsidRPr="00E1495E">
        <w:t>Epoch 146/200 | Loss: 0.6742</w:t>
      </w:r>
    </w:p>
    <w:p w14:paraId="2DBF2D38" w14:textId="77777777" w:rsidR="00E1495E" w:rsidRPr="00E1495E" w:rsidRDefault="00E1495E" w:rsidP="00E1495E">
      <w:r w:rsidRPr="00E1495E">
        <w:t>Epoch 147/200 | Loss: 0.5840</w:t>
      </w:r>
    </w:p>
    <w:p w14:paraId="1A369443" w14:textId="77777777" w:rsidR="00E1495E" w:rsidRPr="00E1495E" w:rsidRDefault="00E1495E" w:rsidP="00E1495E">
      <w:r w:rsidRPr="00E1495E">
        <w:t>Epoch 148/200 | Loss: 0.6263</w:t>
      </w:r>
    </w:p>
    <w:p w14:paraId="3AE29CCA" w14:textId="77777777" w:rsidR="00E1495E" w:rsidRPr="00E1495E" w:rsidRDefault="00E1495E" w:rsidP="00E1495E">
      <w:r w:rsidRPr="00E1495E">
        <w:t>Epoch 149/200 | Loss: 0.7105</w:t>
      </w:r>
    </w:p>
    <w:p w14:paraId="22A5D20B" w14:textId="77777777" w:rsidR="00E1495E" w:rsidRPr="00E1495E" w:rsidRDefault="00E1495E" w:rsidP="00E1495E">
      <w:r w:rsidRPr="00E1495E">
        <w:t>Epoch 150/200 | Loss: 0.6853</w:t>
      </w:r>
    </w:p>
    <w:p w14:paraId="4E77AF9C" w14:textId="77777777" w:rsidR="00E1495E" w:rsidRPr="00E1495E" w:rsidRDefault="00E1495E" w:rsidP="00E1495E">
      <w:r w:rsidRPr="00E1495E">
        <w:lastRenderedPageBreak/>
        <w:t>Epoch 151/200 | Loss: 0.6509</w:t>
      </w:r>
    </w:p>
    <w:p w14:paraId="6098D5AD" w14:textId="77777777" w:rsidR="00E1495E" w:rsidRPr="00E1495E" w:rsidRDefault="00E1495E" w:rsidP="00E1495E">
      <w:r w:rsidRPr="00E1495E">
        <w:t>Epoch 152/200 | Loss: 0.6749</w:t>
      </w:r>
    </w:p>
    <w:p w14:paraId="624A3E2A" w14:textId="77777777" w:rsidR="00E1495E" w:rsidRPr="00E1495E" w:rsidRDefault="00E1495E" w:rsidP="00E1495E">
      <w:r w:rsidRPr="00E1495E">
        <w:t>Epoch 153/200 | Loss: 0.7603</w:t>
      </w:r>
    </w:p>
    <w:p w14:paraId="553FB5D0" w14:textId="77777777" w:rsidR="00E1495E" w:rsidRPr="00E1495E" w:rsidRDefault="00E1495E" w:rsidP="00E1495E">
      <w:r w:rsidRPr="00E1495E">
        <w:t>Epoch 154/200 | Loss: 0.6269</w:t>
      </w:r>
    </w:p>
    <w:p w14:paraId="082EBD44" w14:textId="77777777" w:rsidR="00E1495E" w:rsidRPr="00E1495E" w:rsidRDefault="00E1495E" w:rsidP="00E1495E">
      <w:r w:rsidRPr="00E1495E">
        <w:t>Epoch 155/200 | Loss: 0.6004</w:t>
      </w:r>
    </w:p>
    <w:p w14:paraId="041F7EDF" w14:textId="77777777" w:rsidR="00E1495E" w:rsidRPr="00E1495E" w:rsidRDefault="00E1495E" w:rsidP="00E1495E">
      <w:r w:rsidRPr="00E1495E">
        <w:t>Epoch 156/200 | Loss: 0.5701</w:t>
      </w:r>
    </w:p>
    <w:p w14:paraId="4752E815" w14:textId="77777777" w:rsidR="00E1495E" w:rsidRPr="00E1495E" w:rsidRDefault="00E1495E" w:rsidP="00E1495E">
      <w:r w:rsidRPr="00E1495E">
        <w:t>Epoch 157/200 | Loss: 0.7136</w:t>
      </w:r>
    </w:p>
    <w:p w14:paraId="529E5AE0" w14:textId="77777777" w:rsidR="00E1495E" w:rsidRPr="00E1495E" w:rsidRDefault="00E1495E" w:rsidP="00E1495E">
      <w:r w:rsidRPr="00E1495E">
        <w:t>Epoch 158/200 | Loss: 0.6632</w:t>
      </w:r>
    </w:p>
    <w:p w14:paraId="201116C6" w14:textId="77777777" w:rsidR="00E1495E" w:rsidRPr="00E1495E" w:rsidRDefault="00E1495E" w:rsidP="00E1495E">
      <w:r w:rsidRPr="00E1495E">
        <w:t>Epoch 159/200 | Loss: 0.6162</w:t>
      </w:r>
    </w:p>
    <w:p w14:paraId="4AA363C6" w14:textId="77777777" w:rsidR="00E1495E" w:rsidRPr="00E1495E" w:rsidRDefault="00E1495E" w:rsidP="00E1495E">
      <w:r w:rsidRPr="00E1495E">
        <w:t>Epoch 160/200 | Loss: 0.7089</w:t>
      </w:r>
    </w:p>
    <w:p w14:paraId="79378575" w14:textId="77777777" w:rsidR="00E1495E" w:rsidRPr="00E1495E" w:rsidRDefault="00E1495E" w:rsidP="00E1495E">
      <w:r w:rsidRPr="00E1495E">
        <w:t>Epoch 161/200 | Loss: 0.6361</w:t>
      </w:r>
    </w:p>
    <w:p w14:paraId="6207D43C" w14:textId="77777777" w:rsidR="00E1495E" w:rsidRPr="00E1495E" w:rsidRDefault="00E1495E" w:rsidP="00E1495E">
      <w:r w:rsidRPr="00E1495E">
        <w:t>Epoch 162/200 | Loss: 0.6491</w:t>
      </w:r>
    </w:p>
    <w:p w14:paraId="6165F004" w14:textId="77777777" w:rsidR="00E1495E" w:rsidRPr="00E1495E" w:rsidRDefault="00E1495E" w:rsidP="00E1495E">
      <w:r w:rsidRPr="00E1495E">
        <w:t>Epoch 163/200 | Loss: 0.6272</w:t>
      </w:r>
    </w:p>
    <w:p w14:paraId="1EB5AAB6" w14:textId="77777777" w:rsidR="00E1495E" w:rsidRPr="00E1495E" w:rsidRDefault="00E1495E" w:rsidP="00E1495E">
      <w:r w:rsidRPr="00E1495E">
        <w:t>Epoch 164/200 | Loss: 0.6486</w:t>
      </w:r>
    </w:p>
    <w:p w14:paraId="3A62D91E" w14:textId="77777777" w:rsidR="00E1495E" w:rsidRPr="00E1495E" w:rsidRDefault="00E1495E" w:rsidP="00E1495E">
      <w:r w:rsidRPr="00E1495E">
        <w:t>Epoch 165/200 | Loss: 0.6842</w:t>
      </w:r>
    </w:p>
    <w:p w14:paraId="7D3014EF" w14:textId="77777777" w:rsidR="00E1495E" w:rsidRPr="00E1495E" w:rsidRDefault="00E1495E" w:rsidP="00E1495E">
      <w:r w:rsidRPr="00E1495E">
        <w:t>Epoch 166/200 | Loss: 0.6185</w:t>
      </w:r>
    </w:p>
    <w:p w14:paraId="38A00824" w14:textId="77777777" w:rsidR="00E1495E" w:rsidRPr="00E1495E" w:rsidRDefault="00E1495E" w:rsidP="00E1495E">
      <w:r w:rsidRPr="00E1495E">
        <w:t>Epoch 167/200 | Loss: 0.6800</w:t>
      </w:r>
    </w:p>
    <w:p w14:paraId="6E651588" w14:textId="77777777" w:rsidR="00E1495E" w:rsidRPr="00E1495E" w:rsidRDefault="00E1495E" w:rsidP="00E1495E">
      <w:r w:rsidRPr="00E1495E">
        <w:t>Epoch 168/200 | Loss: 0.6381</w:t>
      </w:r>
    </w:p>
    <w:p w14:paraId="36F7F50C" w14:textId="77777777" w:rsidR="00E1495E" w:rsidRPr="00E1495E" w:rsidRDefault="00E1495E" w:rsidP="00E1495E">
      <w:r w:rsidRPr="00E1495E">
        <w:t>Epoch 169/200 | Loss: 0.6712</w:t>
      </w:r>
    </w:p>
    <w:p w14:paraId="6180A3E6" w14:textId="77777777" w:rsidR="00E1495E" w:rsidRPr="00E1495E" w:rsidRDefault="00E1495E" w:rsidP="00E1495E">
      <w:r w:rsidRPr="00E1495E">
        <w:t>Epoch 170/200 | Loss: 0.6358</w:t>
      </w:r>
    </w:p>
    <w:p w14:paraId="1F1CA6E4" w14:textId="77777777" w:rsidR="00E1495E" w:rsidRPr="00E1495E" w:rsidRDefault="00E1495E" w:rsidP="00E1495E">
      <w:r w:rsidRPr="00E1495E">
        <w:t>Epoch 171/200 | Loss: 0.6747</w:t>
      </w:r>
    </w:p>
    <w:p w14:paraId="293B47BB" w14:textId="77777777" w:rsidR="00E1495E" w:rsidRPr="00E1495E" w:rsidRDefault="00E1495E" w:rsidP="00E1495E">
      <w:r w:rsidRPr="00E1495E">
        <w:t>Epoch 172/200 | Loss: 0.5664</w:t>
      </w:r>
    </w:p>
    <w:p w14:paraId="623B8EAC" w14:textId="77777777" w:rsidR="00E1495E" w:rsidRPr="00E1495E" w:rsidRDefault="00E1495E" w:rsidP="00E1495E">
      <w:r w:rsidRPr="00E1495E">
        <w:t>Epoch 173/200 | Loss: 0.6619</w:t>
      </w:r>
    </w:p>
    <w:p w14:paraId="21DD501A" w14:textId="77777777" w:rsidR="00E1495E" w:rsidRPr="00E1495E" w:rsidRDefault="00E1495E" w:rsidP="00E1495E">
      <w:r w:rsidRPr="00E1495E">
        <w:t>Epoch 174/200 | Loss: 0.6521</w:t>
      </w:r>
    </w:p>
    <w:p w14:paraId="4256B356" w14:textId="77777777" w:rsidR="00E1495E" w:rsidRPr="00E1495E" w:rsidRDefault="00E1495E" w:rsidP="00E1495E">
      <w:r w:rsidRPr="00E1495E">
        <w:t>Epoch 175/200 | Loss: 0.6405</w:t>
      </w:r>
    </w:p>
    <w:p w14:paraId="132AC56F" w14:textId="77777777" w:rsidR="00E1495E" w:rsidRPr="00E1495E" w:rsidRDefault="00E1495E" w:rsidP="00E1495E">
      <w:r w:rsidRPr="00E1495E">
        <w:t>Epoch 176/200 | Loss: 0.5923</w:t>
      </w:r>
    </w:p>
    <w:p w14:paraId="6AE4E8F8" w14:textId="77777777" w:rsidR="00E1495E" w:rsidRPr="00E1495E" w:rsidRDefault="00E1495E" w:rsidP="00E1495E">
      <w:r w:rsidRPr="00E1495E">
        <w:t>Epoch 177/200 | Loss: 0.6469</w:t>
      </w:r>
    </w:p>
    <w:p w14:paraId="6ACA7464" w14:textId="77777777" w:rsidR="00E1495E" w:rsidRPr="00E1495E" w:rsidRDefault="00E1495E" w:rsidP="00E1495E">
      <w:r w:rsidRPr="00E1495E">
        <w:t>Epoch 178/200 | Loss: 0.6958</w:t>
      </w:r>
    </w:p>
    <w:p w14:paraId="73E01BBB" w14:textId="77777777" w:rsidR="00E1495E" w:rsidRPr="00E1495E" w:rsidRDefault="00E1495E" w:rsidP="00E1495E">
      <w:r w:rsidRPr="00E1495E">
        <w:t>Epoch 179/200 | Loss: 0.6362</w:t>
      </w:r>
    </w:p>
    <w:p w14:paraId="7794DB6D" w14:textId="77777777" w:rsidR="00E1495E" w:rsidRPr="00E1495E" w:rsidRDefault="00E1495E" w:rsidP="00E1495E">
      <w:r w:rsidRPr="00E1495E">
        <w:t>Epoch 180/200 | Loss: 0.6449</w:t>
      </w:r>
    </w:p>
    <w:p w14:paraId="24B2E69A" w14:textId="77777777" w:rsidR="00E1495E" w:rsidRPr="00E1495E" w:rsidRDefault="00E1495E" w:rsidP="00E1495E">
      <w:r w:rsidRPr="00E1495E">
        <w:t>Epoch 181/200 | Loss: 0.6316</w:t>
      </w:r>
    </w:p>
    <w:p w14:paraId="7E455B1D" w14:textId="77777777" w:rsidR="00E1495E" w:rsidRPr="00E1495E" w:rsidRDefault="00E1495E" w:rsidP="00E1495E">
      <w:r w:rsidRPr="00E1495E">
        <w:lastRenderedPageBreak/>
        <w:t>Epoch 182/200 | Loss: 0.5929</w:t>
      </w:r>
    </w:p>
    <w:p w14:paraId="45C55814" w14:textId="77777777" w:rsidR="00E1495E" w:rsidRPr="00E1495E" w:rsidRDefault="00E1495E" w:rsidP="00E1495E">
      <w:r w:rsidRPr="00E1495E">
        <w:t>Epoch 183/200 | Loss: 0.6175</w:t>
      </w:r>
    </w:p>
    <w:p w14:paraId="3ED0CA83" w14:textId="77777777" w:rsidR="00E1495E" w:rsidRPr="00E1495E" w:rsidRDefault="00E1495E" w:rsidP="00E1495E">
      <w:r w:rsidRPr="00E1495E">
        <w:t>Epoch 184/200 | Loss: 0.6363</w:t>
      </w:r>
    </w:p>
    <w:p w14:paraId="6AF5D5DC" w14:textId="77777777" w:rsidR="00E1495E" w:rsidRPr="00E1495E" w:rsidRDefault="00E1495E" w:rsidP="00E1495E">
      <w:r w:rsidRPr="00E1495E">
        <w:t>Epoch 185/200 | Loss: 0.6363</w:t>
      </w:r>
    </w:p>
    <w:p w14:paraId="741A43B1" w14:textId="77777777" w:rsidR="00E1495E" w:rsidRPr="00E1495E" w:rsidRDefault="00E1495E" w:rsidP="00E1495E">
      <w:r w:rsidRPr="00E1495E">
        <w:t>Epoch 186/200 | Loss: 0.6100</w:t>
      </w:r>
    </w:p>
    <w:p w14:paraId="2EA3D75C" w14:textId="77777777" w:rsidR="00E1495E" w:rsidRPr="00E1495E" w:rsidRDefault="00E1495E" w:rsidP="00E1495E">
      <w:r w:rsidRPr="00E1495E">
        <w:t>Epoch 187/200 | Loss: 0.6859</w:t>
      </w:r>
    </w:p>
    <w:p w14:paraId="5E89BA37" w14:textId="77777777" w:rsidR="00E1495E" w:rsidRPr="00E1495E" w:rsidRDefault="00E1495E" w:rsidP="00E1495E">
      <w:r w:rsidRPr="00E1495E">
        <w:t>Epoch 188/200 | Loss: 0.6416</w:t>
      </w:r>
    </w:p>
    <w:p w14:paraId="64B9A8FE" w14:textId="77777777" w:rsidR="00E1495E" w:rsidRPr="00E1495E" w:rsidRDefault="00E1495E" w:rsidP="00E1495E">
      <w:r w:rsidRPr="00E1495E">
        <w:t>Epoch 189/200 | Loss: 0.6112</w:t>
      </w:r>
    </w:p>
    <w:p w14:paraId="41951062" w14:textId="77777777" w:rsidR="00E1495E" w:rsidRPr="00E1495E" w:rsidRDefault="00E1495E" w:rsidP="00E1495E">
      <w:r w:rsidRPr="00E1495E">
        <w:t>Epoch 190/200 | Loss: 0.5570</w:t>
      </w:r>
    </w:p>
    <w:p w14:paraId="0EA25FF6" w14:textId="77777777" w:rsidR="00E1495E" w:rsidRPr="00E1495E" w:rsidRDefault="00E1495E" w:rsidP="00E1495E">
      <w:r w:rsidRPr="00E1495E">
        <w:t>Epoch 191/200 | Loss: 0.6539</w:t>
      </w:r>
    </w:p>
    <w:p w14:paraId="06482A7A" w14:textId="77777777" w:rsidR="00E1495E" w:rsidRPr="00E1495E" w:rsidRDefault="00E1495E" w:rsidP="00E1495E">
      <w:r w:rsidRPr="00E1495E">
        <w:t>Epoch 192/200 | Loss: 0.6226</w:t>
      </w:r>
    </w:p>
    <w:p w14:paraId="19923016" w14:textId="77777777" w:rsidR="00E1495E" w:rsidRPr="00E1495E" w:rsidRDefault="00E1495E" w:rsidP="00E1495E">
      <w:r w:rsidRPr="00E1495E">
        <w:t>Epoch 193/200 | Loss: 0.6474</w:t>
      </w:r>
    </w:p>
    <w:p w14:paraId="184B8473" w14:textId="77777777" w:rsidR="00E1495E" w:rsidRPr="00E1495E" w:rsidRDefault="00E1495E" w:rsidP="00E1495E">
      <w:r w:rsidRPr="00E1495E">
        <w:t>Epoch 194/200 | Loss: 0.6772</w:t>
      </w:r>
    </w:p>
    <w:p w14:paraId="2424FC0E" w14:textId="77777777" w:rsidR="00E1495E" w:rsidRPr="00E1495E" w:rsidRDefault="00E1495E" w:rsidP="00E1495E">
      <w:r w:rsidRPr="00E1495E">
        <w:t>Epoch 195/200 | Loss: 0.6964</w:t>
      </w:r>
    </w:p>
    <w:p w14:paraId="39E67B7B" w14:textId="77777777" w:rsidR="00E1495E" w:rsidRPr="00E1495E" w:rsidRDefault="00E1495E" w:rsidP="00E1495E">
      <w:r w:rsidRPr="00E1495E">
        <w:t>Epoch 196/200 | Loss: 0.6135</w:t>
      </w:r>
    </w:p>
    <w:p w14:paraId="5A1BE1B8" w14:textId="77777777" w:rsidR="00E1495E" w:rsidRPr="00E1495E" w:rsidRDefault="00E1495E" w:rsidP="00E1495E">
      <w:r w:rsidRPr="00E1495E">
        <w:t>Epoch 197/200 | Loss: 0.6948</w:t>
      </w:r>
    </w:p>
    <w:p w14:paraId="7AAF26FB" w14:textId="77777777" w:rsidR="00E1495E" w:rsidRPr="00E1495E" w:rsidRDefault="00E1495E" w:rsidP="00E1495E">
      <w:r w:rsidRPr="00E1495E">
        <w:t>Epoch 198/200 | Loss: 0.6757</w:t>
      </w:r>
    </w:p>
    <w:p w14:paraId="2C7774E7" w14:textId="77777777" w:rsidR="00E1495E" w:rsidRPr="00E1495E" w:rsidRDefault="00E1495E" w:rsidP="00E1495E">
      <w:r w:rsidRPr="00E1495E">
        <w:t>Epoch 199/200 | Loss: 0.6272</w:t>
      </w:r>
    </w:p>
    <w:p w14:paraId="7DCC965C" w14:textId="77777777" w:rsidR="00E1495E" w:rsidRPr="00E1495E" w:rsidRDefault="00E1495E" w:rsidP="00E1495E">
      <w:r w:rsidRPr="00E1495E">
        <w:t>Epoch 200/200 | Loss: 0.6351</w:t>
      </w:r>
    </w:p>
    <w:p w14:paraId="2CB13C76" w14:textId="77777777" w:rsidR="00E1495E" w:rsidRPr="00E1495E" w:rsidRDefault="00E1495E" w:rsidP="00E1495E">
      <w:r w:rsidRPr="00E1495E">
        <w:drawing>
          <wp:inline distT="0" distB="0" distL="0" distR="0" wp14:anchorId="1B8F7089" wp14:editId="6CCA2C5D">
            <wp:extent cx="5731510" cy="2407285"/>
            <wp:effectExtent l="0" t="0" r="2540" b="0"/>
            <wp:docPr id="1915665478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4A38" w14:textId="77777777" w:rsidR="00E1495E" w:rsidRPr="00E1495E" w:rsidRDefault="00E1495E" w:rsidP="00E1495E">
      <w:r w:rsidRPr="00E1495E">
        <w:lastRenderedPageBreak/>
        <w:drawing>
          <wp:inline distT="0" distB="0" distL="0" distR="0" wp14:anchorId="68DD0B76" wp14:editId="2AB9B3C2">
            <wp:extent cx="5731510" cy="2382520"/>
            <wp:effectExtent l="0" t="0" r="2540" b="0"/>
            <wp:docPr id="764980314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10788" w14:textId="77777777" w:rsidR="00E1495E" w:rsidRPr="00E1495E" w:rsidRDefault="00E1495E" w:rsidP="00E1495E">
      <w:r w:rsidRPr="00E1495E">
        <w:drawing>
          <wp:inline distT="0" distB="0" distL="0" distR="0" wp14:anchorId="030DA9F4" wp14:editId="6EE09619">
            <wp:extent cx="5731510" cy="2152015"/>
            <wp:effectExtent l="0" t="0" r="2540" b="635"/>
            <wp:docPr id="431843957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AC74C" w14:textId="77777777" w:rsidR="00E1495E" w:rsidRPr="00E1495E" w:rsidRDefault="00E1495E" w:rsidP="00E1495E">
      <w:r w:rsidRPr="00E1495E">
        <w:t>Split 5 Accuracy: 0.4286</w:t>
      </w:r>
    </w:p>
    <w:p w14:paraId="5FDC6EBF" w14:textId="77777777" w:rsidR="00E1495E" w:rsidRPr="00E1495E" w:rsidRDefault="00E1495E" w:rsidP="00E1495E">
      <w:r w:rsidRPr="00E1495E">
        <w:lastRenderedPageBreak/>
        <w:drawing>
          <wp:inline distT="0" distB="0" distL="0" distR="0" wp14:anchorId="3E3DA153" wp14:editId="488E766C">
            <wp:extent cx="4892040" cy="4145280"/>
            <wp:effectExtent l="0" t="0" r="3810" b="7620"/>
            <wp:docPr id="12563939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181CF" w14:textId="77777777" w:rsidR="00E1495E" w:rsidRPr="00E1495E" w:rsidRDefault="00E1495E" w:rsidP="00E1495E">
      <w:r w:rsidRPr="00E1495E">
        <w:drawing>
          <wp:inline distT="0" distB="0" distL="0" distR="0" wp14:anchorId="5D62C305" wp14:editId="4C8BA519">
            <wp:extent cx="5181600" cy="4145280"/>
            <wp:effectExtent l="0" t="0" r="0" b="7620"/>
            <wp:docPr id="147850117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DB5AC" w14:textId="77777777" w:rsidR="00E1495E" w:rsidRPr="00E1495E" w:rsidRDefault="00E1495E" w:rsidP="00E1495E"/>
    <w:p w14:paraId="6F9F484B" w14:textId="77777777" w:rsidR="00E1495E" w:rsidRPr="00E1495E" w:rsidRDefault="00E1495E" w:rsidP="00E1495E">
      <w:r w:rsidRPr="00E1495E">
        <w:lastRenderedPageBreak/>
        <w:t>ENV1 plv Average Accuracy: 0.5567 ± 0.1257</w:t>
      </w:r>
    </w:p>
    <w:p w14:paraId="4CA56A05" w14:textId="77777777" w:rsidR="00E1495E" w:rsidRPr="00E1495E" w:rsidRDefault="00E1495E" w:rsidP="00E1495E">
      <w:r w:rsidRPr="00E1495E">
        <w:drawing>
          <wp:inline distT="0" distB="0" distL="0" distR="0" wp14:anchorId="30E08DCE" wp14:editId="793DA424">
            <wp:extent cx="4853940" cy="4145280"/>
            <wp:effectExtent l="0" t="0" r="3810" b="7620"/>
            <wp:docPr id="442782557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11691" w14:textId="77777777" w:rsidR="00E1495E" w:rsidRPr="00E1495E" w:rsidRDefault="00E1495E" w:rsidP="00E1495E">
      <w:r w:rsidRPr="00E1495E">
        <w:drawing>
          <wp:inline distT="0" distB="0" distL="0" distR="0" wp14:anchorId="31ACDC66" wp14:editId="2D0073BB">
            <wp:extent cx="5181600" cy="4145280"/>
            <wp:effectExtent l="0" t="0" r="0" b="7620"/>
            <wp:docPr id="363264389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B567F" w14:textId="77777777" w:rsidR="00E1495E" w:rsidRPr="00E1495E" w:rsidRDefault="00E1495E" w:rsidP="00E1495E"/>
    <w:p w14:paraId="57A22B37" w14:textId="77777777" w:rsidR="00E1495E" w:rsidRPr="00E1495E" w:rsidRDefault="00E1495E" w:rsidP="00E1495E">
      <w:r w:rsidRPr="00E1495E">
        <w:t>Loading ENV2 data...</w:t>
      </w:r>
    </w:p>
    <w:p w14:paraId="0360C390" w14:textId="77777777" w:rsidR="00E1495E" w:rsidRPr="00E1495E" w:rsidRDefault="00E1495E" w:rsidP="00E1495E">
      <w:r w:rsidRPr="00E1495E">
        <w:t>ENV2: Loaded 106 trials (Stay: 53, Leave: 53)</w:t>
      </w:r>
    </w:p>
    <w:p w14:paraId="323B11FA" w14:textId="77777777" w:rsidR="00E1495E" w:rsidRPr="00E1495E" w:rsidRDefault="00E1495E" w:rsidP="00E1495E"/>
    <w:p w14:paraId="1F2D732C" w14:textId="77777777" w:rsidR="00E1495E" w:rsidRPr="00E1495E" w:rsidRDefault="00E1495E" w:rsidP="00E1495E">
      <w:r w:rsidRPr="00E1495E">
        <w:t>Saving ENV2 connectivity matrices...</w:t>
      </w:r>
    </w:p>
    <w:p w14:paraId="2DA8202C" w14:textId="77777777" w:rsidR="00E1495E" w:rsidRPr="00E1495E" w:rsidRDefault="00E1495E" w:rsidP="00E1495E">
      <w:hyperlink r:id="rId94" w:anchor="line=1667" w:history="1">
        <w:r w:rsidRPr="00E1495E">
          <w:rPr>
            <w:rStyle w:val="Hyperlink"/>
          </w:rPr>
          <w:t>C:\Users\sansk\miniconda3\Lib\site-packages\scipy\signal\_spectral_py.py:1668</w:t>
        </w:r>
      </w:hyperlink>
      <w:r w:rsidRPr="00E1495E">
        <w:t>: RuntimeWarning: invalid value encountered in divide</w:t>
      </w:r>
    </w:p>
    <w:p w14:paraId="25E712E0" w14:textId="77777777" w:rsidR="00E1495E" w:rsidRPr="00E1495E" w:rsidRDefault="00E1495E" w:rsidP="00E1495E">
      <w:r w:rsidRPr="00E1495E">
        <w:t xml:space="preserve">  Cxy = np.abs(Pxy)**2 / Pxx / Pyy</w:t>
      </w:r>
    </w:p>
    <w:p w14:paraId="2CCBDB84" w14:textId="77777777" w:rsidR="00E1495E" w:rsidRPr="00E1495E" w:rsidRDefault="00E1495E" w:rsidP="00E1495E">
      <w:r w:rsidRPr="00E1495E">
        <w:t>Saved connectivity matrices to connectivity_matrices_env2</w:t>
      </w:r>
    </w:p>
    <w:p w14:paraId="23B11D03" w14:textId="77777777" w:rsidR="00E1495E" w:rsidRPr="00E1495E" w:rsidRDefault="00E1495E" w:rsidP="00E1495E">
      <w:r w:rsidRPr="00E1495E">
        <w:t>Shapes: (106, 28, 28) (106, 28, 28) (106, 28, 28)</w:t>
      </w:r>
    </w:p>
    <w:p w14:paraId="5CB2CF8F" w14:textId="77777777" w:rsidR="00E1495E" w:rsidRPr="00E1495E" w:rsidRDefault="00E1495E" w:rsidP="00E1495E"/>
    <w:p w14:paraId="52D18820" w14:textId="77777777" w:rsidR="00E1495E" w:rsidRPr="00E1495E" w:rsidRDefault="00E1495E" w:rsidP="00E1495E">
      <w:r w:rsidRPr="00E1495E">
        <w:t>Running GNN with corr connectivity for ENV2...</w:t>
      </w:r>
    </w:p>
    <w:p w14:paraId="4B601209" w14:textId="77777777" w:rsidR="00E1495E" w:rsidRPr="00E1495E" w:rsidRDefault="00E1495E" w:rsidP="00E1495E"/>
    <w:p w14:paraId="3FA0B804" w14:textId="77777777" w:rsidR="00E1495E" w:rsidRPr="00E1495E" w:rsidRDefault="00E1495E" w:rsidP="00E1495E">
      <w:r w:rsidRPr="00E1495E">
        <w:t>==================================================</w:t>
      </w:r>
    </w:p>
    <w:p w14:paraId="13C035A4" w14:textId="77777777" w:rsidR="00E1495E" w:rsidRPr="00E1495E" w:rsidRDefault="00E1495E" w:rsidP="00E1495E">
      <w:r w:rsidRPr="00E1495E">
        <w:t>Training GNN for ENV2 with corr connectivity</w:t>
      </w:r>
    </w:p>
    <w:p w14:paraId="4FD6934B" w14:textId="77777777" w:rsidR="00E1495E" w:rsidRPr="00E1495E" w:rsidRDefault="00E1495E" w:rsidP="00E1495E">
      <w:r w:rsidRPr="00E1495E">
        <w:t>==================================================</w:t>
      </w:r>
    </w:p>
    <w:p w14:paraId="75DD7F5B" w14:textId="77777777" w:rsidR="00E1495E" w:rsidRPr="00E1495E" w:rsidRDefault="00E1495E" w:rsidP="00E1495E"/>
    <w:p w14:paraId="4D6BC177" w14:textId="77777777" w:rsidR="00E1495E" w:rsidRPr="00E1495E" w:rsidRDefault="00E1495E" w:rsidP="00E1495E">
      <w:r w:rsidRPr="00E1495E">
        <w:t>=== ENV2 Split 1/5 ===</w:t>
      </w:r>
    </w:p>
    <w:p w14:paraId="39E9D25D" w14:textId="77777777" w:rsidR="00E1495E" w:rsidRPr="00E1495E" w:rsidRDefault="00E1495E" w:rsidP="00E1495E">
      <w:r w:rsidRPr="00E1495E">
        <w:t>After oversampling, class counts: Counter({0: 43, 1: 43})</w:t>
      </w:r>
    </w:p>
    <w:p w14:paraId="5A381559" w14:textId="77777777" w:rsidR="00E1495E" w:rsidRPr="00E1495E" w:rsidRDefault="00E1495E" w:rsidP="00E1495E">
      <w:hyperlink r:id="rId95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3497CFD3" w14:textId="77777777" w:rsidR="00E1495E" w:rsidRPr="00E1495E" w:rsidRDefault="00E1495E" w:rsidP="00E1495E">
      <w:r w:rsidRPr="00E1495E">
        <w:t xml:space="preserve">  warnings.warn(out)</w:t>
      </w:r>
    </w:p>
    <w:p w14:paraId="3F0C98FC" w14:textId="77777777" w:rsidR="00E1495E" w:rsidRPr="00E1495E" w:rsidRDefault="00E1495E" w:rsidP="00E1495E">
      <w:r w:rsidRPr="00E1495E">
        <w:t>Epoch 1/200 | Loss: 0.8628</w:t>
      </w:r>
    </w:p>
    <w:p w14:paraId="6155D263" w14:textId="77777777" w:rsidR="00E1495E" w:rsidRPr="00E1495E" w:rsidRDefault="00E1495E" w:rsidP="00E1495E">
      <w:r w:rsidRPr="00E1495E">
        <w:t>Epoch 2/200 | Loss: 0.6347</w:t>
      </w:r>
    </w:p>
    <w:p w14:paraId="34750DD0" w14:textId="77777777" w:rsidR="00E1495E" w:rsidRPr="00E1495E" w:rsidRDefault="00E1495E" w:rsidP="00E1495E">
      <w:r w:rsidRPr="00E1495E">
        <w:t>Epoch 3/200 | Loss: 0.7479</w:t>
      </w:r>
    </w:p>
    <w:p w14:paraId="099FA2FB" w14:textId="77777777" w:rsidR="00E1495E" w:rsidRPr="00E1495E" w:rsidRDefault="00E1495E" w:rsidP="00E1495E">
      <w:r w:rsidRPr="00E1495E">
        <w:t>Epoch 4/200 | Loss: 0.7461</w:t>
      </w:r>
    </w:p>
    <w:p w14:paraId="4C3C366C" w14:textId="77777777" w:rsidR="00E1495E" w:rsidRPr="00E1495E" w:rsidRDefault="00E1495E" w:rsidP="00E1495E">
      <w:r w:rsidRPr="00E1495E">
        <w:t>Epoch 5/200 | Loss: 0.7548</w:t>
      </w:r>
    </w:p>
    <w:p w14:paraId="3D00B2C3" w14:textId="77777777" w:rsidR="00E1495E" w:rsidRPr="00E1495E" w:rsidRDefault="00E1495E" w:rsidP="00E1495E">
      <w:r w:rsidRPr="00E1495E">
        <w:t>Epoch 6/200 | Loss: 0.7890</w:t>
      </w:r>
    </w:p>
    <w:p w14:paraId="5ED6C166" w14:textId="77777777" w:rsidR="00E1495E" w:rsidRPr="00E1495E" w:rsidRDefault="00E1495E" w:rsidP="00E1495E">
      <w:r w:rsidRPr="00E1495E">
        <w:t>Epoch 7/200 | Loss: 0.7976</w:t>
      </w:r>
    </w:p>
    <w:p w14:paraId="6FC648BC" w14:textId="77777777" w:rsidR="00E1495E" w:rsidRPr="00E1495E" w:rsidRDefault="00E1495E" w:rsidP="00E1495E">
      <w:r w:rsidRPr="00E1495E">
        <w:t>Epoch 8/200 | Loss: 0.7209</w:t>
      </w:r>
    </w:p>
    <w:p w14:paraId="24E1369B" w14:textId="77777777" w:rsidR="00E1495E" w:rsidRPr="00E1495E" w:rsidRDefault="00E1495E" w:rsidP="00E1495E">
      <w:r w:rsidRPr="00E1495E">
        <w:t>Epoch 9/200 | Loss: 0.7608</w:t>
      </w:r>
    </w:p>
    <w:p w14:paraId="6EF897C5" w14:textId="77777777" w:rsidR="00E1495E" w:rsidRPr="00E1495E" w:rsidRDefault="00E1495E" w:rsidP="00E1495E">
      <w:r w:rsidRPr="00E1495E">
        <w:t>Epoch 10/200 | Loss: 0.7299</w:t>
      </w:r>
    </w:p>
    <w:p w14:paraId="51E35B00" w14:textId="77777777" w:rsidR="00E1495E" w:rsidRPr="00E1495E" w:rsidRDefault="00E1495E" w:rsidP="00E1495E">
      <w:r w:rsidRPr="00E1495E">
        <w:lastRenderedPageBreak/>
        <w:t>Epoch 11/200 | Loss: 0.7538</w:t>
      </w:r>
    </w:p>
    <w:p w14:paraId="1A26E159" w14:textId="77777777" w:rsidR="00E1495E" w:rsidRPr="00E1495E" w:rsidRDefault="00E1495E" w:rsidP="00E1495E">
      <w:r w:rsidRPr="00E1495E">
        <w:t>Epoch 12/200 | Loss: 0.7347</w:t>
      </w:r>
    </w:p>
    <w:p w14:paraId="609FDEB5" w14:textId="77777777" w:rsidR="00E1495E" w:rsidRPr="00E1495E" w:rsidRDefault="00E1495E" w:rsidP="00E1495E">
      <w:r w:rsidRPr="00E1495E">
        <w:t>Epoch 13/200 | Loss: 0.7720</w:t>
      </w:r>
    </w:p>
    <w:p w14:paraId="702FBB9D" w14:textId="77777777" w:rsidR="00E1495E" w:rsidRPr="00E1495E" w:rsidRDefault="00E1495E" w:rsidP="00E1495E">
      <w:r w:rsidRPr="00E1495E">
        <w:t>Epoch 14/200 | Loss: 0.6962</w:t>
      </w:r>
    </w:p>
    <w:p w14:paraId="723D6B85" w14:textId="77777777" w:rsidR="00E1495E" w:rsidRPr="00E1495E" w:rsidRDefault="00E1495E" w:rsidP="00E1495E">
      <w:r w:rsidRPr="00E1495E">
        <w:t>Epoch 15/200 | Loss: 0.7296</w:t>
      </w:r>
    </w:p>
    <w:p w14:paraId="3952C654" w14:textId="77777777" w:rsidR="00E1495E" w:rsidRPr="00E1495E" w:rsidRDefault="00E1495E" w:rsidP="00E1495E">
      <w:r w:rsidRPr="00E1495E">
        <w:t>Epoch 16/200 | Loss: 0.6851</w:t>
      </w:r>
    </w:p>
    <w:p w14:paraId="378F457B" w14:textId="77777777" w:rsidR="00E1495E" w:rsidRPr="00E1495E" w:rsidRDefault="00E1495E" w:rsidP="00E1495E">
      <w:r w:rsidRPr="00E1495E">
        <w:t>Epoch 17/200 | Loss: 0.7801</w:t>
      </w:r>
    </w:p>
    <w:p w14:paraId="0E6945AC" w14:textId="77777777" w:rsidR="00E1495E" w:rsidRPr="00E1495E" w:rsidRDefault="00E1495E" w:rsidP="00E1495E">
      <w:r w:rsidRPr="00E1495E">
        <w:t>Epoch 18/200 | Loss: 0.7463</w:t>
      </w:r>
    </w:p>
    <w:p w14:paraId="77A27D9F" w14:textId="77777777" w:rsidR="00E1495E" w:rsidRPr="00E1495E" w:rsidRDefault="00E1495E" w:rsidP="00E1495E">
      <w:r w:rsidRPr="00E1495E">
        <w:t>Epoch 19/200 | Loss: 0.7190</w:t>
      </w:r>
    </w:p>
    <w:p w14:paraId="2FBA280F" w14:textId="77777777" w:rsidR="00E1495E" w:rsidRPr="00E1495E" w:rsidRDefault="00E1495E" w:rsidP="00E1495E">
      <w:r w:rsidRPr="00E1495E">
        <w:t>Epoch 20/200 | Loss: 0.7027</w:t>
      </w:r>
    </w:p>
    <w:p w14:paraId="139FA57D" w14:textId="77777777" w:rsidR="00E1495E" w:rsidRPr="00E1495E" w:rsidRDefault="00E1495E" w:rsidP="00E1495E">
      <w:r w:rsidRPr="00E1495E">
        <w:t>Epoch 21/200 | Loss: 0.7632</w:t>
      </w:r>
    </w:p>
    <w:p w14:paraId="6E9C5E4F" w14:textId="77777777" w:rsidR="00E1495E" w:rsidRPr="00E1495E" w:rsidRDefault="00E1495E" w:rsidP="00E1495E">
      <w:r w:rsidRPr="00E1495E">
        <w:t>Epoch 22/200 | Loss: 0.7132</w:t>
      </w:r>
    </w:p>
    <w:p w14:paraId="7FDAFBD9" w14:textId="77777777" w:rsidR="00E1495E" w:rsidRPr="00E1495E" w:rsidRDefault="00E1495E" w:rsidP="00E1495E">
      <w:r w:rsidRPr="00E1495E">
        <w:t>Epoch 23/200 | Loss: 0.7130</w:t>
      </w:r>
    </w:p>
    <w:p w14:paraId="0EFCBD7B" w14:textId="77777777" w:rsidR="00E1495E" w:rsidRPr="00E1495E" w:rsidRDefault="00E1495E" w:rsidP="00E1495E">
      <w:r w:rsidRPr="00E1495E">
        <w:t>Epoch 24/200 | Loss: 0.6916</w:t>
      </w:r>
    </w:p>
    <w:p w14:paraId="10FDBEB9" w14:textId="77777777" w:rsidR="00E1495E" w:rsidRPr="00E1495E" w:rsidRDefault="00E1495E" w:rsidP="00E1495E">
      <w:r w:rsidRPr="00E1495E">
        <w:t>Epoch 25/200 | Loss: 0.7474</w:t>
      </w:r>
    </w:p>
    <w:p w14:paraId="718A8B08" w14:textId="77777777" w:rsidR="00E1495E" w:rsidRPr="00E1495E" w:rsidRDefault="00E1495E" w:rsidP="00E1495E">
      <w:r w:rsidRPr="00E1495E">
        <w:t>Epoch 26/200 | Loss: 0.7894</w:t>
      </w:r>
    </w:p>
    <w:p w14:paraId="6B04AB36" w14:textId="77777777" w:rsidR="00E1495E" w:rsidRPr="00E1495E" w:rsidRDefault="00E1495E" w:rsidP="00E1495E">
      <w:r w:rsidRPr="00E1495E">
        <w:t>Epoch 27/200 | Loss: 0.7593</w:t>
      </w:r>
    </w:p>
    <w:p w14:paraId="2D2939D1" w14:textId="77777777" w:rsidR="00E1495E" w:rsidRPr="00E1495E" w:rsidRDefault="00E1495E" w:rsidP="00E1495E">
      <w:r w:rsidRPr="00E1495E">
        <w:t>Epoch 28/200 | Loss: 0.7333</w:t>
      </w:r>
    </w:p>
    <w:p w14:paraId="219BE2DD" w14:textId="77777777" w:rsidR="00E1495E" w:rsidRPr="00E1495E" w:rsidRDefault="00E1495E" w:rsidP="00E1495E">
      <w:r w:rsidRPr="00E1495E">
        <w:t>Epoch 29/200 | Loss: 0.7017</w:t>
      </w:r>
    </w:p>
    <w:p w14:paraId="745B0D40" w14:textId="77777777" w:rsidR="00E1495E" w:rsidRPr="00E1495E" w:rsidRDefault="00E1495E" w:rsidP="00E1495E">
      <w:r w:rsidRPr="00E1495E">
        <w:t>Epoch 30/200 | Loss: 0.7562</w:t>
      </w:r>
    </w:p>
    <w:p w14:paraId="64184FB3" w14:textId="77777777" w:rsidR="00E1495E" w:rsidRPr="00E1495E" w:rsidRDefault="00E1495E" w:rsidP="00E1495E">
      <w:r w:rsidRPr="00E1495E">
        <w:t>Epoch 31/200 | Loss: 0.7215</w:t>
      </w:r>
    </w:p>
    <w:p w14:paraId="13B6852F" w14:textId="77777777" w:rsidR="00E1495E" w:rsidRPr="00E1495E" w:rsidRDefault="00E1495E" w:rsidP="00E1495E">
      <w:r w:rsidRPr="00E1495E">
        <w:t>Epoch 32/200 | Loss: 0.7984</w:t>
      </w:r>
    </w:p>
    <w:p w14:paraId="5C2018EA" w14:textId="77777777" w:rsidR="00E1495E" w:rsidRPr="00E1495E" w:rsidRDefault="00E1495E" w:rsidP="00E1495E">
      <w:r w:rsidRPr="00E1495E">
        <w:t>Epoch 33/200 | Loss: 0.7146</w:t>
      </w:r>
    </w:p>
    <w:p w14:paraId="5668B5BA" w14:textId="77777777" w:rsidR="00E1495E" w:rsidRPr="00E1495E" w:rsidRDefault="00E1495E" w:rsidP="00E1495E">
      <w:r w:rsidRPr="00E1495E">
        <w:t>Epoch 34/200 | Loss: 0.7549</w:t>
      </w:r>
    </w:p>
    <w:p w14:paraId="0A108FEB" w14:textId="77777777" w:rsidR="00E1495E" w:rsidRPr="00E1495E" w:rsidRDefault="00E1495E" w:rsidP="00E1495E">
      <w:r w:rsidRPr="00E1495E">
        <w:t>Epoch 35/200 | Loss: 0.7072</w:t>
      </w:r>
    </w:p>
    <w:p w14:paraId="386DDAB3" w14:textId="77777777" w:rsidR="00E1495E" w:rsidRPr="00E1495E" w:rsidRDefault="00E1495E" w:rsidP="00E1495E">
      <w:r w:rsidRPr="00E1495E">
        <w:t>Epoch 36/200 | Loss: 0.7493</w:t>
      </w:r>
    </w:p>
    <w:p w14:paraId="696BE4EF" w14:textId="77777777" w:rsidR="00E1495E" w:rsidRPr="00E1495E" w:rsidRDefault="00E1495E" w:rsidP="00E1495E">
      <w:r w:rsidRPr="00E1495E">
        <w:t>Epoch 37/200 | Loss: 0.7068</w:t>
      </w:r>
    </w:p>
    <w:p w14:paraId="6B3A91D8" w14:textId="77777777" w:rsidR="00E1495E" w:rsidRPr="00E1495E" w:rsidRDefault="00E1495E" w:rsidP="00E1495E">
      <w:r w:rsidRPr="00E1495E">
        <w:t>Epoch 38/200 | Loss: 0.6688</w:t>
      </w:r>
    </w:p>
    <w:p w14:paraId="40F9F053" w14:textId="77777777" w:rsidR="00E1495E" w:rsidRPr="00E1495E" w:rsidRDefault="00E1495E" w:rsidP="00E1495E">
      <w:r w:rsidRPr="00E1495E">
        <w:t>Epoch 39/200 | Loss: 0.7036</w:t>
      </w:r>
    </w:p>
    <w:p w14:paraId="4F856682" w14:textId="77777777" w:rsidR="00E1495E" w:rsidRPr="00E1495E" w:rsidRDefault="00E1495E" w:rsidP="00E1495E">
      <w:r w:rsidRPr="00E1495E">
        <w:t>Epoch 40/200 | Loss: 0.7267</w:t>
      </w:r>
    </w:p>
    <w:p w14:paraId="4BBA7892" w14:textId="77777777" w:rsidR="00E1495E" w:rsidRPr="00E1495E" w:rsidRDefault="00E1495E" w:rsidP="00E1495E">
      <w:r w:rsidRPr="00E1495E">
        <w:t>Epoch 41/200 | Loss: 0.7239</w:t>
      </w:r>
    </w:p>
    <w:p w14:paraId="4BB04FBB" w14:textId="77777777" w:rsidR="00E1495E" w:rsidRPr="00E1495E" w:rsidRDefault="00E1495E" w:rsidP="00E1495E">
      <w:r w:rsidRPr="00E1495E">
        <w:lastRenderedPageBreak/>
        <w:t>Epoch 42/200 | Loss: 0.7919</w:t>
      </w:r>
    </w:p>
    <w:p w14:paraId="45EF98D7" w14:textId="77777777" w:rsidR="00E1495E" w:rsidRPr="00E1495E" w:rsidRDefault="00E1495E" w:rsidP="00E1495E">
      <w:r w:rsidRPr="00E1495E">
        <w:t>Epoch 43/200 | Loss: 0.7026</w:t>
      </w:r>
    </w:p>
    <w:p w14:paraId="13C75D21" w14:textId="77777777" w:rsidR="00E1495E" w:rsidRPr="00E1495E" w:rsidRDefault="00E1495E" w:rsidP="00E1495E">
      <w:r w:rsidRPr="00E1495E">
        <w:t>Epoch 44/200 | Loss: 0.7500</w:t>
      </w:r>
    </w:p>
    <w:p w14:paraId="624C797A" w14:textId="77777777" w:rsidR="00E1495E" w:rsidRPr="00E1495E" w:rsidRDefault="00E1495E" w:rsidP="00E1495E">
      <w:r w:rsidRPr="00E1495E">
        <w:t>Epoch 45/200 | Loss: 0.7186</w:t>
      </w:r>
    </w:p>
    <w:p w14:paraId="2ADD29E5" w14:textId="77777777" w:rsidR="00E1495E" w:rsidRPr="00E1495E" w:rsidRDefault="00E1495E" w:rsidP="00E1495E">
      <w:r w:rsidRPr="00E1495E">
        <w:t>Epoch 46/200 | Loss: 0.7318</w:t>
      </w:r>
    </w:p>
    <w:p w14:paraId="019CF13D" w14:textId="77777777" w:rsidR="00E1495E" w:rsidRPr="00E1495E" w:rsidRDefault="00E1495E" w:rsidP="00E1495E">
      <w:r w:rsidRPr="00E1495E">
        <w:t>Epoch 47/200 | Loss: 0.7460</w:t>
      </w:r>
    </w:p>
    <w:p w14:paraId="7CDF69BA" w14:textId="77777777" w:rsidR="00E1495E" w:rsidRPr="00E1495E" w:rsidRDefault="00E1495E" w:rsidP="00E1495E">
      <w:r w:rsidRPr="00E1495E">
        <w:t>Epoch 48/200 | Loss: 0.7532</w:t>
      </w:r>
    </w:p>
    <w:p w14:paraId="21E80A19" w14:textId="77777777" w:rsidR="00E1495E" w:rsidRPr="00E1495E" w:rsidRDefault="00E1495E" w:rsidP="00E1495E">
      <w:r w:rsidRPr="00E1495E">
        <w:t>Epoch 49/200 | Loss: 0.6570</w:t>
      </w:r>
    </w:p>
    <w:p w14:paraId="5DD813F5" w14:textId="77777777" w:rsidR="00E1495E" w:rsidRPr="00E1495E" w:rsidRDefault="00E1495E" w:rsidP="00E1495E">
      <w:r w:rsidRPr="00E1495E">
        <w:t>Epoch 50/200 | Loss: 0.6905</w:t>
      </w:r>
    </w:p>
    <w:p w14:paraId="458284A8" w14:textId="77777777" w:rsidR="00E1495E" w:rsidRPr="00E1495E" w:rsidRDefault="00E1495E" w:rsidP="00E1495E">
      <w:r w:rsidRPr="00E1495E">
        <w:t>Epoch 51/200 | Loss: 0.6814</w:t>
      </w:r>
    </w:p>
    <w:p w14:paraId="3B27F507" w14:textId="77777777" w:rsidR="00E1495E" w:rsidRPr="00E1495E" w:rsidRDefault="00E1495E" w:rsidP="00E1495E">
      <w:r w:rsidRPr="00E1495E">
        <w:t>Epoch 52/200 | Loss: 0.7049</w:t>
      </w:r>
    </w:p>
    <w:p w14:paraId="06EFD8C6" w14:textId="77777777" w:rsidR="00E1495E" w:rsidRPr="00E1495E" w:rsidRDefault="00E1495E" w:rsidP="00E1495E">
      <w:r w:rsidRPr="00E1495E">
        <w:t>Epoch 53/200 | Loss: 0.8070</w:t>
      </w:r>
    </w:p>
    <w:p w14:paraId="3A5BE57E" w14:textId="77777777" w:rsidR="00E1495E" w:rsidRPr="00E1495E" w:rsidRDefault="00E1495E" w:rsidP="00E1495E">
      <w:r w:rsidRPr="00E1495E">
        <w:t>Epoch 54/200 | Loss: 0.7701</w:t>
      </w:r>
    </w:p>
    <w:p w14:paraId="727FEA23" w14:textId="77777777" w:rsidR="00E1495E" w:rsidRPr="00E1495E" w:rsidRDefault="00E1495E" w:rsidP="00E1495E">
      <w:r w:rsidRPr="00E1495E">
        <w:t>Epoch 55/200 | Loss: 0.7605</w:t>
      </w:r>
    </w:p>
    <w:p w14:paraId="304638FA" w14:textId="77777777" w:rsidR="00E1495E" w:rsidRPr="00E1495E" w:rsidRDefault="00E1495E" w:rsidP="00E1495E">
      <w:r w:rsidRPr="00E1495E">
        <w:t>Epoch 56/200 | Loss: 0.6976</w:t>
      </w:r>
    </w:p>
    <w:p w14:paraId="110496D4" w14:textId="77777777" w:rsidR="00E1495E" w:rsidRPr="00E1495E" w:rsidRDefault="00E1495E" w:rsidP="00E1495E">
      <w:r w:rsidRPr="00E1495E">
        <w:t>Epoch 57/200 | Loss: 0.7390</w:t>
      </w:r>
    </w:p>
    <w:p w14:paraId="781B0BD8" w14:textId="77777777" w:rsidR="00E1495E" w:rsidRPr="00E1495E" w:rsidRDefault="00E1495E" w:rsidP="00E1495E">
      <w:r w:rsidRPr="00E1495E">
        <w:t>Epoch 58/200 | Loss: 0.7489</w:t>
      </w:r>
    </w:p>
    <w:p w14:paraId="40A24C96" w14:textId="77777777" w:rsidR="00E1495E" w:rsidRPr="00E1495E" w:rsidRDefault="00E1495E" w:rsidP="00E1495E">
      <w:r w:rsidRPr="00E1495E">
        <w:t>Epoch 59/200 | Loss: 0.6887</w:t>
      </w:r>
    </w:p>
    <w:p w14:paraId="2D60FEB8" w14:textId="77777777" w:rsidR="00E1495E" w:rsidRPr="00E1495E" w:rsidRDefault="00E1495E" w:rsidP="00E1495E">
      <w:r w:rsidRPr="00E1495E">
        <w:t>Epoch 60/200 | Loss: 0.7194</w:t>
      </w:r>
    </w:p>
    <w:p w14:paraId="7D18A5B7" w14:textId="77777777" w:rsidR="00E1495E" w:rsidRPr="00E1495E" w:rsidRDefault="00E1495E" w:rsidP="00E1495E">
      <w:r w:rsidRPr="00E1495E">
        <w:t>Epoch 61/200 | Loss: 0.7224</w:t>
      </w:r>
    </w:p>
    <w:p w14:paraId="359A6B9F" w14:textId="77777777" w:rsidR="00E1495E" w:rsidRPr="00E1495E" w:rsidRDefault="00E1495E" w:rsidP="00E1495E">
      <w:r w:rsidRPr="00E1495E">
        <w:t>Epoch 62/200 | Loss: 0.7036</w:t>
      </w:r>
    </w:p>
    <w:p w14:paraId="001F7C45" w14:textId="77777777" w:rsidR="00E1495E" w:rsidRPr="00E1495E" w:rsidRDefault="00E1495E" w:rsidP="00E1495E">
      <w:r w:rsidRPr="00E1495E">
        <w:t>Epoch 63/200 | Loss: 0.7006</w:t>
      </w:r>
    </w:p>
    <w:p w14:paraId="52EF1DCF" w14:textId="77777777" w:rsidR="00E1495E" w:rsidRPr="00E1495E" w:rsidRDefault="00E1495E" w:rsidP="00E1495E">
      <w:r w:rsidRPr="00E1495E">
        <w:t>Epoch 64/200 | Loss: 0.6962</w:t>
      </w:r>
    </w:p>
    <w:p w14:paraId="3A5777A0" w14:textId="77777777" w:rsidR="00E1495E" w:rsidRPr="00E1495E" w:rsidRDefault="00E1495E" w:rsidP="00E1495E">
      <w:r w:rsidRPr="00E1495E">
        <w:t>Epoch 65/200 | Loss: 0.7129</w:t>
      </w:r>
    </w:p>
    <w:p w14:paraId="48950CCA" w14:textId="77777777" w:rsidR="00E1495E" w:rsidRPr="00E1495E" w:rsidRDefault="00E1495E" w:rsidP="00E1495E">
      <w:r w:rsidRPr="00E1495E">
        <w:t>Epoch 66/200 | Loss: 0.6734</w:t>
      </w:r>
    </w:p>
    <w:p w14:paraId="19188F28" w14:textId="77777777" w:rsidR="00E1495E" w:rsidRPr="00E1495E" w:rsidRDefault="00E1495E" w:rsidP="00E1495E">
      <w:r w:rsidRPr="00E1495E">
        <w:t>Epoch 67/200 | Loss: 0.6901</w:t>
      </w:r>
    </w:p>
    <w:p w14:paraId="5E38A8FA" w14:textId="77777777" w:rsidR="00E1495E" w:rsidRPr="00E1495E" w:rsidRDefault="00E1495E" w:rsidP="00E1495E">
      <w:r w:rsidRPr="00E1495E">
        <w:t>Epoch 68/200 | Loss: 0.7546</w:t>
      </w:r>
    </w:p>
    <w:p w14:paraId="3EB7688B" w14:textId="77777777" w:rsidR="00E1495E" w:rsidRPr="00E1495E" w:rsidRDefault="00E1495E" w:rsidP="00E1495E">
      <w:r w:rsidRPr="00E1495E">
        <w:t>Epoch 69/200 | Loss: 0.7050</w:t>
      </w:r>
    </w:p>
    <w:p w14:paraId="1D3281A7" w14:textId="77777777" w:rsidR="00E1495E" w:rsidRPr="00E1495E" w:rsidRDefault="00E1495E" w:rsidP="00E1495E">
      <w:r w:rsidRPr="00E1495E">
        <w:t>Epoch 70/200 | Loss: 0.6875</w:t>
      </w:r>
    </w:p>
    <w:p w14:paraId="35A49F63" w14:textId="77777777" w:rsidR="00E1495E" w:rsidRPr="00E1495E" w:rsidRDefault="00E1495E" w:rsidP="00E1495E">
      <w:r w:rsidRPr="00E1495E">
        <w:t>Epoch 71/200 | Loss: 0.7241</w:t>
      </w:r>
    </w:p>
    <w:p w14:paraId="078369E4" w14:textId="77777777" w:rsidR="00E1495E" w:rsidRPr="00E1495E" w:rsidRDefault="00E1495E" w:rsidP="00E1495E">
      <w:r w:rsidRPr="00E1495E">
        <w:t>Epoch 72/200 | Loss: 0.7447</w:t>
      </w:r>
    </w:p>
    <w:p w14:paraId="578209E5" w14:textId="77777777" w:rsidR="00E1495E" w:rsidRPr="00E1495E" w:rsidRDefault="00E1495E" w:rsidP="00E1495E">
      <w:r w:rsidRPr="00E1495E">
        <w:lastRenderedPageBreak/>
        <w:t>Epoch 73/200 | Loss: 0.7416</w:t>
      </w:r>
    </w:p>
    <w:p w14:paraId="32C28DA1" w14:textId="77777777" w:rsidR="00E1495E" w:rsidRPr="00E1495E" w:rsidRDefault="00E1495E" w:rsidP="00E1495E">
      <w:r w:rsidRPr="00E1495E">
        <w:t>Epoch 74/200 | Loss: 0.6713</w:t>
      </w:r>
    </w:p>
    <w:p w14:paraId="6CC0217E" w14:textId="77777777" w:rsidR="00E1495E" w:rsidRPr="00E1495E" w:rsidRDefault="00E1495E" w:rsidP="00E1495E">
      <w:r w:rsidRPr="00E1495E">
        <w:t>Epoch 75/200 | Loss: 0.7960</w:t>
      </w:r>
    </w:p>
    <w:p w14:paraId="21D1CDF8" w14:textId="77777777" w:rsidR="00E1495E" w:rsidRPr="00E1495E" w:rsidRDefault="00E1495E" w:rsidP="00E1495E">
      <w:r w:rsidRPr="00E1495E">
        <w:t>Epoch 76/200 | Loss: 0.7361</w:t>
      </w:r>
    </w:p>
    <w:p w14:paraId="08D76BDA" w14:textId="77777777" w:rsidR="00E1495E" w:rsidRPr="00E1495E" w:rsidRDefault="00E1495E" w:rsidP="00E1495E">
      <w:r w:rsidRPr="00E1495E">
        <w:t>Epoch 77/200 | Loss: 0.7124</w:t>
      </w:r>
    </w:p>
    <w:p w14:paraId="4B514BFB" w14:textId="77777777" w:rsidR="00E1495E" w:rsidRPr="00E1495E" w:rsidRDefault="00E1495E" w:rsidP="00E1495E">
      <w:r w:rsidRPr="00E1495E">
        <w:t>Epoch 78/200 | Loss: 0.6518</w:t>
      </w:r>
    </w:p>
    <w:p w14:paraId="08DCC875" w14:textId="77777777" w:rsidR="00E1495E" w:rsidRPr="00E1495E" w:rsidRDefault="00E1495E" w:rsidP="00E1495E">
      <w:r w:rsidRPr="00E1495E">
        <w:t>Epoch 79/200 | Loss: 0.7099</w:t>
      </w:r>
    </w:p>
    <w:p w14:paraId="1902F60A" w14:textId="77777777" w:rsidR="00E1495E" w:rsidRPr="00E1495E" w:rsidRDefault="00E1495E" w:rsidP="00E1495E">
      <w:r w:rsidRPr="00E1495E">
        <w:t>Epoch 80/200 | Loss: 0.6748</w:t>
      </w:r>
    </w:p>
    <w:p w14:paraId="21A5A6B1" w14:textId="77777777" w:rsidR="00E1495E" w:rsidRPr="00E1495E" w:rsidRDefault="00E1495E" w:rsidP="00E1495E">
      <w:r w:rsidRPr="00E1495E">
        <w:t>Epoch 81/200 | Loss: 0.6804</w:t>
      </w:r>
    </w:p>
    <w:p w14:paraId="6AF88B98" w14:textId="77777777" w:rsidR="00E1495E" w:rsidRPr="00E1495E" w:rsidRDefault="00E1495E" w:rsidP="00E1495E">
      <w:r w:rsidRPr="00E1495E">
        <w:t>Epoch 82/200 | Loss: 0.7508</w:t>
      </w:r>
    </w:p>
    <w:p w14:paraId="5C10485E" w14:textId="77777777" w:rsidR="00E1495E" w:rsidRPr="00E1495E" w:rsidRDefault="00E1495E" w:rsidP="00E1495E">
      <w:r w:rsidRPr="00E1495E">
        <w:t>Epoch 83/200 | Loss: 0.7134</w:t>
      </w:r>
    </w:p>
    <w:p w14:paraId="77B52B9E" w14:textId="77777777" w:rsidR="00E1495E" w:rsidRPr="00E1495E" w:rsidRDefault="00E1495E" w:rsidP="00E1495E">
      <w:r w:rsidRPr="00E1495E">
        <w:t>Epoch 84/200 | Loss: 0.6671</w:t>
      </w:r>
    </w:p>
    <w:p w14:paraId="7C5734B2" w14:textId="77777777" w:rsidR="00E1495E" w:rsidRPr="00E1495E" w:rsidRDefault="00E1495E" w:rsidP="00E1495E">
      <w:r w:rsidRPr="00E1495E">
        <w:t>Epoch 85/200 | Loss: 0.6985</w:t>
      </w:r>
    </w:p>
    <w:p w14:paraId="388D8ADF" w14:textId="77777777" w:rsidR="00E1495E" w:rsidRPr="00E1495E" w:rsidRDefault="00E1495E" w:rsidP="00E1495E">
      <w:r w:rsidRPr="00E1495E">
        <w:t>Epoch 86/200 | Loss: 0.6943</w:t>
      </w:r>
    </w:p>
    <w:p w14:paraId="291570BE" w14:textId="77777777" w:rsidR="00E1495E" w:rsidRPr="00E1495E" w:rsidRDefault="00E1495E" w:rsidP="00E1495E">
      <w:r w:rsidRPr="00E1495E">
        <w:t>Epoch 87/200 | Loss: 0.6517</w:t>
      </w:r>
    </w:p>
    <w:p w14:paraId="3692F9CC" w14:textId="77777777" w:rsidR="00E1495E" w:rsidRPr="00E1495E" w:rsidRDefault="00E1495E" w:rsidP="00E1495E">
      <w:r w:rsidRPr="00E1495E">
        <w:t>Epoch 88/200 | Loss: 0.6920</w:t>
      </w:r>
    </w:p>
    <w:p w14:paraId="3F85D99B" w14:textId="77777777" w:rsidR="00E1495E" w:rsidRPr="00E1495E" w:rsidRDefault="00E1495E" w:rsidP="00E1495E">
      <w:r w:rsidRPr="00E1495E">
        <w:t>Epoch 89/200 | Loss: 0.7211</w:t>
      </w:r>
    </w:p>
    <w:p w14:paraId="0CF9E8A0" w14:textId="77777777" w:rsidR="00E1495E" w:rsidRPr="00E1495E" w:rsidRDefault="00E1495E" w:rsidP="00E1495E">
      <w:r w:rsidRPr="00E1495E">
        <w:t>Epoch 90/200 | Loss: 0.6367</w:t>
      </w:r>
    </w:p>
    <w:p w14:paraId="6A5E0961" w14:textId="77777777" w:rsidR="00E1495E" w:rsidRPr="00E1495E" w:rsidRDefault="00E1495E" w:rsidP="00E1495E">
      <w:r w:rsidRPr="00E1495E">
        <w:t>Epoch 91/200 | Loss: 0.7673</w:t>
      </w:r>
    </w:p>
    <w:p w14:paraId="349AC47A" w14:textId="77777777" w:rsidR="00E1495E" w:rsidRPr="00E1495E" w:rsidRDefault="00E1495E" w:rsidP="00E1495E">
      <w:r w:rsidRPr="00E1495E">
        <w:t>Epoch 92/200 | Loss: 0.6419</w:t>
      </w:r>
    </w:p>
    <w:p w14:paraId="307047ED" w14:textId="77777777" w:rsidR="00E1495E" w:rsidRPr="00E1495E" w:rsidRDefault="00E1495E" w:rsidP="00E1495E">
      <w:r w:rsidRPr="00E1495E">
        <w:t>Epoch 93/200 | Loss: 0.6737</w:t>
      </w:r>
    </w:p>
    <w:p w14:paraId="5E840D23" w14:textId="77777777" w:rsidR="00E1495E" w:rsidRPr="00E1495E" w:rsidRDefault="00E1495E" w:rsidP="00E1495E">
      <w:r w:rsidRPr="00E1495E">
        <w:t>Epoch 94/200 | Loss: 0.6354</w:t>
      </w:r>
    </w:p>
    <w:p w14:paraId="0AF8E0D8" w14:textId="77777777" w:rsidR="00E1495E" w:rsidRPr="00E1495E" w:rsidRDefault="00E1495E" w:rsidP="00E1495E">
      <w:r w:rsidRPr="00E1495E">
        <w:t>Epoch 95/200 | Loss: 0.7018</w:t>
      </w:r>
    </w:p>
    <w:p w14:paraId="08D66BE1" w14:textId="77777777" w:rsidR="00E1495E" w:rsidRPr="00E1495E" w:rsidRDefault="00E1495E" w:rsidP="00E1495E">
      <w:r w:rsidRPr="00E1495E">
        <w:t>Epoch 96/200 | Loss: 0.6656</w:t>
      </w:r>
    </w:p>
    <w:p w14:paraId="24F54D10" w14:textId="77777777" w:rsidR="00E1495E" w:rsidRPr="00E1495E" w:rsidRDefault="00E1495E" w:rsidP="00E1495E">
      <w:r w:rsidRPr="00E1495E">
        <w:t>Epoch 97/200 | Loss: 0.6928</w:t>
      </w:r>
    </w:p>
    <w:p w14:paraId="719A2CBC" w14:textId="77777777" w:rsidR="00E1495E" w:rsidRPr="00E1495E" w:rsidRDefault="00E1495E" w:rsidP="00E1495E">
      <w:r w:rsidRPr="00E1495E">
        <w:t>Epoch 98/200 | Loss: 0.6112</w:t>
      </w:r>
    </w:p>
    <w:p w14:paraId="42B324E7" w14:textId="77777777" w:rsidR="00E1495E" w:rsidRPr="00E1495E" w:rsidRDefault="00E1495E" w:rsidP="00E1495E">
      <w:r w:rsidRPr="00E1495E">
        <w:t>Epoch 99/200 | Loss: 0.6691</w:t>
      </w:r>
    </w:p>
    <w:p w14:paraId="6D9B8E74" w14:textId="77777777" w:rsidR="00E1495E" w:rsidRPr="00E1495E" w:rsidRDefault="00E1495E" w:rsidP="00E1495E">
      <w:r w:rsidRPr="00E1495E">
        <w:t>Epoch 100/200 | Loss: 0.7155</w:t>
      </w:r>
    </w:p>
    <w:p w14:paraId="03B4DE7F" w14:textId="77777777" w:rsidR="00E1495E" w:rsidRPr="00E1495E" w:rsidRDefault="00E1495E" w:rsidP="00E1495E">
      <w:r w:rsidRPr="00E1495E">
        <w:t>Epoch 101/200 | Loss: 0.7027</w:t>
      </w:r>
    </w:p>
    <w:p w14:paraId="4CC86668" w14:textId="77777777" w:rsidR="00E1495E" w:rsidRPr="00E1495E" w:rsidRDefault="00E1495E" w:rsidP="00E1495E">
      <w:r w:rsidRPr="00E1495E">
        <w:t>Epoch 102/200 | Loss: 0.7145</w:t>
      </w:r>
    </w:p>
    <w:p w14:paraId="3F0D8D6E" w14:textId="77777777" w:rsidR="00E1495E" w:rsidRPr="00E1495E" w:rsidRDefault="00E1495E" w:rsidP="00E1495E">
      <w:r w:rsidRPr="00E1495E">
        <w:t>Epoch 103/200 | Loss: 0.7053</w:t>
      </w:r>
    </w:p>
    <w:p w14:paraId="05F79326" w14:textId="77777777" w:rsidR="00E1495E" w:rsidRPr="00E1495E" w:rsidRDefault="00E1495E" w:rsidP="00E1495E">
      <w:r w:rsidRPr="00E1495E">
        <w:lastRenderedPageBreak/>
        <w:t>Epoch 104/200 | Loss: 0.6375</w:t>
      </w:r>
    </w:p>
    <w:p w14:paraId="05D4D8A6" w14:textId="77777777" w:rsidR="00E1495E" w:rsidRPr="00E1495E" w:rsidRDefault="00E1495E" w:rsidP="00E1495E">
      <w:r w:rsidRPr="00E1495E">
        <w:t>Epoch 105/200 | Loss: 0.7268</w:t>
      </w:r>
    </w:p>
    <w:p w14:paraId="5188027D" w14:textId="77777777" w:rsidR="00E1495E" w:rsidRPr="00E1495E" w:rsidRDefault="00E1495E" w:rsidP="00E1495E">
      <w:r w:rsidRPr="00E1495E">
        <w:t>Epoch 106/200 | Loss: 0.6830</w:t>
      </w:r>
    </w:p>
    <w:p w14:paraId="69D4595D" w14:textId="77777777" w:rsidR="00E1495E" w:rsidRPr="00E1495E" w:rsidRDefault="00E1495E" w:rsidP="00E1495E">
      <w:r w:rsidRPr="00E1495E">
        <w:t>Epoch 107/200 | Loss: 0.7063</w:t>
      </w:r>
    </w:p>
    <w:p w14:paraId="12752A77" w14:textId="77777777" w:rsidR="00E1495E" w:rsidRPr="00E1495E" w:rsidRDefault="00E1495E" w:rsidP="00E1495E">
      <w:r w:rsidRPr="00E1495E">
        <w:t>Epoch 108/200 | Loss: 0.6962</w:t>
      </w:r>
    </w:p>
    <w:p w14:paraId="33EADD5D" w14:textId="77777777" w:rsidR="00E1495E" w:rsidRPr="00E1495E" w:rsidRDefault="00E1495E" w:rsidP="00E1495E">
      <w:r w:rsidRPr="00E1495E">
        <w:t>Epoch 109/200 | Loss: 0.6500</w:t>
      </w:r>
    </w:p>
    <w:p w14:paraId="543B1339" w14:textId="77777777" w:rsidR="00E1495E" w:rsidRPr="00E1495E" w:rsidRDefault="00E1495E" w:rsidP="00E1495E">
      <w:r w:rsidRPr="00E1495E">
        <w:t>Epoch 110/200 | Loss: 0.6725</w:t>
      </w:r>
    </w:p>
    <w:p w14:paraId="795D54C2" w14:textId="77777777" w:rsidR="00E1495E" w:rsidRPr="00E1495E" w:rsidRDefault="00E1495E" w:rsidP="00E1495E">
      <w:r w:rsidRPr="00E1495E">
        <w:t>Epoch 111/200 | Loss: 0.6830</w:t>
      </w:r>
    </w:p>
    <w:p w14:paraId="0C899BA1" w14:textId="77777777" w:rsidR="00E1495E" w:rsidRPr="00E1495E" w:rsidRDefault="00E1495E" w:rsidP="00E1495E">
      <w:r w:rsidRPr="00E1495E">
        <w:t>Epoch 112/200 | Loss: 0.7485</w:t>
      </w:r>
    </w:p>
    <w:p w14:paraId="16241A6D" w14:textId="77777777" w:rsidR="00E1495E" w:rsidRPr="00E1495E" w:rsidRDefault="00E1495E" w:rsidP="00E1495E">
      <w:r w:rsidRPr="00E1495E">
        <w:t>Epoch 113/200 | Loss: 0.6490</w:t>
      </w:r>
    </w:p>
    <w:p w14:paraId="02167E26" w14:textId="77777777" w:rsidR="00E1495E" w:rsidRPr="00E1495E" w:rsidRDefault="00E1495E" w:rsidP="00E1495E">
      <w:r w:rsidRPr="00E1495E">
        <w:t>Epoch 114/200 | Loss: 0.7256</w:t>
      </w:r>
    </w:p>
    <w:p w14:paraId="33F23446" w14:textId="77777777" w:rsidR="00E1495E" w:rsidRPr="00E1495E" w:rsidRDefault="00E1495E" w:rsidP="00E1495E">
      <w:r w:rsidRPr="00E1495E">
        <w:t>Epoch 115/200 | Loss: 0.7274</w:t>
      </w:r>
    </w:p>
    <w:p w14:paraId="6DCC2B4F" w14:textId="77777777" w:rsidR="00E1495E" w:rsidRPr="00E1495E" w:rsidRDefault="00E1495E" w:rsidP="00E1495E">
      <w:r w:rsidRPr="00E1495E">
        <w:t>Epoch 116/200 | Loss: 0.7151</w:t>
      </w:r>
    </w:p>
    <w:p w14:paraId="4CA66A4A" w14:textId="77777777" w:rsidR="00E1495E" w:rsidRPr="00E1495E" w:rsidRDefault="00E1495E" w:rsidP="00E1495E">
      <w:r w:rsidRPr="00E1495E">
        <w:t>Epoch 117/200 | Loss: 0.6797</w:t>
      </w:r>
    </w:p>
    <w:p w14:paraId="274864A3" w14:textId="77777777" w:rsidR="00E1495E" w:rsidRPr="00E1495E" w:rsidRDefault="00E1495E" w:rsidP="00E1495E">
      <w:r w:rsidRPr="00E1495E">
        <w:t>Epoch 118/200 | Loss: 0.6504</w:t>
      </w:r>
    </w:p>
    <w:p w14:paraId="1F498D32" w14:textId="77777777" w:rsidR="00E1495E" w:rsidRPr="00E1495E" w:rsidRDefault="00E1495E" w:rsidP="00E1495E">
      <w:r w:rsidRPr="00E1495E">
        <w:t>Epoch 119/200 | Loss: 0.6780</w:t>
      </w:r>
    </w:p>
    <w:p w14:paraId="63BA71AE" w14:textId="77777777" w:rsidR="00E1495E" w:rsidRPr="00E1495E" w:rsidRDefault="00E1495E" w:rsidP="00E1495E">
      <w:r w:rsidRPr="00E1495E">
        <w:t>Epoch 120/200 | Loss: 0.7276</w:t>
      </w:r>
    </w:p>
    <w:p w14:paraId="02A81B19" w14:textId="77777777" w:rsidR="00E1495E" w:rsidRPr="00E1495E" w:rsidRDefault="00E1495E" w:rsidP="00E1495E">
      <w:r w:rsidRPr="00E1495E">
        <w:t>Epoch 121/200 | Loss: 0.7053</w:t>
      </w:r>
    </w:p>
    <w:p w14:paraId="06243D5E" w14:textId="77777777" w:rsidR="00E1495E" w:rsidRPr="00E1495E" w:rsidRDefault="00E1495E" w:rsidP="00E1495E">
      <w:r w:rsidRPr="00E1495E">
        <w:t>Epoch 122/200 | Loss: 0.6836</w:t>
      </w:r>
    </w:p>
    <w:p w14:paraId="3752E3DE" w14:textId="77777777" w:rsidR="00E1495E" w:rsidRPr="00E1495E" w:rsidRDefault="00E1495E" w:rsidP="00E1495E">
      <w:r w:rsidRPr="00E1495E">
        <w:t>Epoch 123/200 | Loss: 0.6882</w:t>
      </w:r>
    </w:p>
    <w:p w14:paraId="01FC8646" w14:textId="77777777" w:rsidR="00E1495E" w:rsidRPr="00E1495E" w:rsidRDefault="00E1495E" w:rsidP="00E1495E">
      <w:r w:rsidRPr="00E1495E">
        <w:t>Epoch 124/200 | Loss: 0.7088</w:t>
      </w:r>
    </w:p>
    <w:p w14:paraId="4FB7CC53" w14:textId="77777777" w:rsidR="00E1495E" w:rsidRPr="00E1495E" w:rsidRDefault="00E1495E" w:rsidP="00E1495E">
      <w:r w:rsidRPr="00E1495E">
        <w:t>Epoch 125/200 | Loss: 0.6555</w:t>
      </w:r>
    </w:p>
    <w:p w14:paraId="59265C07" w14:textId="77777777" w:rsidR="00E1495E" w:rsidRPr="00E1495E" w:rsidRDefault="00E1495E" w:rsidP="00E1495E">
      <w:r w:rsidRPr="00E1495E">
        <w:t>Epoch 126/200 | Loss: 0.7174</w:t>
      </w:r>
    </w:p>
    <w:p w14:paraId="2FA55B26" w14:textId="77777777" w:rsidR="00E1495E" w:rsidRPr="00E1495E" w:rsidRDefault="00E1495E" w:rsidP="00E1495E">
      <w:r w:rsidRPr="00E1495E">
        <w:t>Epoch 127/200 | Loss: 0.7138</w:t>
      </w:r>
    </w:p>
    <w:p w14:paraId="75A69C24" w14:textId="77777777" w:rsidR="00E1495E" w:rsidRPr="00E1495E" w:rsidRDefault="00E1495E" w:rsidP="00E1495E">
      <w:r w:rsidRPr="00E1495E">
        <w:t>Epoch 128/200 | Loss: 0.7182</w:t>
      </w:r>
    </w:p>
    <w:p w14:paraId="13C0FB08" w14:textId="77777777" w:rsidR="00E1495E" w:rsidRPr="00E1495E" w:rsidRDefault="00E1495E" w:rsidP="00E1495E">
      <w:r w:rsidRPr="00E1495E">
        <w:t>Epoch 129/200 | Loss: 0.7212</w:t>
      </w:r>
    </w:p>
    <w:p w14:paraId="6D6B0F63" w14:textId="77777777" w:rsidR="00E1495E" w:rsidRPr="00E1495E" w:rsidRDefault="00E1495E" w:rsidP="00E1495E">
      <w:r w:rsidRPr="00E1495E">
        <w:t>Epoch 130/200 | Loss: 0.6685</w:t>
      </w:r>
    </w:p>
    <w:p w14:paraId="3F3A2C9F" w14:textId="77777777" w:rsidR="00E1495E" w:rsidRPr="00E1495E" w:rsidRDefault="00E1495E" w:rsidP="00E1495E">
      <w:r w:rsidRPr="00E1495E">
        <w:t>Epoch 131/200 | Loss: 0.6855</w:t>
      </w:r>
    </w:p>
    <w:p w14:paraId="35CE99B8" w14:textId="77777777" w:rsidR="00E1495E" w:rsidRPr="00E1495E" w:rsidRDefault="00E1495E" w:rsidP="00E1495E">
      <w:r w:rsidRPr="00E1495E">
        <w:t>Epoch 132/200 | Loss: 0.6496</w:t>
      </w:r>
    </w:p>
    <w:p w14:paraId="51EBE609" w14:textId="77777777" w:rsidR="00E1495E" w:rsidRPr="00E1495E" w:rsidRDefault="00E1495E" w:rsidP="00E1495E">
      <w:r w:rsidRPr="00E1495E">
        <w:t>Epoch 133/200 | Loss: 0.6742</w:t>
      </w:r>
    </w:p>
    <w:p w14:paraId="61E4B7F7" w14:textId="77777777" w:rsidR="00E1495E" w:rsidRPr="00E1495E" w:rsidRDefault="00E1495E" w:rsidP="00E1495E">
      <w:r w:rsidRPr="00E1495E">
        <w:t>Epoch 134/200 | Loss: 0.6709</w:t>
      </w:r>
    </w:p>
    <w:p w14:paraId="1E7270A0" w14:textId="77777777" w:rsidR="00E1495E" w:rsidRPr="00E1495E" w:rsidRDefault="00E1495E" w:rsidP="00E1495E">
      <w:r w:rsidRPr="00E1495E">
        <w:lastRenderedPageBreak/>
        <w:t>Epoch 135/200 | Loss: 0.6941</w:t>
      </w:r>
    </w:p>
    <w:p w14:paraId="27576133" w14:textId="77777777" w:rsidR="00E1495E" w:rsidRPr="00E1495E" w:rsidRDefault="00E1495E" w:rsidP="00E1495E">
      <w:r w:rsidRPr="00E1495E">
        <w:t>Epoch 136/200 | Loss: 0.6814</w:t>
      </w:r>
    </w:p>
    <w:p w14:paraId="5E38A868" w14:textId="77777777" w:rsidR="00E1495E" w:rsidRPr="00E1495E" w:rsidRDefault="00E1495E" w:rsidP="00E1495E">
      <w:r w:rsidRPr="00E1495E">
        <w:t>Epoch 137/200 | Loss: 0.6810</w:t>
      </w:r>
    </w:p>
    <w:p w14:paraId="3EA1978A" w14:textId="77777777" w:rsidR="00E1495E" w:rsidRPr="00E1495E" w:rsidRDefault="00E1495E" w:rsidP="00E1495E">
      <w:r w:rsidRPr="00E1495E">
        <w:t>Epoch 138/200 | Loss: 0.7116</w:t>
      </w:r>
    </w:p>
    <w:p w14:paraId="583F6957" w14:textId="77777777" w:rsidR="00E1495E" w:rsidRPr="00E1495E" w:rsidRDefault="00E1495E" w:rsidP="00E1495E">
      <w:r w:rsidRPr="00E1495E">
        <w:t>Epoch 139/200 | Loss: 0.7094</w:t>
      </w:r>
    </w:p>
    <w:p w14:paraId="13B91124" w14:textId="77777777" w:rsidR="00E1495E" w:rsidRPr="00E1495E" w:rsidRDefault="00E1495E" w:rsidP="00E1495E">
      <w:r w:rsidRPr="00E1495E">
        <w:t>Epoch 140/200 | Loss: 0.7017</w:t>
      </w:r>
    </w:p>
    <w:p w14:paraId="3DD34016" w14:textId="77777777" w:rsidR="00E1495E" w:rsidRPr="00E1495E" w:rsidRDefault="00E1495E" w:rsidP="00E1495E">
      <w:r w:rsidRPr="00E1495E">
        <w:t>Epoch 141/200 | Loss: 0.6726</w:t>
      </w:r>
    </w:p>
    <w:p w14:paraId="6C4E53B2" w14:textId="77777777" w:rsidR="00E1495E" w:rsidRPr="00E1495E" w:rsidRDefault="00E1495E" w:rsidP="00E1495E">
      <w:r w:rsidRPr="00E1495E">
        <w:t>Epoch 142/200 | Loss: 0.6467</w:t>
      </w:r>
    </w:p>
    <w:p w14:paraId="13EDCD5A" w14:textId="77777777" w:rsidR="00E1495E" w:rsidRPr="00E1495E" w:rsidRDefault="00E1495E" w:rsidP="00E1495E">
      <w:r w:rsidRPr="00E1495E">
        <w:t>Epoch 143/200 | Loss: 0.6940</w:t>
      </w:r>
    </w:p>
    <w:p w14:paraId="24EBA893" w14:textId="77777777" w:rsidR="00E1495E" w:rsidRPr="00E1495E" w:rsidRDefault="00E1495E" w:rsidP="00E1495E">
      <w:r w:rsidRPr="00E1495E">
        <w:t>Epoch 144/200 | Loss: 0.6771</w:t>
      </w:r>
    </w:p>
    <w:p w14:paraId="7FAECFB0" w14:textId="77777777" w:rsidR="00E1495E" w:rsidRPr="00E1495E" w:rsidRDefault="00E1495E" w:rsidP="00E1495E">
      <w:r w:rsidRPr="00E1495E">
        <w:t>Epoch 145/200 | Loss: 0.6490</w:t>
      </w:r>
    </w:p>
    <w:p w14:paraId="70628D4B" w14:textId="77777777" w:rsidR="00E1495E" w:rsidRPr="00E1495E" w:rsidRDefault="00E1495E" w:rsidP="00E1495E">
      <w:r w:rsidRPr="00E1495E">
        <w:t>Epoch 146/200 | Loss: 0.6867</w:t>
      </w:r>
    </w:p>
    <w:p w14:paraId="0FD367EA" w14:textId="77777777" w:rsidR="00E1495E" w:rsidRPr="00E1495E" w:rsidRDefault="00E1495E" w:rsidP="00E1495E">
      <w:r w:rsidRPr="00E1495E">
        <w:t>Epoch 147/200 | Loss: 0.6561</w:t>
      </w:r>
    </w:p>
    <w:p w14:paraId="3C46449D" w14:textId="77777777" w:rsidR="00E1495E" w:rsidRPr="00E1495E" w:rsidRDefault="00E1495E" w:rsidP="00E1495E">
      <w:r w:rsidRPr="00E1495E">
        <w:t>Epoch 148/200 | Loss: 0.6713</w:t>
      </w:r>
    </w:p>
    <w:p w14:paraId="6EC3153F" w14:textId="77777777" w:rsidR="00E1495E" w:rsidRPr="00E1495E" w:rsidRDefault="00E1495E" w:rsidP="00E1495E">
      <w:r w:rsidRPr="00E1495E">
        <w:t>Epoch 149/200 | Loss: 0.6678</w:t>
      </w:r>
    </w:p>
    <w:p w14:paraId="4D130666" w14:textId="77777777" w:rsidR="00E1495E" w:rsidRPr="00E1495E" w:rsidRDefault="00E1495E" w:rsidP="00E1495E">
      <w:r w:rsidRPr="00E1495E">
        <w:t>Epoch 150/200 | Loss: 0.7114</w:t>
      </w:r>
    </w:p>
    <w:p w14:paraId="6DE96246" w14:textId="77777777" w:rsidR="00E1495E" w:rsidRPr="00E1495E" w:rsidRDefault="00E1495E" w:rsidP="00E1495E">
      <w:r w:rsidRPr="00E1495E">
        <w:t>Epoch 151/200 | Loss: 0.7347</w:t>
      </w:r>
    </w:p>
    <w:p w14:paraId="2D6C14DC" w14:textId="77777777" w:rsidR="00E1495E" w:rsidRPr="00E1495E" w:rsidRDefault="00E1495E" w:rsidP="00E1495E">
      <w:r w:rsidRPr="00E1495E">
        <w:t>Epoch 152/200 | Loss: 0.6506</w:t>
      </w:r>
    </w:p>
    <w:p w14:paraId="26691876" w14:textId="77777777" w:rsidR="00E1495E" w:rsidRPr="00E1495E" w:rsidRDefault="00E1495E" w:rsidP="00E1495E">
      <w:r w:rsidRPr="00E1495E">
        <w:t>Epoch 153/200 | Loss: 0.6186</w:t>
      </w:r>
    </w:p>
    <w:p w14:paraId="28DC26DC" w14:textId="77777777" w:rsidR="00E1495E" w:rsidRPr="00E1495E" w:rsidRDefault="00E1495E" w:rsidP="00E1495E">
      <w:r w:rsidRPr="00E1495E">
        <w:t>Epoch 154/200 | Loss: 0.6432</w:t>
      </w:r>
    </w:p>
    <w:p w14:paraId="20CB7E0C" w14:textId="77777777" w:rsidR="00E1495E" w:rsidRPr="00E1495E" w:rsidRDefault="00E1495E" w:rsidP="00E1495E">
      <w:r w:rsidRPr="00E1495E">
        <w:t>Epoch 155/200 | Loss: 0.6812</w:t>
      </w:r>
    </w:p>
    <w:p w14:paraId="39AF47B6" w14:textId="77777777" w:rsidR="00E1495E" w:rsidRPr="00E1495E" w:rsidRDefault="00E1495E" w:rsidP="00E1495E">
      <w:r w:rsidRPr="00E1495E">
        <w:t>Epoch 156/200 | Loss: 0.6456</w:t>
      </w:r>
    </w:p>
    <w:p w14:paraId="145ED12F" w14:textId="77777777" w:rsidR="00E1495E" w:rsidRPr="00E1495E" w:rsidRDefault="00E1495E" w:rsidP="00E1495E">
      <w:r w:rsidRPr="00E1495E">
        <w:t>Epoch 157/200 | Loss: 0.6758</w:t>
      </w:r>
    </w:p>
    <w:p w14:paraId="148BB72B" w14:textId="77777777" w:rsidR="00E1495E" w:rsidRPr="00E1495E" w:rsidRDefault="00E1495E" w:rsidP="00E1495E">
      <w:r w:rsidRPr="00E1495E">
        <w:t>Epoch 158/200 | Loss: 0.7000</w:t>
      </w:r>
    </w:p>
    <w:p w14:paraId="4EFE9DD9" w14:textId="77777777" w:rsidR="00E1495E" w:rsidRPr="00E1495E" w:rsidRDefault="00E1495E" w:rsidP="00E1495E">
      <w:r w:rsidRPr="00E1495E">
        <w:t>Epoch 159/200 | Loss: 0.6275</w:t>
      </w:r>
    </w:p>
    <w:p w14:paraId="18FA74A3" w14:textId="77777777" w:rsidR="00E1495E" w:rsidRPr="00E1495E" w:rsidRDefault="00E1495E" w:rsidP="00E1495E">
      <w:r w:rsidRPr="00E1495E">
        <w:t>Epoch 160/200 | Loss: 0.7251</w:t>
      </w:r>
    </w:p>
    <w:p w14:paraId="5B594CC8" w14:textId="77777777" w:rsidR="00E1495E" w:rsidRPr="00E1495E" w:rsidRDefault="00E1495E" w:rsidP="00E1495E">
      <w:r w:rsidRPr="00E1495E">
        <w:t>Epoch 161/200 | Loss: 0.6902</w:t>
      </w:r>
    </w:p>
    <w:p w14:paraId="0BE37E02" w14:textId="77777777" w:rsidR="00E1495E" w:rsidRPr="00E1495E" w:rsidRDefault="00E1495E" w:rsidP="00E1495E">
      <w:r w:rsidRPr="00E1495E">
        <w:t>Epoch 162/200 | Loss: 0.6984</w:t>
      </w:r>
    </w:p>
    <w:p w14:paraId="3165D50A" w14:textId="77777777" w:rsidR="00E1495E" w:rsidRPr="00E1495E" w:rsidRDefault="00E1495E" w:rsidP="00E1495E">
      <w:r w:rsidRPr="00E1495E">
        <w:t>Epoch 163/200 | Loss: 0.6698</w:t>
      </w:r>
    </w:p>
    <w:p w14:paraId="2AAAB0F5" w14:textId="77777777" w:rsidR="00E1495E" w:rsidRPr="00E1495E" w:rsidRDefault="00E1495E" w:rsidP="00E1495E">
      <w:r w:rsidRPr="00E1495E">
        <w:t>Epoch 164/200 | Loss: 0.7277</w:t>
      </w:r>
    </w:p>
    <w:p w14:paraId="7153760D" w14:textId="77777777" w:rsidR="00E1495E" w:rsidRPr="00E1495E" w:rsidRDefault="00E1495E" w:rsidP="00E1495E">
      <w:r w:rsidRPr="00E1495E">
        <w:t>Epoch 165/200 | Loss: 0.6355</w:t>
      </w:r>
    </w:p>
    <w:p w14:paraId="29E4C2C4" w14:textId="77777777" w:rsidR="00E1495E" w:rsidRPr="00E1495E" w:rsidRDefault="00E1495E" w:rsidP="00E1495E">
      <w:r w:rsidRPr="00E1495E">
        <w:lastRenderedPageBreak/>
        <w:t>Epoch 166/200 | Loss: 0.7871</w:t>
      </w:r>
    </w:p>
    <w:p w14:paraId="48109E5D" w14:textId="77777777" w:rsidR="00E1495E" w:rsidRPr="00E1495E" w:rsidRDefault="00E1495E" w:rsidP="00E1495E">
      <w:r w:rsidRPr="00E1495E">
        <w:t>Epoch 167/200 | Loss: 0.6769</w:t>
      </w:r>
    </w:p>
    <w:p w14:paraId="4098225D" w14:textId="77777777" w:rsidR="00E1495E" w:rsidRPr="00E1495E" w:rsidRDefault="00E1495E" w:rsidP="00E1495E">
      <w:r w:rsidRPr="00E1495E">
        <w:t>Epoch 168/200 | Loss: 0.6978</w:t>
      </w:r>
    </w:p>
    <w:p w14:paraId="276B15B0" w14:textId="77777777" w:rsidR="00E1495E" w:rsidRPr="00E1495E" w:rsidRDefault="00E1495E" w:rsidP="00E1495E">
      <w:r w:rsidRPr="00E1495E">
        <w:t>Epoch 169/200 | Loss: 0.6864</w:t>
      </w:r>
    </w:p>
    <w:p w14:paraId="522BDADA" w14:textId="77777777" w:rsidR="00E1495E" w:rsidRPr="00E1495E" w:rsidRDefault="00E1495E" w:rsidP="00E1495E">
      <w:r w:rsidRPr="00E1495E">
        <w:t>Epoch 170/200 | Loss: 0.6851</w:t>
      </w:r>
    </w:p>
    <w:p w14:paraId="7777B5D5" w14:textId="77777777" w:rsidR="00E1495E" w:rsidRPr="00E1495E" w:rsidRDefault="00E1495E" w:rsidP="00E1495E">
      <w:r w:rsidRPr="00E1495E">
        <w:t>Epoch 171/200 | Loss: 0.6898</w:t>
      </w:r>
    </w:p>
    <w:p w14:paraId="4687A803" w14:textId="77777777" w:rsidR="00E1495E" w:rsidRPr="00E1495E" w:rsidRDefault="00E1495E" w:rsidP="00E1495E">
      <w:r w:rsidRPr="00E1495E">
        <w:t>Epoch 172/200 | Loss: 0.7348</w:t>
      </w:r>
    </w:p>
    <w:p w14:paraId="5D4549D7" w14:textId="77777777" w:rsidR="00E1495E" w:rsidRPr="00E1495E" w:rsidRDefault="00E1495E" w:rsidP="00E1495E">
      <w:r w:rsidRPr="00E1495E">
        <w:t>Epoch 173/200 | Loss: 0.7198</w:t>
      </w:r>
    </w:p>
    <w:p w14:paraId="462E9346" w14:textId="77777777" w:rsidR="00E1495E" w:rsidRPr="00E1495E" w:rsidRDefault="00E1495E" w:rsidP="00E1495E">
      <w:r w:rsidRPr="00E1495E">
        <w:t>Epoch 174/200 | Loss: 0.6672</w:t>
      </w:r>
    </w:p>
    <w:p w14:paraId="03D4B9ED" w14:textId="77777777" w:rsidR="00E1495E" w:rsidRPr="00E1495E" w:rsidRDefault="00E1495E" w:rsidP="00E1495E">
      <w:r w:rsidRPr="00E1495E">
        <w:t>Epoch 175/200 | Loss: 0.6711</w:t>
      </w:r>
    </w:p>
    <w:p w14:paraId="12ED763E" w14:textId="77777777" w:rsidR="00E1495E" w:rsidRPr="00E1495E" w:rsidRDefault="00E1495E" w:rsidP="00E1495E">
      <w:r w:rsidRPr="00E1495E">
        <w:t>Epoch 176/200 | Loss: 0.6631</w:t>
      </w:r>
    </w:p>
    <w:p w14:paraId="3ADDE464" w14:textId="77777777" w:rsidR="00E1495E" w:rsidRPr="00E1495E" w:rsidRDefault="00E1495E" w:rsidP="00E1495E">
      <w:r w:rsidRPr="00E1495E">
        <w:t>Epoch 177/200 | Loss: 0.6523</w:t>
      </w:r>
    </w:p>
    <w:p w14:paraId="6D8FAF2F" w14:textId="77777777" w:rsidR="00E1495E" w:rsidRPr="00E1495E" w:rsidRDefault="00E1495E" w:rsidP="00E1495E">
      <w:r w:rsidRPr="00E1495E">
        <w:t>Epoch 178/200 | Loss: 0.7350</w:t>
      </w:r>
    </w:p>
    <w:p w14:paraId="3C409CA1" w14:textId="77777777" w:rsidR="00E1495E" w:rsidRPr="00E1495E" w:rsidRDefault="00E1495E" w:rsidP="00E1495E">
      <w:r w:rsidRPr="00E1495E">
        <w:t>Epoch 179/200 | Loss: 0.6159</w:t>
      </w:r>
    </w:p>
    <w:p w14:paraId="15C59E63" w14:textId="77777777" w:rsidR="00E1495E" w:rsidRPr="00E1495E" w:rsidRDefault="00E1495E" w:rsidP="00E1495E">
      <w:r w:rsidRPr="00E1495E">
        <w:t>Epoch 180/200 | Loss: 0.6687</w:t>
      </w:r>
    </w:p>
    <w:p w14:paraId="595A03E5" w14:textId="77777777" w:rsidR="00E1495E" w:rsidRPr="00E1495E" w:rsidRDefault="00E1495E" w:rsidP="00E1495E">
      <w:r w:rsidRPr="00E1495E">
        <w:t>Epoch 181/200 | Loss: 0.7046</w:t>
      </w:r>
    </w:p>
    <w:p w14:paraId="6D54506A" w14:textId="77777777" w:rsidR="00E1495E" w:rsidRPr="00E1495E" w:rsidRDefault="00E1495E" w:rsidP="00E1495E">
      <w:r w:rsidRPr="00E1495E">
        <w:t>Epoch 182/200 | Loss: 0.7074</w:t>
      </w:r>
    </w:p>
    <w:p w14:paraId="569DE5BF" w14:textId="77777777" w:rsidR="00E1495E" w:rsidRPr="00E1495E" w:rsidRDefault="00E1495E" w:rsidP="00E1495E">
      <w:r w:rsidRPr="00E1495E">
        <w:t>Epoch 183/200 | Loss: 0.7261</w:t>
      </w:r>
    </w:p>
    <w:p w14:paraId="0283B851" w14:textId="77777777" w:rsidR="00E1495E" w:rsidRPr="00E1495E" w:rsidRDefault="00E1495E" w:rsidP="00E1495E">
      <w:r w:rsidRPr="00E1495E">
        <w:t>Epoch 184/200 | Loss: 0.6417</w:t>
      </w:r>
    </w:p>
    <w:p w14:paraId="1242AC6F" w14:textId="77777777" w:rsidR="00E1495E" w:rsidRPr="00E1495E" w:rsidRDefault="00E1495E" w:rsidP="00E1495E">
      <w:r w:rsidRPr="00E1495E">
        <w:t>Epoch 185/200 | Loss: 0.6139</w:t>
      </w:r>
    </w:p>
    <w:p w14:paraId="22DDC9DD" w14:textId="77777777" w:rsidR="00E1495E" w:rsidRPr="00E1495E" w:rsidRDefault="00E1495E" w:rsidP="00E1495E">
      <w:r w:rsidRPr="00E1495E">
        <w:t>Epoch 186/200 | Loss: 0.7215</w:t>
      </w:r>
    </w:p>
    <w:p w14:paraId="3195DBDB" w14:textId="77777777" w:rsidR="00E1495E" w:rsidRPr="00E1495E" w:rsidRDefault="00E1495E" w:rsidP="00E1495E">
      <w:r w:rsidRPr="00E1495E">
        <w:t>Epoch 187/200 | Loss: 0.7055</w:t>
      </w:r>
    </w:p>
    <w:p w14:paraId="5D203FB7" w14:textId="77777777" w:rsidR="00E1495E" w:rsidRPr="00E1495E" w:rsidRDefault="00E1495E" w:rsidP="00E1495E">
      <w:r w:rsidRPr="00E1495E">
        <w:t>Epoch 188/200 | Loss: 0.7166</w:t>
      </w:r>
    </w:p>
    <w:p w14:paraId="3939438C" w14:textId="77777777" w:rsidR="00E1495E" w:rsidRPr="00E1495E" w:rsidRDefault="00E1495E" w:rsidP="00E1495E">
      <w:r w:rsidRPr="00E1495E">
        <w:t>Epoch 189/200 | Loss: 0.6822</w:t>
      </w:r>
    </w:p>
    <w:p w14:paraId="64E11332" w14:textId="77777777" w:rsidR="00E1495E" w:rsidRPr="00E1495E" w:rsidRDefault="00E1495E" w:rsidP="00E1495E">
      <w:r w:rsidRPr="00E1495E">
        <w:t>Epoch 190/200 | Loss: 0.7408</w:t>
      </w:r>
    </w:p>
    <w:p w14:paraId="29AA4DFE" w14:textId="77777777" w:rsidR="00E1495E" w:rsidRPr="00E1495E" w:rsidRDefault="00E1495E" w:rsidP="00E1495E">
      <w:r w:rsidRPr="00E1495E">
        <w:t>Epoch 191/200 | Loss: 0.6575</w:t>
      </w:r>
    </w:p>
    <w:p w14:paraId="057EC12D" w14:textId="77777777" w:rsidR="00E1495E" w:rsidRPr="00E1495E" w:rsidRDefault="00E1495E" w:rsidP="00E1495E">
      <w:r w:rsidRPr="00E1495E">
        <w:t>Epoch 192/200 | Loss: 0.6752</w:t>
      </w:r>
    </w:p>
    <w:p w14:paraId="6AC57BCA" w14:textId="77777777" w:rsidR="00E1495E" w:rsidRPr="00E1495E" w:rsidRDefault="00E1495E" w:rsidP="00E1495E">
      <w:r w:rsidRPr="00E1495E">
        <w:t>Epoch 193/200 | Loss: 0.6311</w:t>
      </w:r>
    </w:p>
    <w:p w14:paraId="352AE72D" w14:textId="77777777" w:rsidR="00E1495E" w:rsidRPr="00E1495E" w:rsidRDefault="00E1495E" w:rsidP="00E1495E">
      <w:r w:rsidRPr="00E1495E">
        <w:t>Epoch 194/200 | Loss: 0.6782</w:t>
      </w:r>
    </w:p>
    <w:p w14:paraId="49F36750" w14:textId="77777777" w:rsidR="00E1495E" w:rsidRPr="00E1495E" w:rsidRDefault="00E1495E" w:rsidP="00E1495E">
      <w:r w:rsidRPr="00E1495E">
        <w:t>Epoch 195/200 | Loss: 0.6718</w:t>
      </w:r>
    </w:p>
    <w:p w14:paraId="19CF4A39" w14:textId="77777777" w:rsidR="00E1495E" w:rsidRPr="00E1495E" w:rsidRDefault="00E1495E" w:rsidP="00E1495E">
      <w:r w:rsidRPr="00E1495E">
        <w:t>Epoch 196/200 | Loss: 0.6616</w:t>
      </w:r>
    </w:p>
    <w:p w14:paraId="405F1E3C" w14:textId="77777777" w:rsidR="00E1495E" w:rsidRPr="00E1495E" w:rsidRDefault="00E1495E" w:rsidP="00E1495E">
      <w:r w:rsidRPr="00E1495E">
        <w:lastRenderedPageBreak/>
        <w:t>Epoch 197/200 | Loss: 0.6983</w:t>
      </w:r>
    </w:p>
    <w:p w14:paraId="1C17C01C" w14:textId="77777777" w:rsidR="00E1495E" w:rsidRPr="00E1495E" w:rsidRDefault="00E1495E" w:rsidP="00E1495E">
      <w:r w:rsidRPr="00E1495E">
        <w:t>Epoch 198/200 | Loss: 0.6965</w:t>
      </w:r>
    </w:p>
    <w:p w14:paraId="5631C39E" w14:textId="77777777" w:rsidR="00E1495E" w:rsidRPr="00E1495E" w:rsidRDefault="00E1495E" w:rsidP="00E1495E">
      <w:r w:rsidRPr="00E1495E">
        <w:t>Epoch 199/200 | Loss: 0.6568</w:t>
      </w:r>
    </w:p>
    <w:p w14:paraId="4E2A6F3F" w14:textId="77777777" w:rsidR="00E1495E" w:rsidRPr="00E1495E" w:rsidRDefault="00E1495E" w:rsidP="00E1495E">
      <w:r w:rsidRPr="00E1495E">
        <w:t>Epoch 200/200 | Loss: 0.7060</w:t>
      </w:r>
    </w:p>
    <w:p w14:paraId="4CFA9E79" w14:textId="77777777" w:rsidR="00E1495E" w:rsidRPr="00E1495E" w:rsidRDefault="00E1495E" w:rsidP="00E1495E">
      <w:r w:rsidRPr="00E1495E">
        <w:drawing>
          <wp:inline distT="0" distB="0" distL="0" distR="0" wp14:anchorId="4F8FF03F" wp14:editId="0D4BB121">
            <wp:extent cx="5731510" cy="2407285"/>
            <wp:effectExtent l="0" t="0" r="2540" b="0"/>
            <wp:docPr id="2092496339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E78F3" w14:textId="77777777" w:rsidR="00E1495E" w:rsidRPr="00E1495E" w:rsidRDefault="00E1495E" w:rsidP="00E1495E">
      <w:r w:rsidRPr="00E1495E">
        <w:drawing>
          <wp:inline distT="0" distB="0" distL="0" distR="0" wp14:anchorId="60008DC2" wp14:editId="77FE0E6E">
            <wp:extent cx="5731510" cy="2382520"/>
            <wp:effectExtent l="0" t="0" r="2540" b="0"/>
            <wp:docPr id="2118433927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2D8D1" w14:textId="77777777" w:rsidR="00E1495E" w:rsidRPr="00E1495E" w:rsidRDefault="00E1495E" w:rsidP="00E1495E">
      <w:r w:rsidRPr="00E1495E">
        <w:drawing>
          <wp:inline distT="0" distB="0" distL="0" distR="0" wp14:anchorId="104B2266" wp14:editId="2D400E83">
            <wp:extent cx="5731510" cy="2152015"/>
            <wp:effectExtent l="0" t="0" r="2540" b="635"/>
            <wp:docPr id="1455486030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4C242" w14:textId="77777777" w:rsidR="00E1495E" w:rsidRPr="00E1495E" w:rsidRDefault="00E1495E" w:rsidP="00E1495E">
      <w:r w:rsidRPr="00E1495E">
        <w:t>Split 1 Accuracy: 0.6818</w:t>
      </w:r>
    </w:p>
    <w:p w14:paraId="14ED5364" w14:textId="77777777" w:rsidR="00E1495E" w:rsidRPr="00E1495E" w:rsidRDefault="00E1495E" w:rsidP="00E1495E">
      <w:r w:rsidRPr="00E1495E">
        <w:lastRenderedPageBreak/>
        <w:drawing>
          <wp:inline distT="0" distB="0" distL="0" distR="0" wp14:anchorId="2D734B25" wp14:editId="34483B13">
            <wp:extent cx="4853940" cy="4145280"/>
            <wp:effectExtent l="0" t="0" r="3810" b="7620"/>
            <wp:docPr id="702119278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4EF14" w14:textId="77777777" w:rsidR="00E1495E" w:rsidRPr="00E1495E" w:rsidRDefault="00E1495E" w:rsidP="00E1495E">
      <w:r w:rsidRPr="00E1495E">
        <w:drawing>
          <wp:inline distT="0" distB="0" distL="0" distR="0" wp14:anchorId="3B1684BC" wp14:editId="5865CBD5">
            <wp:extent cx="5181600" cy="4145280"/>
            <wp:effectExtent l="0" t="0" r="0" b="7620"/>
            <wp:docPr id="900214585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C49C" w14:textId="77777777" w:rsidR="00E1495E" w:rsidRPr="00E1495E" w:rsidRDefault="00E1495E" w:rsidP="00E1495E"/>
    <w:p w14:paraId="0BA74F58" w14:textId="77777777" w:rsidR="00E1495E" w:rsidRPr="00E1495E" w:rsidRDefault="00E1495E" w:rsidP="00E1495E">
      <w:r w:rsidRPr="00E1495E">
        <w:lastRenderedPageBreak/>
        <w:t>=== ENV2 Split 2/5 ===</w:t>
      </w:r>
    </w:p>
    <w:p w14:paraId="2C9B9F10" w14:textId="77777777" w:rsidR="00E1495E" w:rsidRPr="00E1495E" w:rsidRDefault="00E1495E" w:rsidP="00E1495E">
      <w:r w:rsidRPr="00E1495E">
        <w:t>After oversampling, class counts: Counter({1: 43, 0: 43})</w:t>
      </w:r>
    </w:p>
    <w:p w14:paraId="6931F636" w14:textId="77777777" w:rsidR="00E1495E" w:rsidRPr="00E1495E" w:rsidRDefault="00E1495E" w:rsidP="00E1495E">
      <w:hyperlink r:id="rId101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3CBF67CF" w14:textId="77777777" w:rsidR="00E1495E" w:rsidRPr="00E1495E" w:rsidRDefault="00E1495E" w:rsidP="00E1495E">
      <w:r w:rsidRPr="00E1495E">
        <w:t xml:space="preserve">  warnings.warn(out)</w:t>
      </w:r>
    </w:p>
    <w:p w14:paraId="15FE4326" w14:textId="77777777" w:rsidR="00E1495E" w:rsidRPr="00E1495E" w:rsidRDefault="00E1495E" w:rsidP="00E1495E">
      <w:r w:rsidRPr="00E1495E">
        <w:t>Epoch 1/200 | Loss: 0.7400</w:t>
      </w:r>
    </w:p>
    <w:p w14:paraId="5662BF34" w14:textId="77777777" w:rsidR="00E1495E" w:rsidRPr="00E1495E" w:rsidRDefault="00E1495E" w:rsidP="00E1495E">
      <w:r w:rsidRPr="00E1495E">
        <w:t>Epoch 2/200 | Loss: 0.7566</w:t>
      </w:r>
    </w:p>
    <w:p w14:paraId="254E02C9" w14:textId="77777777" w:rsidR="00E1495E" w:rsidRPr="00E1495E" w:rsidRDefault="00E1495E" w:rsidP="00E1495E">
      <w:r w:rsidRPr="00E1495E">
        <w:t>Epoch 3/200 | Loss: 0.8183</w:t>
      </w:r>
    </w:p>
    <w:p w14:paraId="3CCDAB24" w14:textId="77777777" w:rsidR="00E1495E" w:rsidRPr="00E1495E" w:rsidRDefault="00E1495E" w:rsidP="00E1495E">
      <w:r w:rsidRPr="00E1495E">
        <w:t>Epoch 4/200 | Loss: 0.6973</w:t>
      </w:r>
    </w:p>
    <w:p w14:paraId="392B60EA" w14:textId="77777777" w:rsidR="00E1495E" w:rsidRPr="00E1495E" w:rsidRDefault="00E1495E" w:rsidP="00E1495E">
      <w:r w:rsidRPr="00E1495E">
        <w:t>Epoch 5/200 | Loss: 0.7599</w:t>
      </w:r>
    </w:p>
    <w:p w14:paraId="5031CCDF" w14:textId="77777777" w:rsidR="00E1495E" w:rsidRPr="00E1495E" w:rsidRDefault="00E1495E" w:rsidP="00E1495E">
      <w:r w:rsidRPr="00E1495E">
        <w:t>Epoch 6/200 | Loss: 0.6949</w:t>
      </w:r>
    </w:p>
    <w:p w14:paraId="218D5504" w14:textId="77777777" w:rsidR="00E1495E" w:rsidRPr="00E1495E" w:rsidRDefault="00E1495E" w:rsidP="00E1495E">
      <w:r w:rsidRPr="00E1495E">
        <w:t>Epoch 7/200 | Loss: 0.7450</w:t>
      </w:r>
    </w:p>
    <w:p w14:paraId="4603314D" w14:textId="77777777" w:rsidR="00E1495E" w:rsidRPr="00E1495E" w:rsidRDefault="00E1495E" w:rsidP="00E1495E">
      <w:r w:rsidRPr="00E1495E">
        <w:t>Epoch 8/200 | Loss: 0.7468</w:t>
      </w:r>
    </w:p>
    <w:p w14:paraId="03872F51" w14:textId="77777777" w:rsidR="00E1495E" w:rsidRPr="00E1495E" w:rsidRDefault="00E1495E" w:rsidP="00E1495E">
      <w:r w:rsidRPr="00E1495E">
        <w:t>Epoch 9/200 | Loss: 0.7544</w:t>
      </w:r>
    </w:p>
    <w:p w14:paraId="742EEFD1" w14:textId="77777777" w:rsidR="00E1495E" w:rsidRPr="00E1495E" w:rsidRDefault="00E1495E" w:rsidP="00E1495E">
      <w:r w:rsidRPr="00E1495E">
        <w:t>Epoch 10/200 | Loss: 0.7428</w:t>
      </w:r>
    </w:p>
    <w:p w14:paraId="47B32A5F" w14:textId="77777777" w:rsidR="00E1495E" w:rsidRPr="00E1495E" w:rsidRDefault="00E1495E" w:rsidP="00E1495E">
      <w:r w:rsidRPr="00E1495E">
        <w:t>Epoch 11/200 | Loss: 0.7152</w:t>
      </w:r>
    </w:p>
    <w:p w14:paraId="3F6D6BAF" w14:textId="77777777" w:rsidR="00E1495E" w:rsidRPr="00E1495E" w:rsidRDefault="00E1495E" w:rsidP="00E1495E">
      <w:r w:rsidRPr="00E1495E">
        <w:t>Epoch 12/200 | Loss: 0.7539</w:t>
      </w:r>
    </w:p>
    <w:p w14:paraId="63C8E500" w14:textId="77777777" w:rsidR="00E1495E" w:rsidRPr="00E1495E" w:rsidRDefault="00E1495E" w:rsidP="00E1495E">
      <w:r w:rsidRPr="00E1495E">
        <w:t>Epoch 13/200 | Loss: 0.6951</w:t>
      </w:r>
    </w:p>
    <w:p w14:paraId="2D061555" w14:textId="77777777" w:rsidR="00E1495E" w:rsidRPr="00E1495E" w:rsidRDefault="00E1495E" w:rsidP="00E1495E">
      <w:r w:rsidRPr="00E1495E">
        <w:t>Epoch 14/200 | Loss: 0.7122</w:t>
      </w:r>
    </w:p>
    <w:p w14:paraId="5D6D19AC" w14:textId="77777777" w:rsidR="00E1495E" w:rsidRPr="00E1495E" w:rsidRDefault="00E1495E" w:rsidP="00E1495E">
      <w:r w:rsidRPr="00E1495E">
        <w:t>Epoch 15/200 | Loss: 0.7983</w:t>
      </w:r>
    </w:p>
    <w:p w14:paraId="3D7EB360" w14:textId="77777777" w:rsidR="00E1495E" w:rsidRPr="00E1495E" w:rsidRDefault="00E1495E" w:rsidP="00E1495E">
      <w:r w:rsidRPr="00E1495E">
        <w:t>Epoch 16/200 | Loss: 0.7446</w:t>
      </w:r>
    </w:p>
    <w:p w14:paraId="40B44630" w14:textId="77777777" w:rsidR="00E1495E" w:rsidRPr="00E1495E" w:rsidRDefault="00E1495E" w:rsidP="00E1495E">
      <w:r w:rsidRPr="00E1495E">
        <w:t>Epoch 17/200 | Loss: 0.7097</w:t>
      </w:r>
    </w:p>
    <w:p w14:paraId="5EF570E2" w14:textId="77777777" w:rsidR="00E1495E" w:rsidRPr="00E1495E" w:rsidRDefault="00E1495E" w:rsidP="00E1495E">
      <w:r w:rsidRPr="00E1495E">
        <w:t>Epoch 18/200 | Loss: 0.7443</w:t>
      </w:r>
    </w:p>
    <w:p w14:paraId="08F878F4" w14:textId="77777777" w:rsidR="00E1495E" w:rsidRPr="00E1495E" w:rsidRDefault="00E1495E" w:rsidP="00E1495E">
      <w:r w:rsidRPr="00E1495E">
        <w:t>Epoch 19/200 | Loss: 0.7778</w:t>
      </w:r>
    </w:p>
    <w:p w14:paraId="3F44DCDE" w14:textId="77777777" w:rsidR="00E1495E" w:rsidRPr="00E1495E" w:rsidRDefault="00E1495E" w:rsidP="00E1495E">
      <w:r w:rsidRPr="00E1495E">
        <w:t>Epoch 20/200 | Loss: 0.7912</w:t>
      </w:r>
    </w:p>
    <w:p w14:paraId="4FD9FB47" w14:textId="77777777" w:rsidR="00E1495E" w:rsidRPr="00E1495E" w:rsidRDefault="00E1495E" w:rsidP="00E1495E">
      <w:r w:rsidRPr="00E1495E">
        <w:t>Epoch 21/200 | Loss: 0.7393</w:t>
      </w:r>
    </w:p>
    <w:p w14:paraId="7889A955" w14:textId="77777777" w:rsidR="00E1495E" w:rsidRPr="00E1495E" w:rsidRDefault="00E1495E" w:rsidP="00E1495E">
      <w:r w:rsidRPr="00E1495E">
        <w:t>Epoch 22/200 | Loss: 0.7045</w:t>
      </w:r>
    </w:p>
    <w:p w14:paraId="54321A36" w14:textId="77777777" w:rsidR="00E1495E" w:rsidRPr="00E1495E" w:rsidRDefault="00E1495E" w:rsidP="00E1495E">
      <w:r w:rsidRPr="00E1495E">
        <w:t>Epoch 23/200 | Loss: 0.7516</w:t>
      </w:r>
    </w:p>
    <w:p w14:paraId="21247F08" w14:textId="77777777" w:rsidR="00E1495E" w:rsidRPr="00E1495E" w:rsidRDefault="00E1495E" w:rsidP="00E1495E">
      <w:r w:rsidRPr="00E1495E">
        <w:t>Epoch 24/200 | Loss: 0.7067</w:t>
      </w:r>
    </w:p>
    <w:p w14:paraId="102A2196" w14:textId="77777777" w:rsidR="00E1495E" w:rsidRPr="00E1495E" w:rsidRDefault="00E1495E" w:rsidP="00E1495E">
      <w:r w:rsidRPr="00E1495E">
        <w:t>Epoch 25/200 | Loss: 0.7334</w:t>
      </w:r>
    </w:p>
    <w:p w14:paraId="3B573C80" w14:textId="77777777" w:rsidR="00E1495E" w:rsidRPr="00E1495E" w:rsidRDefault="00E1495E" w:rsidP="00E1495E">
      <w:r w:rsidRPr="00E1495E">
        <w:t>Epoch 26/200 | Loss: 0.7351</w:t>
      </w:r>
    </w:p>
    <w:p w14:paraId="1CB8DF81" w14:textId="77777777" w:rsidR="00E1495E" w:rsidRPr="00E1495E" w:rsidRDefault="00E1495E" w:rsidP="00E1495E">
      <w:r w:rsidRPr="00E1495E">
        <w:lastRenderedPageBreak/>
        <w:t>Epoch 27/200 | Loss: 0.7621</w:t>
      </w:r>
    </w:p>
    <w:p w14:paraId="7B632C01" w14:textId="77777777" w:rsidR="00E1495E" w:rsidRPr="00E1495E" w:rsidRDefault="00E1495E" w:rsidP="00E1495E">
      <w:r w:rsidRPr="00E1495E">
        <w:t>Epoch 28/200 | Loss: 0.7222</w:t>
      </w:r>
    </w:p>
    <w:p w14:paraId="269C21E5" w14:textId="77777777" w:rsidR="00E1495E" w:rsidRPr="00E1495E" w:rsidRDefault="00E1495E" w:rsidP="00E1495E">
      <w:r w:rsidRPr="00E1495E">
        <w:t>Epoch 29/200 | Loss: 0.6829</w:t>
      </w:r>
    </w:p>
    <w:p w14:paraId="4ECD07A9" w14:textId="77777777" w:rsidR="00E1495E" w:rsidRPr="00E1495E" w:rsidRDefault="00E1495E" w:rsidP="00E1495E">
      <w:r w:rsidRPr="00E1495E">
        <w:t>Epoch 30/200 | Loss: 0.7171</w:t>
      </w:r>
    </w:p>
    <w:p w14:paraId="2AABC473" w14:textId="77777777" w:rsidR="00E1495E" w:rsidRPr="00E1495E" w:rsidRDefault="00E1495E" w:rsidP="00E1495E">
      <w:r w:rsidRPr="00E1495E">
        <w:t>Epoch 31/200 | Loss: 0.7316</w:t>
      </w:r>
    </w:p>
    <w:p w14:paraId="1A9C3264" w14:textId="77777777" w:rsidR="00E1495E" w:rsidRPr="00E1495E" w:rsidRDefault="00E1495E" w:rsidP="00E1495E">
      <w:r w:rsidRPr="00E1495E">
        <w:t>Epoch 32/200 | Loss: 0.6974</w:t>
      </w:r>
    </w:p>
    <w:p w14:paraId="7545EC29" w14:textId="77777777" w:rsidR="00E1495E" w:rsidRPr="00E1495E" w:rsidRDefault="00E1495E" w:rsidP="00E1495E">
      <w:r w:rsidRPr="00E1495E">
        <w:t>Epoch 33/200 | Loss: 0.7477</w:t>
      </w:r>
    </w:p>
    <w:p w14:paraId="1681C5D3" w14:textId="77777777" w:rsidR="00E1495E" w:rsidRPr="00E1495E" w:rsidRDefault="00E1495E" w:rsidP="00E1495E">
      <w:r w:rsidRPr="00E1495E">
        <w:t>Epoch 34/200 | Loss: 0.7443</w:t>
      </w:r>
    </w:p>
    <w:p w14:paraId="0B8EFCE8" w14:textId="77777777" w:rsidR="00E1495E" w:rsidRPr="00E1495E" w:rsidRDefault="00E1495E" w:rsidP="00E1495E">
      <w:r w:rsidRPr="00E1495E">
        <w:t>Epoch 35/200 | Loss: 0.7921</w:t>
      </w:r>
    </w:p>
    <w:p w14:paraId="07890E2D" w14:textId="77777777" w:rsidR="00E1495E" w:rsidRPr="00E1495E" w:rsidRDefault="00E1495E" w:rsidP="00E1495E">
      <w:r w:rsidRPr="00E1495E">
        <w:t>Epoch 36/200 | Loss: 0.7621</w:t>
      </w:r>
    </w:p>
    <w:p w14:paraId="2FF1892C" w14:textId="77777777" w:rsidR="00E1495E" w:rsidRPr="00E1495E" w:rsidRDefault="00E1495E" w:rsidP="00E1495E">
      <w:r w:rsidRPr="00E1495E">
        <w:t>Epoch 37/200 | Loss: 0.7542</w:t>
      </w:r>
    </w:p>
    <w:p w14:paraId="602838FF" w14:textId="77777777" w:rsidR="00E1495E" w:rsidRPr="00E1495E" w:rsidRDefault="00E1495E" w:rsidP="00E1495E">
      <w:r w:rsidRPr="00E1495E">
        <w:t>Epoch 38/200 | Loss: 0.6991</w:t>
      </w:r>
    </w:p>
    <w:p w14:paraId="021F6A94" w14:textId="77777777" w:rsidR="00E1495E" w:rsidRPr="00E1495E" w:rsidRDefault="00E1495E" w:rsidP="00E1495E">
      <w:r w:rsidRPr="00E1495E">
        <w:t>Epoch 39/200 | Loss: 0.7835</w:t>
      </w:r>
    </w:p>
    <w:p w14:paraId="0A485E60" w14:textId="77777777" w:rsidR="00E1495E" w:rsidRPr="00E1495E" w:rsidRDefault="00E1495E" w:rsidP="00E1495E">
      <w:r w:rsidRPr="00E1495E">
        <w:t>Epoch 40/200 | Loss: 0.7323</w:t>
      </w:r>
    </w:p>
    <w:p w14:paraId="15593B9B" w14:textId="77777777" w:rsidR="00E1495E" w:rsidRPr="00E1495E" w:rsidRDefault="00E1495E" w:rsidP="00E1495E">
      <w:r w:rsidRPr="00E1495E">
        <w:t>Epoch 41/200 | Loss: 0.7253</w:t>
      </w:r>
    </w:p>
    <w:p w14:paraId="1B5072A8" w14:textId="77777777" w:rsidR="00E1495E" w:rsidRPr="00E1495E" w:rsidRDefault="00E1495E" w:rsidP="00E1495E">
      <w:r w:rsidRPr="00E1495E">
        <w:t>Epoch 42/200 | Loss: 0.7434</w:t>
      </w:r>
    </w:p>
    <w:p w14:paraId="784B5AF3" w14:textId="77777777" w:rsidR="00E1495E" w:rsidRPr="00E1495E" w:rsidRDefault="00E1495E" w:rsidP="00E1495E">
      <w:r w:rsidRPr="00E1495E">
        <w:t>Epoch 43/200 | Loss: 0.8252</w:t>
      </w:r>
    </w:p>
    <w:p w14:paraId="7DED2282" w14:textId="77777777" w:rsidR="00E1495E" w:rsidRPr="00E1495E" w:rsidRDefault="00E1495E" w:rsidP="00E1495E">
      <w:r w:rsidRPr="00E1495E">
        <w:t>Epoch 44/200 | Loss: 0.7318</w:t>
      </w:r>
    </w:p>
    <w:p w14:paraId="0D51D1FC" w14:textId="77777777" w:rsidR="00E1495E" w:rsidRPr="00E1495E" w:rsidRDefault="00E1495E" w:rsidP="00E1495E">
      <w:r w:rsidRPr="00E1495E">
        <w:t>Epoch 45/200 | Loss: 0.7151</w:t>
      </w:r>
    </w:p>
    <w:p w14:paraId="16F174A9" w14:textId="77777777" w:rsidR="00E1495E" w:rsidRPr="00E1495E" w:rsidRDefault="00E1495E" w:rsidP="00E1495E">
      <w:r w:rsidRPr="00E1495E">
        <w:t>Epoch 46/200 | Loss: 0.7853</w:t>
      </w:r>
    </w:p>
    <w:p w14:paraId="48152F24" w14:textId="77777777" w:rsidR="00E1495E" w:rsidRPr="00E1495E" w:rsidRDefault="00E1495E" w:rsidP="00E1495E">
      <w:r w:rsidRPr="00E1495E">
        <w:t>Epoch 47/200 | Loss: 0.7065</w:t>
      </w:r>
    </w:p>
    <w:p w14:paraId="6FBE574F" w14:textId="77777777" w:rsidR="00E1495E" w:rsidRPr="00E1495E" w:rsidRDefault="00E1495E" w:rsidP="00E1495E">
      <w:r w:rsidRPr="00E1495E">
        <w:t>Epoch 48/200 | Loss: 0.6943</w:t>
      </w:r>
    </w:p>
    <w:p w14:paraId="74286CBB" w14:textId="77777777" w:rsidR="00E1495E" w:rsidRPr="00E1495E" w:rsidRDefault="00E1495E" w:rsidP="00E1495E">
      <w:r w:rsidRPr="00E1495E">
        <w:t>Epoch 49/200 | Loss: 0.6522</w:t>
      </w:r>
    </w:p>
    <w:p w14:paraId="4DE025AA" w14:textId="77777777" w:rsidR="00E1495E" w:rsidRPr="00E1495E" w:rsidRDefault="00E1495E" w:rsidP="00E1495E">
      <w:r w:rsidRPr="00E1495E">
        <w:t>Epoch 50/200 | Loss: 0.6951</w:t>
      </w:r>
    </w:p>
    <w:p w14:paraId="2B11BB9B" w14:textId="77777777" w:rsidR="00E1495E" w:rsidRPr="00E1495E" w:rsidRDefault="00E1495E" w:rsidP="00E1495E">
      <w:r w:rsidRPr="00E1495E">
        <w:t>Epoch 51/200 | Loss: 0.7025</w:t>
      </w:r>
    </w:p>
    <w:p w14:paraId="625702C5" w14:textId="77777777" w:rsidR="00E1495E" w:rsidRPr="00E1495E" w:rsidRDefault="00E1495E" w:rsidP="00E1495E">
      <w:r w:rsidRPr="00E1495E">
        <w:t>Epoch 52/200 | Loss: 0.7503</w:t>
      </w:r>
    </w:p>
    <w:p w14:paraId="3F123B20" w14:textId="77777777" w:rsidR="00E1495E" w:rsidRPr="00E1495E" w:rsidRDefault="00E1495E" w:rsidP="00E1495E">
      <w:r w:rsidRPr="00E1495E">
        <w:t>Epoch 53/200 | Loss: 0.7885</w:t>
      </w:r>
    </w:p>
    <w:p w14:paraId="39730242" w14:textId="77777777" w:rsidR="00E1495E" w:rsidRPr="00E1495E" w:rsidRDefault="00E1495E" w:rsidP="00E1495E">
      <w:r w:rsidRPr="00E1495E">
        <w:t>Epoch 54/200 | Loss: 0.7115</w:t>
      </w:r>
    </w:p>
    <w:p w14:paraId="0C2A6A55" w14:textId="77777777" w:rsidR="00E1495E" w:rsidRPr="00E1495E" w:rsidRDefault="00E1495E" w:rsidP="00E1495E">
      <w:r w:rsidRPr="00E1495E">
        <w:t>Epoch 55/200 | Loss: 0.7053</w:t>
      </w:r>
    </w:p>
    <w:p w14:paraId="523DF5E0" w14:textId="77777777" w:rsidR="00E1495E" w:rsidRPr="00E1495E" w:rsidRDefault="00E1495E" w:rsidP="00E1495E">
      <w:r w:rsidRPr="00E1495E">
        <w:t>Epoch 56/200 | Loss: 0.7182</w:t>
      </w:r>
    </w:p>
    <w:p w14:paraId="2E0E78A7" w14:textId="77777777" w:rsidR="00E1495E" w:rsidRPr="00E1495E" w:rsidRDefault="00E1495E" w:rsidP="00E1495E">
      <w:r w:rsidRPr="00E1495E">
        <w:t>Epoch 57/200 | Loss: 0.6939</w:t>
      </w:r>
    </w:p>
    <w:p w14:paraId="7C37762E" w14:textId="77777777" w:rsidR="00E1495E" w:rsidRPr="00E1495E" w:rsidRDefault="00E1495E" w:rsidP="00E1495E">
      <w:r w:rsidRPr="00E1495E">
        <w:lastRenderedPageBreak/>
        <w:t>Epoch 58/200 | Loss: 0.6816</w:t>
      </w:r>
    </w:p>
    <w:p w14:paraId="76BDC8E8" w14:textId="77777777" w:rsidR="00E1495E" w:rsidRPr="00E1495E" w:rsidRDefault="00E1495E" w:rsidP="00E1495E">
      <w:r w:rsidRPr="00E1495E">
        <w:t>Epoch 59/200 | Loss: 0.7876</w:t>
      </w:r>
    </w:p>
    <w:p w14:paraId="69D15268" w14:textId="77777777" w:rsidR="00E1495E" w:rsidRPr="00E1495E" w:rsidRDefault="00E1495E" w:rsidP="00E1495E">
      <w:r w:rsidRPr="00E1495E">
        <w:t>Epoch 60/200 | Loss: 0.6999</w:t>
      </w:r>
    </w:p>
    <w:p w14:paraId="1E534FCD" w14:textId="77777777" w:rsidR="00E1495E" w:rsidRPr="00E1495E" w:rsidRDefault="00E1495E" w:rsidP="00E1495E">
      <w:r w:rsidRPr="00E1495E">
        <w:t>Epoch 61/200 | Loss: 0.6446</w:t>
      </w:r>
    </w:p>
    <w:p w14:paraId="7D293426" w14:textId="77777777" w:rsidR="00E1495E" w:rsidRPr="00E1495E" w:rsidRDefault="00E1495E" w:rsidP="00E1495E">
      <w:r w:rsidRPr="00E1495E">
        <w:t>Epoch 62/200 | Loss: 0.7376</w:t>
      </w:r>
    </w:p>
    <w:p w14:paraId="30C29D5A" w14:textId="77777777" w:rsidR="00E1495E" w:rsidRPr="00E1495E" w:rsidRDefault="00E1495E" w:rsidP="00E1495E">
      <w:r w:rsidRPr="00E1495E">
        <w:t>Epoch 63/200 | Loss: 0.6658</w:t>
      </w:r>
    </w:p>
    <w:p w14:paraId="351B4FCD" w14:textId="77777777" w:rsidR="00E1495E" w:rsidRPr="00E1495E" w:rsidRDefault="00E1495E" w:rsidP="00E1495E">
      <w:r w:rsidRPr="00E1495E">
        <w:t>Epoch 64/200 | Loss: 0.7859</w:t>
      </w:r>
    </w:p>
    <w:p w14:paraId="73D13799" w14:textId="77777777" w:rsidR="00E1495E" w:rsidRPr="00E1495E" w:rsidRDefault="00E1495E" w:rsidP="00E1495E">
      <w:r w:rsidRPr="00E1495E">
        <w:t>Epoch 65/200 | Loss: 0.7639</w:t>
      </w:r>
    </w:p>
    <w:p w14:paraId="3C4ED767" w14:textId="77777777" w:rsidR="00E1495E" w:rsidRPr="00E1495E" w:rsidRDefault="00E1495E" w:rsidP="00E1495E">
      <w:r w:rsidRPr="00E1495E">
        <w:t>Epoch 66/200 | Loss: 0.6639</w:t>
      </w:r>
    </w:p>
    <w:p w14:paraId="37AA56C5" w14:textId="77777777" w:rsidR="00E1495E" w:rsidRPr="00E1495E" w:rsidRDefault="00E1495E" w:rsidP="00E1495E">
      <w:r w:rsidRPr="00E1495E">
        <w:t>Epoch 67/200 | Loss: 0.7907</w:t>
      </w:r>
    </w:p>
    <w:p w14:paraId="1CCFA0EE" w14:textId="77777777" w:rsidR="00E1495E" w:rsidRPr="00E1495E" w:rsidRDefault="00E1495E" w:rsidP="00E1495E">
      <w:r w:rsidRPr="00E1495E">
        <w:t>Epoch 68/200 | Loss: 0.7817</w:t>
      </w:r>
    </w:p>
    <w:p w14:paraId="645D8A5F" w14:textId="77777777" w:rsidR="00E1495E" w:rsidRPr="00E1495E" w:rsidRDefault="00E1495E" w:rsidP="00E1495E">
      <w:r w:rsidRPr="00E1495E">
        <w:t>Epoch 69/200 | Loss: 0.7494</w:t>
      </w:r>
    </w:p>
    <w:p w14:paraId="73925C63" w14:textId="77777777" w:rsidR="00E1495E" w:rsidRPr="00E1495E" w:rsidRDefault="00E1495E" w:rsidP="00E1495E">
      <w:r w:rsidRPr="00E1495E">
        <w:t>Epoch 70/200 | Loss: 0.7180</w:t>
      </w:r>
    </w:p>
    <w:p w14:paraId="50EF4829" w14:textId="77777777" w:rsidR="00E1495E" w:rsidRPr="00E1495E" w:rsidRDefault="00E1495E" w:rsidP="00E1495E">
      <w:r w:rsidRPr="00E1495E">
        <w:t>Epoch 71/200 | Loss: 0.6784</w:t>
      </w:r>
    </w:p>
    <w:p w14:paraId="06B03307" w14:textId="77777777" w:rsidR="00E1495E" w:rsidRPr="00E1495E" w:rsidRDefault="00E1495E" w:rsidP="00E1495E">
      <w:r w:rsidRPr="00E1495E">
        <w:t>Epoch 72/200 | Loss: 0.7571</w:t>
      </w:r>
    </w:p>
    <w:p w14:paraId="30A236C3" w14:textId="77777777" w:rsidR="00E1495E" w:rsidRPr="00E1495E" w:rsidRDefault="00E1495E" w:rsidP="00E1495E">
      <w:r w:rsidRPr="00E1495E">
        <w:t>Epoch 73/200 | Loss: 0.6680</w:t>
      </w:r>
    </w:p>
    <w:p w14:paraId="5A1B988D" w14:textId="77777777" w:rsidR="00E1495E" w:rsidRPr="00E1495E" w:rsidRDefault="00E1495E" w:rsidP="00E1495E">
      <w:r w:rsidRPr="00E1495E">
        <w:t>Epoch 74/200 | Loss: 0.6562</w:t>
      </w:r>
    </w:p>
    <w:p w14:paraId="6FB83E86" w14:textId="77777777" w:rsidR="00E1495E" w:rsidRPr="00E1495E" w:rsidRDefault="00E1495E" w:rsidP="00E1495E">
      <w:r w:rsidRPr="00E1495E">
        <w:t>Epoch 75/200 | Loss: 0.6544</w:t>
      </w:r>
    </w:p>
    <w:p w14:paraId="0A438AB3" w14:textId="77777777" w:rsidR="00E1495E" w:rsidRPr="00E1495E" w:rsidRDefault="00E1495E" w:rsidP="00E1495E">
      <w:r w:rsidRPr="00E1495E">
        <w:t>Epoch 76/200 | Loss: 0.7810</w:t>
      </w:r>
    </w:p>
    <w:p w14:paraId="5C2CBDC8" w14:textId="77777777" w:rsidR="00E1495E" w:rsidRPr="00E1495E" w:rsidRDefault="00E1495E" w:rsidP="00E1495E">
      <w:r w:rsidRPr="00E1495E">
        <w:t>Epoch 77/200 | Loss: 0.7083</w:t>
      </w:r>
    </w:p>
    <w:p w14:paraId="3B7989CF" w14:textId="77777777" w:rsidR="00E1495E" w:rsidRPr="00E1495E" w:rsidRDefault="00E1495E" w:rsidP="00E1495E">
      <w:r w:rsidRPr="00E1495E">
        <w:t>Epoch 78/200 | Loss: 0.7606</w:t>
      </w:r>
    </w:p>
    <w:p w14:paraId="40A8901C" w14:textId="77777777" w:rsidR="00E1495E" w:rsidRPr="00E1495E" w:rsidRDefault="00E1495E" w:rsidP="00E1495E">
      <w:r w:rsidRPr="00E1495E">
        <w:t>Epoch 79/200 | Loss: 0.6793</w:t>
      </w:r>
    </w:p>
    <w:p w14:paraId="1DAD47B5" w14:textId="77777777" w:rsidR="00E1495E" w:rsidRPr="00E1495E" w:rsidRDefault="00E1495E" w:rsidP="00E1495E">
      <w:r w:rsidRPr="00E1495E">
        <w:t>Epoch 80/200 | Loss: 0.6419</w:t>
      </w:r>
    </w:p>
    <w:p w14:paraId="1BA4B3D0" w14:textId="77777777" w:rsidR="00E1495E" w:rsidRPr="00E1495E" w:rsidRDefault="00E1495E" w:rsidP="00E1495E">
      <w:r w:rsidRPr="00E1495E">
        <w:t>Epoch 81/200 | Loss: 0.6997</w:t>
      </w:r>
    </w:p>
    <w:p w14:paraId="1892E9DD" w14:textId="77777777" w:rsidR="00E1495E" w:rsidRPr="00E1495E" w:rsidRDefault="00E1495E" w:rsidP="00E1495E">
      <w:r w:rsidRPr="00E1495E">
        <w:t>Epoch 82/200 | Loss: 0.6870</w:t>
      </w:r>
    </w:p>
    <w:p w14:paraId="572278B5" w14:textId="77777777" w:rsidR="00E1495E" w:rsidRPr="00E1495E" w:rsidRDefault="00E1495E" w:rsidP="00E1495E">
      <w:r w:rsidRPr="00E1495E">
        <w:t>Epoch 83/200 | Loss: 0.7463</w:t>
      </w:r>
    </w:p>
    <w:p w14:paraId="607DA526" w14:textId="77777777" w:rsidR="00E1495E" w:rsidRPr="00E1495E" w:rsidRDefault="00E1495E" w:rsidP="00E1495E">
      <w:r w:rsidRPr="00E1495E">
        <w:t>Epoch 84/200 | Loss: 0.7304</w:t>
      </w:r>
    </w:p>
    <w:p w14:paraId="4F358423" w14:textId="77777777" w:rsidR="00E1495E" w:rsidRPr="00E1495E" w:rsidRDefault="00E1495E" w:rsidP="00E1495E">
      <w:r w:rsidRPr="00E1495E">
        <w:t>Epoch 85/200 | Loss: 0.7409</w:t>
      </w:r>
    </w:p>
    <w:p w14:paraId="531B0AAE" w14:textId="77777777" w:rsidR="00E1495E" w:rsidRPr="00E1495E" w:rsidRDefault="00E1495E" w:rsidP="00E1495E">
      <w:r w:rsidRPr="00E1495E">
        <w:t>Epoch 86/200 | Loss: 0.7065</w:t>
      </w:r>
    </w:p>
    <w:p w14:paraId="4F75987E" w14:textId="77777777" w:rsidR="00E1495E" w:rsidRPr="00E1495E" w:rsidRDefault="00E1495E" w:rsidP="00E1495E">
      <w:r w:rsidRPr="00E1495E">
        <w:t>Epoch 87/200 | Loss: 0.6695</w:t>
      </w:r>
    </w:p>
    <w:p w14:paraId="6D67E719" w14:textId="77777777" w:rsidR="00E1495E" w:rsidRPr="00E1495E" w:rsidRDefault="00E1495E" w:rsidP="00E1495E">
      <w:r w:rsidRPr="00E1495E">
        <w:t>Epoch 88/200 | Loss: 0.7107</w:t>
      </w:r>
    </w:p>
    <w:p w14:paraId="4619954E" w14:textId="77777777" w:rsidR="00E1495E" w:rsidRPr="00E1495E" w:rsidRDefault="00E1495E" w:rsidP="00E1495E">
      <w:r w:rsidRPr="00E1495E">
        <w:lastRenderedPageBreak/>
        <w:t>Epoch 89/200 | Loss: 0.7741</w:t>
      </w:r>
    </w:p>
    <w:p w14:paraId="5E81A87A" w14:textId="77777777" w:rsidR="00E1495E" w:rsidRPr="00E1495E" w:rsidRDefault="00E1495E" w:rsidP="00E1495E">
      <w:r w:rsidRPr="00E1495E">
        <w:t>Epoch 90/200 | Loss: 0.7100</w:t>
      </w:r>
    </w:p>
    <w:p w14:paraId="2F2933AD" w14:textId="77777777" w:rsidR="00E1495E" w:rsidRPr="00E1495E" w:rsidRDefault="00E1495E" w:rsidP="00E1495E">
      <w:r w:rsidRPr="00E1495E">
        <w:t>Epoch 91/200 | Loss: 0.6999</w:t>
      </w:r>
    </w:p>
    <w:p w14:paraId="5AB04824" w14:textId="77777777" w:rsidR="00E1495E" w:rsidRPr="00E1495E" w:rsidRDefault="00E1495E" w:rsidP="00E1495E">
      <w:r w:rsidRPr="00E1495E">
        <w:t>Epoch 92/200 | Loss: 0.6459</w:t>
      </w:r>
    </w:p>
    <w:p w14:paraId="37CC742E" w14:textId="77777777" w:rsidR="00E1495E" w:rsidRPr="00E1495E" w:rsidRDefault="00E1495E" w:rsidP="00E1495E">
      <w:r w:rsidRPr="00E1495E">
        <w:t>Epoch 93/200 | Loss: 0.7146</w:t>
      </w:r>
    </w:p>
    <w:p w14:paraId="3991E027" w14:textId="77777777" w:rsidR="00E1495E" w:rsidRPr="00E1495E" w:rsidRDefault="00E1495E" w:rsidP="00E1495E">
      <w:r w:rsidRPr="00E1495E">
        <w:t>Epoch 94/200 | Loss: 0.7009</w:t>
      </w:r>
    </w:p>
    <w:p w14:paraId="2C511109" w14:textId="77777777" w:rsidR="00E1495E" w:rsidRPr="00E1495E" w:rsidRDefault="00E1495E" w:rsidP="00E1495E">
      <w:r w:rsidRPr="00E1495E">
        <w:t>Epoch 95/200 | Loss: 0.6730</w:t>
      </w:r>
    </w:p>
    <w:p w14:paraId="3D074A15" w14:textId="77777777" w:rsidR="00E1495E" w:rsidRPr="00E1495E" w:rsidRDefault="00E1495E" w:rsidP="00E1495E">
      <w:r w:rsidRPr="00E1495E">
        <w:t>Epoch 96/200 | Loss: 0.6234</w:t>
      </w:r>
    </w:p>
    <w:p w14:paraId="5BB1C9DD" w14:textId="77777777" w:rsidR="00E1495E" w:rsidRPr="00E1495E" w:rsidRDefault="00E1495E" w:rsidP="00E1495E">
      <w:r w:rsidRPr="00E1495E">
        <w:t>Epoch 97/200 | Loss: 0.6908</w:t>
      </w:r>
    </w:p>
    <w:p w14:paraId="4E9A1301" w14:textId="77777777" w:rsidR="00E1495E" w:rsidRPr="00E1495E" w:rsidRDefault="00E1495E" w:rsidP="00E1495E">
      <w:r w:rsidRPr="00E1495E">
        <w:t>Epoch 98/200 | Loss: 0.6873</w:t>
      </w:r>
    </w:p>
    <w:p w14:paraId="07D7E08A" w14:textId="77777777" w:rsidR="00E1495E" w:rsidRPr="00E1495E" w:rsidRDefault="00E1495E" w:rsidP="00E1495E">
      <w:r w:rsidRPr="00E1495E">
        <w:t>Epoch 99/200 | Loss: 0.7305</w:t>
      </w:r>
    </w:p>
    <w:p w14:paraId="7FCDB312" w14:textId="77777777" w:rsidR="00E1495E" w:rsidRPr="00E1495E" w:rsidRDefault="00E1495E" w:rsidP="00E1495E">
      <w:r w:rsidRPr="00E1495E">
        <w:t>Epoch 100/200 | Loss: 0.7030</w:t>
      </w:r>
    </w:p>
    <w:p w14:paraId="115BA870" w14:textId="77777777" w:rsidR="00E1495E" w:rsidRPr="00E1495E" w:rsidRDefault="00E1495E" w:rsidP="00E1495E">
      <w:r w:rsidRPr="00E1495E">
        <w:t>Epoch 101/200 | Loss: 0.6550</w:t>
      </w:r>
    </w:p>
    <w:p w14:paraId="04597D93" w14:textId="77777777" w:rsidR="00E1495E" w:rsidRPr="00E1495E" w:rsidRDefault="00E1495E" w:rsidP="00E1495E">
      <w:r w:rsidRPr="00E1495E">
        <w:t>Epoch 102/200 | Loss: 0.7039</w:t>
      </w:r>
    </w:p>
    <w:p w14:paraId="78331C4F" w14:textId="77777777" w:rsidR="00E1495E" w:rsidRPr="00E1495E" w:rsidRDefault="00E1495E" w:rsidP="00E1495E">
      <w:r w:rsidRPr="00E1495E">
        <w:t>Epoch 103/200 | Loss: 0.6862</w:t>
      </w:r>
    </w:p>
    <w:p w14:paraId="5BD1ED78" w14:textId="77777777" w:rsidR="00E1495E" w:rsidRPr="00E1495E" w:rsidRDefault="00E1495E" w:rsidP="00E1495E">
      <w:r w:rsidRPr="00E1495E">
        <w:t>Epoch 104/200 | Loss: 0.6647</w:t>
      </w:r>
    </w:p>
    <w:p w14:paraId="1F900EA7" w14:textId="77777777" w:rsidR="00E1495E" w:rsidRPr="00E1495E" w:rsidRDefault="00E1495E" w:rsidP="00E1495E">
      <w:r w:rsidRPr="00E1495E">
        <w:t>Epoch 105/200 | Loss: 0.6513</w:t>
      </w:r>
    </w:p>
    <w:p w14:paraId="748EF262" w14:textId="77777777" w:rsidR="00E1495E" w:rsidRPr="00E1495E" w:rsidRDefault="00E1495E" w:rsidP="00E1495E">
      <w:r w:rsidRPr="00E1495E">
        <w:t>Epoch 106/200 | Loss: 0.6510</w:t>
      </w:r>
    </w:p>
    <w:p w14:paraId="2AF59203" w14:textId="77777777" w:rsidR="00E1495E" w:rsidRPr="00E1495E" w:rsidRDefault="00E1495E" w:rsidP="00E1495E">
      <w:r w:rsidRPr="00E1495E">
        <w:t>Epoch 107/200 | Loss: 0.6962</w:t>
      </w:r>
    </w:p>
    <w:p w14:paraId="29EF5309" w14:textId="77777777" w:rsidR="00E1495E" w:rsidRPr="00E1495E" w:rsidRDefault="00E1495E" w:rsidP="00E1495E">
      <w:r w:rsidRPr="00E1495E">
        <w:t>Epoch 108/200 | Loss: 0.6908</w:t>
      </w:r>
    </w:p>
    <w:p w14:paraId="5D5140DB" w14:textId="77777777" w:rsidR="00E1495E" w:rsidRPr="00E1495E" w:rsidRDefault="00E1495E" w:rsidP="00E1495E">
      <w:r w:rsidRPr="00E1495E">
        <w:t>Epoch 109/200 | Loss: 0.6977</w:t>
      </w:r>
    </w:p>
    <w:p w14:paraId="1132016E" w14:textId="77777777" w:rsidR="00E1495E" w:rsidRPr="00E1495E" w:rsidRDefault="00E1495E" w:rsidP="00E1495E">
      <w:r w:rsidRPr="00E1495E">
        <w:t>Epoch 110/200 | Loss: 0.6945</w:t>
      </w:r>
    </w:p>
    <w:p w14:paraId="466D93B4" w14:textId="77777777" w:rsidR="00E1495E" w:rsidRPr="00E1495E" w:rsidRDefault="00E1495E" w:rsidP="00E1495E">
      <w:r w:rsidRPr="00E1495E">
        <w:t>Epoch 111/200 | Loss: 0.7177</w:t>
      </w:r>
    </w:p>
    <w:p w14:paraId="74C849D0" w14:textId="77777777" w:rsidR="00E1495E" w:rsidRPr="00E1495E" w:rsidRDefault="00E1495E" w:rsidP="00E1495E">
      <w:r w:rsidRPr="00E1495E">
        <w:t>Epoch 112/200 | Loss: 0.6193</w:t>
      </w:r>
    </w:p>
    <w:p w14:paraId="42C4A035" w14:textId="77777777" w:rsidR="00E1495E" w:rsidRPr="00E1495E" w:rsidRDefault="00E1495E" w:rsidP="00E1495E">
      <w:r w:rsidRPr="00E1495E">
        <w:t>Epoch 113/200 | Loss: 0.6940</w:t>
      </w:r>
    </w:p>
    <w:p w14:paraId="0C42DD9C" w14:textId="77777777" w:rsidR="00E1495E" w:rsidRPr="00E1495E" w:rsidRDefault="00E1495E" w:rsidP="00E1495E">
      <w:r w:rsidRPr="00E1495E">
        <w:t>Epoch 114/200 | Loss: 0.6657</w:t>
      </w:r>
    </w:p>
    <w:p w14:paraId="7C3C60AA" w14:textId="77777777" w:rsidR="00E1495E" w:rsidRPr="00E1495E" w:rsidRDefault="00E1495E" w:rsidP="00E1495E">
      <w:r w:rsidRPr="00E1495E">
        <w:t>Epoch 115/200 | Loss: 0.6487</w:t>
      </w:r>
    </w:p>
    <w:p w14:paraId="33556666" w14:textId="77777777" w:rsidR="00E1495E" w:rsidRPr="00E1495E" w:rsidRDefault="00E1495E" w:rsidP="00E1495E">
      <w:r w:rsidRPr="00E1495E">
        <w:t>Epoch 116/200 | Loss: 0.6608</w:t>
      </w:r>
    </w:p>
    <w:p w14:paraId="6E462EA5" w14:textId="77777777" w:rsidR="00E1495E" w:rsidRPr="00E1495E" w:rsidRDefault="00E1495E" w:rsidP="00E1495E">
      <w:r w:rsidRPr="00E1495E">
        <w:t>Epoch 117/200 | Loss: 0.7183</w:t>
      </w:r>
    </w:p>
    <w:p w14:paraId="157856BF" w14:textId="77777777" w:rsidR="00E1495E" w:rsidRPr="00E1495E" w:rsidRDefault="00E1495E" w:rsidP="00E1495E">
      <w:r w:rsidRPr="00E1495E">
        <w:t>Epoch 118/200 | Loss: 0.6186</w:t>
      </w:r>
    </w:p>
    <w:p w14:paraId="44A498F4" w14:textId="77777777" w:rsidR="00E1495E" w:rsidRPr="00E1495E" w:rsidRDefault="00E1495E" w:rsidP="00E1495E">
      <w:r w:rsidRPr="00E1495E">
        <w:t>Epoch 119/200 | Loss: 0.6517</w:t>
      </w:r>
    </w:p>
    <w:p w14:paraId="798CB1FD" w14:textId="77777777" w:rsidR="00E1495E" w:rsidRPr="00E1495E" w:rsidRDefault="00E1495E" w:rsidP="00E1495E">
      <w:r w:rsidRPr="00E1495E">
        <w:lastRenderedPageBreak/>
        <w:t>Epoch 120/200 | Loss: 0.7314</w:t>
      </w:r>
    </w:p>
    <w:p w14:paraId="25951F96" w14:textId="77777777" w:rsidR="00E1495E" w:rsidRPr="00E1495E" w:rsidRDefault="00E1495E" w:rsidP="00E1495E">
      <w:r w:rsidRPr="00E1495E">
        <w:t>Epoch 121/200 | Loss: 0.6950</w:t>
      </w:r>
    </w:p>
    <w:p w14:paraId="64E98DE3" w14:textId="77777777" w:rsidR="00E1495E" w:rsidRPr="00E1495E" w:rsidRDefault="00E1495E" w:rsidP="00E1495E">
      <w:r w:rsidRPr="00E1495E">
        <w:t>Epoch 122/200 | Loss: 0.7109</w:t>
      </w:r>
    </w:p>
    <w:p w14:paraId="6EF539D8" w14:textId="77777777" w:rsidR="00E1495E" w:rsidRPr="00E1495E" w:rsidRDefault="00E1495E" w:rsidP="00E1495E">
      <w:r w:rsidRPr="00E1495E">
        <w:t>Epoch 123/200 | Loss: 0.6915</w:t>
      </w:r>
    </w:p>
    <w:p w14:paraId="50B90163" w14:textId="77777777" w:rsidR="00E1495E" w:rsidRPr="00E1495E" w:rsidRDefault="00E1495E" w:rsidP="00E1495E">
      <w:r w:rsidRPr="00E1495E">
        <w:t>Epoch 124/200 | Loss: 0.6578</w:t>
      </w:r>
    </w:p>
    <w:p w14:paraId="64771EC9" w14:textId="77777777" w:rsidR="00E1495E" w:rsidRPr="00E1495E" w:rsidRDefault="00E1495E" w:rsidP="00E1495E">
      <w:r w:rsidRPr="00E1495E">
        <w:t>Epoch 125/200 | Loss: 0.6698</w:t>
      </w:r>
    </w:p>
    <w:p w14:paraId="48E4ED78" w14:textId="77777777" w:rsidR="00E1495E" w:rsidRPr="00E1495E" w:rsidRDefault="00E1495E" w:rsidP="00E1495E">
      <w:r w:rsidRPr="00E1495E">
        <w:t>Epoch 126/200 | Loss: 0.6752</w:t>
      </w:r>
    </w:p>
    <w:p w14:paraId="1176F661" w14:textId="77777777" w:rsidR="00E1495E" w:rsidRPr="00E1495E" w:rsidRDefault="00E1495E" w:rsidP="00E1495E">
      <w:r w:rsidRPr="00E1495E">
        <w:t>Epoch 127/200 | Loss: 0.6553</w:t>
      </w:r>
    </w:p>
    <w:p w14:paraId="1BD69C4A" w14:textId="77777777" w:rsidR="00E1495E" w:rsidRPr="00E1495E" w:rsidRDefault="00E1495E" w:rsidP="00E1495E">
      <w:r w:rsidRPr="00E1495E">
        <w:t>Epoch 128/200 | Loss: 0.7148</w:t>
      </w:r>
    </w:p>
    <w:p w14:paraId="13368D71" w14:textId="77777777" w:rsidR="00E1495E" w:rsidRPr="00E1495E" w:rsidRDefault="00E1495E" w:rsidP="00E1495E">
      <w:r w:rsidRPr="00E1495E">
        <w:t>Epoch 129/200 | Loss: 0.7023</w:t>
      </w:r>
    </w:p>
    <w:p w14:paraId="2EDCD143" w14:textId="77777777" w:rsidR="00E1495E" w:rsidRPr="00E1495E" w:rsidRDefault="00E1495E" w:rsidP="00E1495E">
      <w:r w:rsidRPr="00E1495E">
        <w:t>Epoch 130/200 | Loss: 0.6898</w:t>
      </w:r>
    </w:p>
    <w:p w14:paraId="6854CD6E" w14:textId="77777777" w:rsidR="00E1495E" w:rsidRPr="00E1495E" w:rsidRDefault="00E1495E" w:rsidP="00E1495E">
      <w:r w:rsidRPr="00E1495E">
        <w:t>Epoch 131/200 | Loss: 0.6299</w:t>
      </w:r>
    </w:p>
    <w:p w14:paraId="1859E9DA" w14:textId="77777777" w:rsidR="00E1495E" w:rsidRPr="00E1495E" w:rsidRDefault="00E1495E" w:rsidP="00E1495E">
      <w:r w:rsidRPr="00E1495E">
        <w:t>Epoch 132/200 | Loss: 0.6591</w:t>
      </w:r>
    </w:p>
    <w:p w14:paraId="4C6D1175" w14:textId="77777777" w:rsidR="00E1495E" w:rsidRPr="00E1495E" w:rsidRDefault="00E1495E" w:rsidP="00E1495E">
      <w:r w:rsidRPr="00E1495E">
        <w:t>Epoch 133/200 | Loss: 0.6908</w:t>
      </w:r>
    </w:p>
    <w:p w14:paraId="0F43975D" w14:textId="77777777" w:rsidR="00E1495E" w:rsidRPr="00E1495E" w:rsidRDefault="00E1495E" w:rsidP="00E1495E">
      <w:r w:rsidRPr="00E1495E">
        <w:t>Epoch 134/200 | Loss: 0.6893</w:t>
      </w:r>
    </w:p>
    <w:p w14:paraId="2F1286CE" w14:textId="77777777" w:rsidR="00E1495E" w:rsidRPr="00E1495E" w:rsidRDefault="00E1495E" w:rsidP="00E1495E">
      <w:r w:rsidRPr="00E1495E">
        <w:t>Epoch 135/200 | Loss: 0.6735</w:t>
      </w:r>
    </w:p>
    <w:p w14:paraId="74CA5344" w14:textId="77777777" w:rsidR="00E1495E" w:rsidRPr="00E1495E" w:rsidRDefault="00E1495E" w:rsidP="00E1495E">
      <w:r w:rsidRPr="00E1495E">
        <w:t>Epoch 136/200 | Loss: 0.6686</w:t>
      </w:r>
    </w:p>
    <w:p w14:paraId="10E94E05" w14:textId="77777777" w:rsidR="00E1495E" w:rsidRPr="00E1495E" w:rsidRDefault="00E1495E" w:rsidP="00E1495E">
      <w:r w:rsidRPr="00E1495E">
        <w:t>Epoch 137/200 | Loss: 0.6734</w:t>
      </w:r>
    </w:p>
    <w:p w14:paraId="6162C219" w14:textId="77777777" w:rsidR="00E1495E" w:rsidRPr="00E1495E" w:rsidRDefault="00E1495E" w:rsidP="00E1495E">
      <w:r w:rsidRPr="00E1495E">
        <w:t>Epoch 138/200 | Loss: 0.7274</w:t>
      </w:r>
    </w:p>
    <w:p w14:paraId="24BD2056" w14:textId="77777777" w:rsidR="00E1495E" w:rsidRPr="00E1495E" w:rsidRDefault="00E1495E" w:rsidP="00E1495E">
      <w:r w:rsidRPr="00E1495E">
        <w:t>Epoch 139/200 | Loss: 0.6701</w:t>
      </w:r>
    </w:p>
    <w:p w14:paraId="068E4243" w14:textId="77777777" w:rsidR="00E1495E" w:rsidRPr="00E1495E" w:rsidRDefault="00E1495E" w:rsidP="00E1495E">
      <w:r w:rsidRPr="00E1495E">
        <w:t>Epoch 140/200 | Loss: 0.6882</w:t>
      </w:r>
    </w:p>
    <w:p w14:paraId="1A90AE9A" w14:textId="77777777" w:rsidR="00E1495E" w:rsidRPr="00E1495E" w:rsidRDefault="00E1495E" w:rsidP="00E1495E">
      <w:r w:rsidRPr="00E1495E">
        <w:t>Epoch 141/200 | Loss: 0.7301</w:t>
      </w:r>
    </w:p>
    <w:p w14:paraId="3B870E81" w14:textId="77777777" w:rsidR="00E1495E" w:rsidRPr="00E1495E" w:rsidRDefault="00E1495E" w:rsidP="00E1495E">
      <w:r w:rsidRPr="00E1495E">
        <w:t>Epoch 142/200 | Loss: 0.7145</w:t>
      </w:r>
    </w:p>
    <w:p w14:paraId="47444C6B" w14:textId="77777777" w:rsidR="00E1495E" w:rsidRPr="00E1495E" w:rsidRDefault="00E1495E" w:rsidP="00E1495E">
      <w:r w:rsidRPr="00E1495E">
        <w:t>Epoch 143/200 | Loss: 0.7294</w:t>
      </w:r>
    </w:p>
    <w:p w14:paraId="223491BE" w14:textId="77777777" w:rsidR="00E1495E" w:rsidRPr="00E1495E" w:rsidRDefault="00E1495E" w:rsidP="00E1495E">
      <w:r w:rsidRPr="00E1495E">
        <w:t>Epoch 144/200 | Loss: 0.6876</w:t>
      </w:r>
    </w:p>
    <w:p w14:paraId="55C7FCF0" w14:textId="77777777" w:rsidR="00E1495E" w:rsidRPr="00E1495E" w:rsidRDefault="00E1495E" w:rsidP="00E1495E">
      <w:r w:rsidRPr="00E1495E">
        <w:t>Epoch 145/200 | Loss: 0.6828</w:t>
      </w:r>
    </w:p>
    <w:p w14:paraId="743F77FF" w14:textId="77777777" w:rsidR="00E1495E" w:rsidRPr="00E1495E" w:rsidRDefault="00E1495E" w:rsidP="00E1495E">
      <w:r w:rsidRPr="00E1495E">
        <w:t>Epoch 146/200 | Loss: 0.6457</w:t>
      </w:r>
    </w:p>
    <w:p w14:paraId="41EB78A8" w14:textId="77777777" w:rsidR="00E1495E" w:rsidRPr="00E1495E" w:rsidRDefault="00E1495E" w:rsidP="00E1495E">
      <w:r w:rsidRPr="00E1495E">
        <w:t>Epoch 147/200 | Loss: 0.6744</w:t>
      </w:r>
    </w:p>
    <w:p w14:paraId="0180AB2A" w14:textId="77777777" w:rsidR="00E1495E" w:rsidRPr="00E1495E" w:rsidRDefault="00E1495E" w:rsidP="00E1495E">
      <w:r w:rsidRPr="00E1495E">
        <w:t>Epoch 148/200 | Loss: 0.6704</w:t>
      </w:r>
    </w:p>
    <w:p w14:paraId="40330D79" w14:textId="77777777" w:rsidR="00E1495E" w:rsidRPr="00E1495E" w:rsidRDefault="00E1495E" w:rsidP="00E1495E">
      <w:r w:rsidRPr="00E1495E">
        <w:t>Epoch 149/200 | Loss: 0.6133</w:t>
      </w:r>
    </w:p>
    <w:p w14:paraId="0198C30A" w14:textId="77777777" w:rsidR="00E1495E" w:rsidRPr="00E1495E" w:rsidRDefault="00E1495E" w:rsidP="00E1495E">
      <w:r w:rsidRPr="00E1495E">
        <w:t>Epoch 150/200 | Loss: 0.6524</w:t>
      </w:r>
    </w:p>
    <w:p w14:paraId="5C7EFAAC" w14:textId="77777777" w:rsidR="00E1495E" w:rsidRPr="00E1495E" w:rsidRDefault="00E1495E" w:rsidP="00E1495E">
      <w:r w:rsidRPr="00E1495E">
        <w:lastRenderedPageBreak/>
        <w:t>Epoch 151/200 | Loss: 0.6495</w:t>
      </w:r>
    </w:p>
    <w:p w14:paraId="0E63807D" w14:textId="77777777" w:rsidR="00E1495E" w:rsidRPr="00E1495E" w:rsidRDefault="00E1495E" w:rsidP="00E1495E">
      <w:r w:rsidRPr="00E1495E">
        <w:t>Epoch 152/200 | Loss: 0.7529</w:t>
      </w:r>
    </w:p>
    <w:p w14:paraId="1A44FED9" w14:textId="77777777" w:rsidR="00E1495E" w:rsidRPr="00E1495E" w:rsidRDefault="00E1495E" w:rsidP="00E1495E">
      <w:r w:rsidRPr="00E1495E">
        <w:t>Epoch 153/200 | Loss: 0.7478</w:t>
      </w:r>
    </w:p>
    <w:p w14:paraId="63F19097" w14:textId="77777777" w:rsidR="00E1495E" w:rsidRPr="00E1495E" w:rsidRDefault="00E1495E" w:rsidP="00E1495E">
      <w:r w:rsidRPr="00E1495E">
        <w:t>Epoch 154/200 | Loss: 0.7362</w:t>
      </w:r>
    </w:p>
    <w:p w14:paraId="4544CED1" w14:textId="77777777" w:rsidR="00E1495E" w:rsidRPr="00E1495E" w:rsidRDefault="00E1495E" w:rsidP="00E1495E">
      <w:r w:rsidRPr="00E1495E">
        <w:t>Epoch 155/200 | Loss: 0.6136</w:t>
      </w:r>
    </w:p>
    <w:p w14:paraId="7BBEF938" w14:textId="77777777" w:rsidR="00E1495E" w:rsidRPr="00E1495E" w:rsidRDefault="00E1495E" w:rsidP="00E1495E">
      <w:r w:rsidRPr="00E1495E">
        <w:t>Epoch 156/200 | Loss: 0.7273</w:t>
      </w:r>
    </w:p>
    <w:p w14:paraId="686BDC9E" w14:textId="77777777" w:rsidR="00E1495E" w:rsidRPr="00E1495E" w:rsidRDefault="00E1495E" w:rsidP="00E1495E">
      <w:r w:rsidRPr="00E1495E">
        <w:t>Epoch 157/200 | Loss: 0.7397</w:t>
      </w:r>
    </w:p>
    <w:p w14:paraId="0CFB7C3B" w14:textId="77777777" w:rsidR="00E1495E" w:rsidRPr="00E1495E" w:rsidRDefault="00E1495E" w:rsidP="00E1495E">
      <w:r w:rsidRPr="00E1495E">
        <w:t>Epoch 158/200 | Loss: 0.5584</w:t>
      </w:r>
    </w:p>
    <w:p w14:paraId="26D9AD51" w14:textId="77777777" w:rsidR="00E1495E" w:rsidRPr="00E1495E" w:rsidRDefault="00E1495E" w:rsidP="00E1495E">
      <w:r w:rsidRPr="00E1495E">
        <w:t>Epoch 159/200 | Loss: 0.6015</w:t>
      </w:r>
    </w:p>
    <w:p w14:paraId="07DAB3A7" w14:textId="77777777" w:rsidR="00E1495E" w:rsidRPr="00E1495E" w:rsidRDefault="00E1495E" w:rsidP="00E1495E">
      <w:r w:rsidRPr="00E1495E">
        <w:t>Epoch 160/200 | Loss: 0.6497</w:t>
      </w:r>
    </w:p>
    <w:p w14:paraId="6C2ABC1F" w14:textId="77777777" w:rsidR="00E1495E" w:rsidRPr="00E1495E" w:rsidRDefault="00E1495E" w:rsidP="00E1495E">
      <w:r w:rsidRPr="00E1495E">
        <w:t>Epoch 161/200 | Loss: 0.6526</w:t>
      </w:r>
    </w:p>
    <w:p w14:paraId="3E7FE2C7" w14:textId="77777777" w:rsidR="00E1495E" w:rsidRPr="00E1495E" w:rsidRDefault="00E1495E" w:rsidP="00E1495E">
      <w:r w:rsidRPr="00E1495E">
        <w:t>Epoch 162/200 | Loss: 0.6150</w:t>
      </w:r>
    </w:p>
    <w:p w14:paraId="4B2BCD53" w14:textId="77777777" w:rsidR="00E1495E" w:rsidRPr="00E1495E" w:rsidRDefault="00E1495E" w:rsidP="00E1495E">
      <w:r w:rsidRPr="00E1495E">
        <w:t>Epoch 163/200 | Loss: 0.6479</w:t>
      </w:r>
    </w:p>
    <w:p w14:paraId="6A70CB9B" w14:textId="77777777" w:rsidR="00E1495E" w:rsidRPr="00E1495E" w:rsidRDefault="00E1495E" w:rsidP="00E1495E">
      <w:r w:rsidRPr="00E1495E">
        <w:t>Epoch 164/200 | Loss: 0.6661</w:t>
      </w:r>
    </w:p>
    <w:p w14:paraId="043FED14" w14:textId="77777777" w:rsidR="00E1495E" w:rsidRPr="00E1495E" w:rsidRDefault="00E1495E" w:rsidP="00E1495E">
      <w:r w:rsidRPr="00E1495E">
        <w:t>Epoch 165/200 | Loss: 0.6446</w:t>
      </w:r>
    </w:p>
    <w:p w14:paraId="2376BDBB" w14:textId="77777777" w:rsidR="00E1495E" w:rsidRPr="00E1495E" w:rsidRDefault="00E1495E" w:rsidP="00E1495E">
      <w:r w:rsidRPr="00E1495E">
        <w:t>Epoch 166/200 | Loss: 0.6305</w:t>
      </w:r>
    </w:p>
    <w:p w14:paraId="1D5981E2" w14:textId="77777777" w:rsidR="00E1495E" w:rsidRPr="00E1495E" w:rsidRDefault="00E1495E" w:rsidP="00E1495E">
      <w:r w:rsidRPr="00E1495E">
        <w:t>Epoch 167/200 | Loss: 0.6265</w:t>
      </w:r>
    </w:p>
    <w:p w14:paraId="0DD87181" w14:textId="77777777" w:rsidR="00E1495E" w:rsidRPr="00E1495E" w:rsidRDefault="00E1495E" w:rsidP="00E1495E">
      <w:r w:rsidRPr="00E1495E">
        <w:t>Epoch 168/200 | Loss: 0.6576</w:t>
      </w:r>
    </w:p>
    <w:p w14:paraId="43871065" w14:textId="77777777" w:rsidR="00E1495E" w:rsidRPr="00E1495E" w:rsidRDefault="00E1495E" w:rsidP="00E1495E">
      <w:r w:rsidRPr="00E1495E">
        <w:t>Epoch 169/200 | Loss: 0.6713</w:t>
      </w:r>
    </w:p>
    <w:p w14:paraId="2F8CC4D0" w14:textId="77777777" w:rsidR="00E1495E" w:rsidRPr="00E1495E" w:rsidRDefault="00E1495E" w:rsidP="00E1495E">
      <w:r w:rsidRPr="00E1495E">
        <w:t>Epoch 170/200 | Loss: 0.6746</w:t>
      </w:r>
    </w:p>
    <w:p w14:paraId="46673C66" w14:textId="77777777" w:rsidR="00E1495E" w:rsidRPr="00E1495E" w:rsidRDefault="00E1495E" w:rsidP="00E1495E">
      <w:r w:rsidRPr="00E1495E">
        <w:t>Epoch 171/200 | Loss: 0.6177</w:t>
      </w:r>
    </w:p>
    <w:p w14:paraId="0184F0EC" w14:textId="77777777" w:rsidR="00E1495E" w:rsidRPr="00E1495E" w:rsidRDefault="00E1495E" w:rsidP="00E1495E">
      <w:r w:rsidRPr="00E1495E">
        <w:t>Epoch 172/200 | Loss: 0.7301</w:t>
      </w:r>
    </w:p>
    <w:p w14:paraId="641B355F" w14:textId="77777777" w:rsidR="00E1495E" w:rsidRPr="00E1495E" w:rsidRDefault="00E1495E" w:rsidP="00E1495E">
      <w:r w:rsidRPr="00E1495E">
        <w:t>Epoch 173/200 | Loss: 0.6342</w:t>
      </w:r>
    </w:p>
    <w:p w14:paraId="02DB5ABA" w14:textId="77777777" w:rsidR="00E1495E" w:rsidRPr="00E1495E" w:rsidRDefault="00E1495E" w:rsidP="00E1495E">
      <w:r w:rsidRPr="00E1495E">
        <w:t>Epoch 174/200 | Loss: 0.7033</w:t>
      </w:r>
    </w:p>
    <w:p w14:paraId="34344F03" w14:textId="77777777" w:rsidR="00E1495E" w:rsidRPr="00E1495E" w:rsidRDefault="00E1495E" w:rsidP="00E1495E">
      <w:r w:rsidRPr="00E1495E">
        <w:t>Epoch 175/200 | Loss: 0.6097</w:t>
      </w:r>
    </w:p>
    <w:p w14:paraId="55C7FDD5" w14:textId="77777777" w:rsidR="00E1495E" w:rsidRPr="00E1495E" w:rsidRDefault="00E1495E" w:rsidP="00E1495E">
      <w:r w:rsidRPr="00E1495E">
        <w:t>Epoch 176/200 | Loss: 0.6814</w:t>
      </w:r>
    </w:p>
    <w:p w14:paraId="7461B9C1" w14:textId="77777777" w:rsidR="00E1495E" w:rsidRPr="00E1495E" w:rsidRDefault="00E1495E" w:rsidP="00E1495E">
      <w:r w:rsidRPr="00E1495E">
        <w:t>Epoch 177/200 | Loss: 0.5983</w:t>
      </w:r>
    </w:p>
    <w:p w14:paraId="64201819" w14:textId="77777777" w:rsidR="00E1495E" w:rsidRPr="00E1495E" w:rsidRDefault="00E1495E" w:rsidP="00E1495E">
      <w:r w:rsidRPr="00E1495E">
        <w:t>Epoch 178/200 | Loss: 0.6466</w:t>
      </w:r>
    </w:p>
    <w:p w14:paraId="3E496201" w14:textId="77777777" w:rsidR="00E1495E" w:rsidRPr="00E1495E" w:rsidRDefault="00E1495E" w:rsidP="00E1495E">
      <w:r w:rsidRPr="00E1495E">
        <w:t>Epoch 179/200 | Loss: 0.6413</w:t>
      </w:r>
    </w:p>
    <w:p w14:paraId="2041A1EC" w14:textId="77777777" w:rsidR="00E1495E" w:rsidRPr="00E1495E" w:rsidRDefault="00E1495E" w:rsidP="00E1495E">
      <w:r w:rsidRPr="00E1495E">
        <w:t>Epoch 180/200 | Loss: 0.6578</w:t>
      </w:r>
    </w:p>
    <w:p w14:paraId="10EDA13F" w14:textId="77777777" w:rsidR="00E1495E" w:rsidRPr="00E1495E" w:rsidRDefault="00E1495E" w:rsidP="00E1495E">
      <w:r w:rsidRPr="00E1495E">
        <w:t>Epoch 181/200 | Loss: 0.6319</w:t>
      </w:r>
    </w:p>
    <w:p w14:paraId="074F9E72" w14:textId="77777777" w:rsidR="00E1495E" w:rsidRPr="00E1495E" w:rsidRDefault="00E1495E" w:rsidP="00E1495E">
      <w:r w:rsidRPr="00E1495E">
        <w:lastRenderedPageBreak/>
        <w:t>Epoch 182/200 | Loss: 0.6358</w:t>
      </w:r>
    </w:p>
    <w:p w14:paraId="147E2381" w14:textId="77777777" w:rsidR="00E1495E" w:rsidRPr="00E1495E" w:rsidRDefault="00E1495E" w:rsidP="00E1495E">
      <w:r w:rsidRPr="00E1495E">
        <w:t>Epoch 183/200 | Loss: 0.6714</w:t>
      </w:r>
    </w:p>
    <w:p w14:paraId="4624C628" w14:textId="77777777" w:rsidR="00E1495E" w:rsidRPr="00E1495E" w:rsidRDefault="00E1495E" w:rsidP="00E1495E">
      <w:r w:rsidRPr="00E1495E">
        <w:t>Epoch 184/200 | Loss: 0.6090</w:t>
      </w:r>
    </w:p>
    <w:p w14:paraId="0BD2D283" w14:textId="77777777" w:rsidR="00E1495E" w:rsidRPr="00E1495E" w:rsidRDefault="00E1495E" w:rsidP="00E1495E">
      <w:r w:rsidRPr="00E1495E">
        <w:t>Epoch 185/200 | Loss: 0.7156</w:t>
      </w:r>
    </w:p>
    <w:p w14:paraId="31E2A73C" w14:textId="77777777" w:rsidR="00E1495E" w:rsidRPr="00E1495E" w:rsidRDefault="00E1495E" w:rsidP="00E1495E">
      <w:r w:rsidRPr="00E1495E">
        <w:t>Epoch 186/200 | Loss: 0.6779</w:t>
      </w:r>
    </w:p>
    <w:p w14:paraId="5F3672C0" w14:textId="77777777" w:rsidR="00E1495E" w:rsidRPr="00E1495E" w:rsidRDefault="00E1495E" w:rsidP="00E1495E">
      <w:r w:rsidRPr="00E1495E">
        <w:t>Epoch 187/200 | Loss: 0.6714</w:t>
      </w:r>
    </w:p>
    <w:p w14:paraId="46DD144E" w14:textId="77777777" w:rsidR="00E1495E" w:rsidRPr="00E1495E" w:rsidRDefault="00E1495E" w:rsidP="00E1495E">
      <w:r w:rsidRPr="00E1495E">
        <w:t>Epoch 188/200 | Loss: 0.6778</w:t>
      </w:r>
    </w:p>
    <w:p w14:paraId="2A60C509" w14:textId="77777777" w:rsidR="00E1495E" w:rsidRPr="00E1495E" w:rsidRDefault="00E1495E" w:rsidP="00E1495E">
      <w:r w:rsidRPr="00E1495E">
        <w:t>Epoch 189/200 | Loss: 0.7212</w:t>
      </w:r>
    </w:p>
    <w:p w14:paraId="5D73B5CC" w14:textId="77777777" w:rsidR="00E1495E" w:rsidRPr="00E1495E" w:rsidRDefault="00E1495E" w:rsidP="00E1495E">
      <w:r w:rsidRPr="00E1495E">
        <w:t>Epoch 190/200 | Loss: 0.6247</w:t>
      </w:r>
    </w:p>
    <w:p w14:paraId="3B12308C" w14:textId="77777777" w:rsidR="00E1495E" w:rsidRPr="00E1495E" w:rsidRDefault="00E1495E" w:rsidP="00E1495E">
      <w:r w:rsidRPr="00E1495E">
        <w:t>Epoch 191/200 | Loss: 0.6580</w:t>
      </w:r>
    </w:p>
    <w:p w14:paraId="43DD31BE" w14:textId="77777777" w:rsidR="00E1495E" w:rsidRPr="00E1495E" w:rsidRDefault="00E1495E" w:rsidP="00E1495E">
      <w:r w:rsidRPr="00E1495E">
        <w:t>Epoch 192/200 | Loss: 0.6421</w:t>
      </w:r>
    </w:p>
    <w:p w14:paraId="17CA196C" w14:textId="77777777" w:rsidR="00E1495E" w:rsidRPr="00E1495E" w:rsidRDefault="00E1495E" w:rsidP="00E1495E">
      <w:r w:rsidRPr="00E1495E">
        <w:t>Epoch 193/200 | Loss: 0.6846</w:t>
      </w:r>
    </w:p>
    <w:p w14:paraId="3F3DFE14" w14:textId="77777777" w:rsidR="00E1495E" w:rsidRPr="00E1495E" w:rsidRDefault="00E1495E" w:rsidP="00E1495E">
      <w:r w:rsidRPr="00E1495E">
        <w:t>Epoch 194/200 | Loss: 0.6802</w:t>
      </w:r>
    </w:p>
    <w:p w14:paraId="484927CC" w14:textId="77777777" w:rsidR="00E1495E" w:rsidRPr="00E1495E" w:rsidRDefault="00E1495E" w:rsidP="00E1495E">
      <w:r w:rsidRPr="00E1495E">
        <w:t>Epoch 195/200 | Loss: 0.6029</w:t>
      </w:r>
    </w:p>
    <w:p w14:paraId="3988917B" w14:textId="77777777" w:rsidR="00E1495E" w:rsidRPr="00E1495E" w:rsidRDefault="00E1495E" w:rsidP="00E1495E">
      <w:r w:rsidRPr="00E1495E">
        <w:t>Epoch 196/200 | Loss: 0.7087</w:t>
      </w:r>
    </w:p>
    <w:p w14:paraId="4741E364" w14:textId="77777777" w:rsidR="00E1495E" w:rsidRPr="00E1495E" w:rsidRDefault="00E1495E" w:rsidP="00E1495E">
      <w:r w:rsidRPr="00E1495E">
        <w:t>Epoch 197/200 | Loss: 0.6918</w:t>
      </w:r>
    </w:p>
    <w:p w14:paraId="45BD46A6" w14:textId="77777777" w:rsidR="00E1495E" w:rsidRPr="00E1495E" w:rsidRDefault="00E1495E" w:rsidP="00E1495E">
      <w:r w:rsidRPr="00E1495E">
        <w:t>Epoch 198/200 | Loss: 0.6234</w:t>
      </w:r>
    </w:p>
    <w:p w14:paraId="094C278C" w14:textId="77777777" w:rsidR="00E1495E" w:rsidRPr="00E1495E" w:rsidRDefault="00E1495E" w:rsidP="00E1495E">
      <w:r w:rsidRPr="00E1495E">
        <w:t>Epoch 199/200 | Loss: 0.6185</w:t>
      </w:r>
    </w:p>
    <w:p w14:paraId="4995E626" w14:textId="77777777" w:rsidR="00E1495E" w:rsidRPr="00E1495E" w:rsidRDefault="00E1495E" w:rsidP="00E1495E">
      <w:r w:rsidRPr="00E1495E">
        <w:t>Epoch 200/200 | Loss: 0.6514</w:t>
      </w:r>
    </w:p>
    <w:p w14:paraId="16AB13CD" w14:textId="77777777" w:rsidR="00E1495E" w:rsidRPr="00E1495E" w:rsidRDefault="00E1495E" w:rsidP="00E1495E">
      <w:r w:rsidRPr="00E1495E">
        <w:drawing>
          <wp:inline distT="0" distB="0" distL="0" distR="0" wp14:anchorId="69EF0646" wp14:editId="54091285">
            <wp:extent cx="5731510" cy="2407285"/>
            <wp:effectExtent l="0" t="0" r="2540" b="0"/>
            <wp:docPr id="1633532665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36AB4" w14:textId="77777777" w:rsidR="00E1495E" w:rsidRPr="00E1495E" w:rsidRDefault="00E1495E" w:rsidP="00E1495E">
      <w:r w:rsidRPr="00E1495E">
        <w:lastRenderedPageBreak/>
        <w:drawing>
          <wp:inline distT="0" distB="0" distL="0" distR="0" wp14:anchorId="11D08D70" wp14:editId="6F5066D0">
            <wp:extent cx="5731510" cy="2446020"/>
            <wp:effectExtent l="0" t="0" r="2540" b="0"/>
            <wp:docPr id="526656911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13CF4" w14:textId="77777777" w:rsidR="00E1495E" w:rsidRPr="00E1495E" w:rsidRDefault="00E1495E" w:rsidP="00E1495E">
      <w:r w:rsidRPr="00E1495E">
        <w:drawing>
          <wp:inline distT="0" distB="0" distL="0" distR="0" wp14:anchorId="08CECBA5" wp14:editId="13C186AC">
            <wp:extent cx="5731510" cy="2171700"/>
            <wp:effectExtent l="0" t="0" r="2540" b="0"/>
            <wp:docPr id="1478975530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C3402" w14:textId="77777777" w:rsidR="00E1495E" w:rsidRPr="00E1495E" w:rsidRDefault="00E1495E" w:rsidP="00E1495E">
      <w:r w:rsidRPr="00E1495E">
        <w:t>Split 2 Accuracy: 0.3810</w:t>
      </w:r>
    </w:p>
    <w:p w14:paraId="7374029F" w14:textId="77777777" w:rsidR="00E1495E" w:rsidRPr="00E1495E" w:rsidRDefault="00E1495E" w:rsidP="00E1495E">
      <w:r w:rsidRPr="00E1495E">
        <w:lastRenderedPageBreak/>
        <w:drawing>
          <wp:inline distT="0" distB="0" distL="0" distR="0" wp14:anchorId="00673723" wp14:editId="16791C49">
            <wp:extent cx="4853940" cy="4145280"/>
            <wp:effectExtent l="0" t="0" r="3810" b="7620"/>
            <wp:docPr id="413350690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57C0E" w14:textId="77777777" w:rsidR="00E1495E" w:rsidRPr="00E1495E" w:rsidRDefault="00E1495E" w:rsidP="00E1495E">
      <w:r w:rsidRPr="00E1495E">
        <w:drawing>
          <wp:inline distT="0" distB="0" distL="0" distR="0" wp14:anchorId="12BAE40D" wp14:editId="596E4C06">
            <wp:extent cx="5181600" cy="4145280"/>
            <wp:effectExtent l="0" t="0" r="0" b="7620"/>
            <wp:docPr id="1161537885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50D50" w14:textId="77777777" w:rsidR="00E1495E" w:rsidRPr="00E1495E" w:rsidRDefault="00E1495E" w:rsidP="00E1495E"/>
    <w:p w14:paraId="639C82F0" w14:textId="77777777" w:rsidR="00E1495E" w:rsidRPr="00E1495E" w:rsidRDefault="00E1495E" w:rsidP="00E1495E">
      <w:r w:rsidRPr="00E1495E">
        <w:lastRenderedPageBreak/>
        <w:t>=== ENV2 Split 3/5 ===</w:t>
      </w:r>
    </w:p>
    <w:p w14:paraId="065818F8" w14:textId="77777777" w:rsidR="00E1495E" w:rsidRPr="00E1495E" w:rsidRDefault="00E1495E" w:rsidP="00E1495E">
      <w:r w:rsidRPr="00E1495E">
        <w:t>After oversampling, class counts: Counter({1: 43, 0: 43})</w:t>
      </w:r>
    </w:p>
    <w:p w14:paraId="7CC28528" w14:textId="77777777" w:rsidR="00E1495E" w:rsidRPr="00E1495E" w:rsidRDefault="00E1495E" w:rsidP="00E1495E">
      <w:hyperlink r:id="rId107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4D7B5008" w14:textId="77777777" w:rsidR="00E1495E" w:rsidRPr="00E1495E" w:rsidRDefault="00E1495E" w:rsidP="00E1495E">
      <w:r w:rsidRPr="00E1495E">
        <w:t xml:space="preserve">  warnings.warn(out)</w:t>
      </w:r>
    </w:p>
    <w:p w14:paraId="0EBA3088" w14:textId="77777777" w:rsidR="00E1495E" w:rsidRPr="00E1495E" w:rsidRDefault="00E1495E" w:rsidP="00E1495E">
      <w:r w:rsidRPr="00E1495E">
        <w:t>Epoch 1/200 | Loss: 0.7326</w:t>
      </w:r>
    </w:p>
    <w:p w14:paraId="17E47AEB" w14:textId="77777777" w:rsidR="00E1495E" w:rsidRPr="00E1495E" w:rsidRDefault="00E1495E" w:rsidP="00E1495E">
      <w:r w:rsidRPr="00E1495E">
        <w:t>Epoch 2/200 | Loss: 0.6538</w:t>
      </w:r>
    </w:p>
    <w:p w14:paraId="334C54FA" w14:textId="77777777" w:rsidR="00E1495E" w:rsidRPr="00E1495E" w:rsidRDefault="00E1495E" w:rsidP="00E1495E">
      <w:r w:rsidRPr="00E1495E">
        <w:t>Epoch 3/200 | Loss: 0.7712</w:t>
      </w:r>
    </w:p>
    <w:p w14:paraId="1264B8DD" w14:textId="77777777" w:rsidR="00E1495E" w:rsidRPr="00E1495E" w:rsidRDefault="00E1495E" w:rsidP="00E1495E">
      <w:r w:rsidRPr="00E1495E">
        <w:t>Epoch 4/200 | Loss: 0.6698</w:t>
      </w:r>
    </w:p>
    <w:p w14:paraId="3D14B90C" w14:textId="77777777" w:rsidR="00E1495E" w:rsidRPr="00E1495E" w:rsidRDefault="00E1495E" w:rsidP="00E1495E">
      <w:r w:rsidRPr="00E1495E">
        <w:t>Epoch 5/200 | Loss: 0.7076</w:t>
      </w:r>
    </w:p>
    <w:p w14:paraId="5F0BD521" w14:textId="77777777" w:rsidR="00E1495E" w:rsidRPr="00E1495E" w:rsidRDefault="00E1495E" w:rsidP="00E1495E">
      <w:r w:rsidRPr="00E1495E">
        <w:t>Epoch 6/200 | Loss: 0.6813</w:t>
      </w:r>
    </w:p>
    <w:p w14:paraId="63FC2FAC" w14:textId="77777777" w:rsidR="00E1495E" w:rsidRPr="00E1495E" w:rsidRDefault="00E1495E" w:rsidP="00E1495E">
      <w:r w:rsidRPr="00E1495E">
        <w:t>Epoch 7/200 | Loss: 0.7240</w:t>
      </w:r>
    </w:p>
    <w:p w14:paraId="5CBDCDC6" w14:textId="77777777" w:rsidR="00E1495E" w:rsidRPr="00E1495E" w:rsidRDefault="00E1495E" w:rsidP="00E1495E">
      <w:r w:rsidRPr="00E1495E">
        <w:t>Epoch 8/200 | Loss: 0.7031</w:t>
      </w:r>
    </w:p>
    <w:p w14:paraId="788BFB2B" w14:textId="77777777" w:rsidR="00E1495E" w:rsidRPr="00E1495E" w:rsidRDefault="00E1495E" w:rsidP="00E1495E">
      <w:r w:rsidRPr="00E1495E">
        <w:t>Epoch 9/200 | Loss: 0.7720</w:t>
      </w:r>
    </w:p>
    <w:p w14:paraId="2D2FA373" w14:textId="77777777" w:rsidR="00E1495E" w:rsidRPr="00E1495E" w:rsidRDefault="00E1495E" w:rsidP="00E1495E">
      <w:r w:rsidRPr="00E1495E">
        <w:t>Epoch 10/200 | Loss: 0.7473</w:t>
      </w:r>
    </w:p>
    <w:p w14:paraId="179E2BF3" w14:textId="77777777" w:rsidR="00E1495E" w:rsidRPr="00E1495E" w:rsidRDefault="00E1495E" w:rsidP="00E1495E">
      <w:r w:rsidRPr="00E1495E">
        <w:t>Epoch 11/200 | Loss: 0.7318</w:t>
      </w:r>
    </w:p>
    <w:p w14:paraId="2A08D375" w14:textId="77777777" w:rsidR="00E1495E" w:rsidRPr="00E1495E" w:rsidRDefault="00E1495E" w:rsidP="00E1495E">
      <w:r w:rsidRPr="00E1495E">
        <w:t>Epoch 12/200 | Loss: 0.6811</w:t>
      </w:r>
    </w:p>
    <w:p w14:paraId="2FA5029A" w14:textId="77777777" w:rsidR="00E1495E" w:rsidRPr="00E1495E" w:rsidRDefault="00E1495E" w:rsidP="00E1495E">
      <w:r w:rsidRPr="00E1495E">
        <w:t>Epoch 13/200 | Loss: 0.7353</w:t>
      </w:r>
    </w:p>
    <w:p w14:paraId="68619247" w14:textId="77777777" w:rsidR="00E1495E" w:rsidRPr="00E1495E" w:rsidRDefault="00E1495E" w:rsidP="00E1495E">
      <w:r w:rsidRPr="00E1495E">
        <w:t>Epoch 14/200 | Loss: 0.6691</w:t>
      </w:r>
    </w:p>
    <w:p w14:paraId="0235A0D0" w14:textId="77777777" w:rsidR="00E1495E" w:rsidRPr="00E1495E" w:rsidRDefault="00E1495E" w:rsidP="00E1495E">
      <w:r w:rsidRPr="00E1495E">
        <w:t>Epoch 15/200 | Loss: 0.6487</w:t>
      </w:r>
    </w:p>
    <w:p w14:paraId="5E66F812" w14:textId="77777777" w:rsidR="00E1495E" w:rsidRPr="00E1495E" w:rsidRDefault="00E1495E" w:rsidP="00E1495E">
      <w:r w:rsidRPr="00E1495E">
        <w:t>Epoch 16/200 | Loss: 0.7401</w:t>
      </w:r>
    </w:p>
    <w:p w14:paraId="2F47A056" w14:textId="77777777" w:rsidR="00E1495E" w:rsidRPr="00E1495E" w:rsidRDefault="00E1495E" w:rsidP="00E1495E">
      <w:r w:rsidRPr="00E1495E">
        <w:t>Epoch 17/200 | Loss: 0.7223</w:t>
      </w:r>
    </w:p>
    <w:p w14:paraId="69DECCE5" w14:textId="77777777" w:rsidR="00E1495E" w:rsidRPr="00E1495E" w:rsidRDefault="00E1495E" w:rsidP="00E1495E">
      <w:r w:rsidRPr="00E1495E">
        <w:t>Epoch 18/200 | Loss: 0.7017</w:t>
      </w:r>
    </w:p>
    <w:p w14:paraId="23675C3D" w14:textId="77777777" w:rsidR="00E1495E" w:rsidRPr="00E1495E" w:rsidRDefault="00E1495E" w:rsidP="00E1495E">
      <w:r w:rsidRPr="00E1495E">
        <w:t>Epoch 19/200 | Loss: 0.8260</w:t>
      </w:r>
    </w:p>
    <w:p w14:paraId="4F4A4AFA" w14:textId="77777777" w:rsidR="00E1495E" w:rsidRPr="00E1495E" w:rsidRDefault="00E1495E" w:rsidP="00E1495E">
      <w:r w:rsidRPr="00E1495E">
        <w:t>Epoch 20/200 | Loss: 0.7370</w:t>
      </w:r>
    </w:p>
    <w:p w14:paraId="702B4936" w14:textId="77777777" w:rsidR="00E1495E" w:rsidRPr="00E1495E" w:rsidRDefault="00E1495E" w:rsidP="00E1495E">
      <w:r w:rsidRPr="00E1495E">
        <w:t>Epoch 21/200 | Loss: 0.7371</w:t>
      </w:r>
    </w:p>
    <w:p w14:paraId="47A48824" w14:textId="77777777" w:rsidR="00E1495E" w:rsidRPr="00E1495E" w:rsidRDefault="00E1495E" w:rsidP="00E1495E">
      <w:r w:rsidRPr="00E1495E">
        <w:t>Epoch 22/200 | Loss: 0.7208</w:t>
      </w:r>
    </w:p>
    <w:p w14:paraId="0E0799BC" w14:textId="77777777" w:rsidR="00E1495E" w:rsidRPr="00E1495E" w:rsidRDefault="00E1495E" w:rsidP="00E1495E">
      <w:r w:rsidRPr="00E1495E">
        <w:t>Epoch 23/200 | Loss: 0.6881</w:t>
      </w:r>
    </w:p>
    <w:p w14:paraId="54A16DCE" w14:textId="77777777" w:rsidR="00E1495E" w:rsidRPr="00E1495E" w:rsidRDefault="00E1495E" w:rsidP="00E1495E">
      <w:r w:rsidRPr="00E1495E">
        <w:t>Epoch 24/200 | Loss: 0.7212</w:t>
      </w:r>
    </w:p>
    <w:p w14:paraId="4FFE4DA1" w14:textId="77777777" w:rsidR="00E1495E" w:rsidRPr="00E1495E" w:rsidRDefault="00E1495E" w:rsidP="00E1495E">
      <w:r w:rsidRPr="00E1495E">
        <w:t>Epoch 25/200 | Loss: 0.7366</w:t>
      </w:r>
    </w:p>
    <w:p w14:paraId="69F4F280" w14:textId="77777777" w:rsidR="00E1495E" w:rsidRPr="00E1495E" w:rsidRDefault="00E1495E" w:rsidP="00E1495E">
      <w:r w:rsidRPr="00E1495E">
        <w:t>Epoch 26/200 | Loss: 0.7402</w:t>
      </w:r>
    </w:p>
    <w:p w14:paraId="7508109B" w14:textId="77777777" w:rsidR="00E1495E" w:rsidRPr="00E1495E" w:rsidRDefault="00E1495E" w:rsidP="00E1495E">
      <w:r w:rsidRPr="00E1495E">
        <w:lastRenderedPageBreak/>
        <w:t>Epoch 27/200 | Loss: 0.6897</w:t>
      </w:r>
    </w:p>
    <w:p w14:paraId="51721107" w14:textId="77777777" w:rsidR="00E1495E" w:rsidRPr="00E1495E" w:rsidRDefault="00E1495E" w:rsidP="00E1495E">
      <w:r w:rsidRPr="00E1495E">
        <w:t>Epoch 28/200 | Loss: 0.7038</w:t>
      </w:r>
    </w:p>
    <w:p w14:paraId="20042A2A" w14:textId="77777777" w:rsidR="00E1495E" w:rsidRPr="00E1495E" w:rsidRDefault="00E1495E" w:rsidP="00E1495E">
      <w:r w:rsidRPr="00E1495E">
        <w:t>Epoch 29/200 | Loss: 0.6811</w:t>
      </w:r>
    </w:p>
    <w:p w14:paraId="5AD240F5" w14:textId="77777777" w:rsidR="00E1495E" w:rsidRPr="00E1495E" w:rsidRDefault="00E1495E" w:rsidP="00E1495E">
      <w:r w:rsidRPr="00E1495E">
        <w:t>Epoch 30/200 | Loss: 0.7647</w:t>
      </w:r>
    </w:p>
    <w:p w14:paraId="4F12DD95" w14:textId="77777777" w:rsidR="00E1495E" w:rsidRPr="00E1495E" w:rsidRDefault="00E1495E" w:rsidP="00E1495E">
      <w:r w:rsidRPr="00E1495E">
        <w:t>Epoch 31/200 | Loss: 0.7452</w:t>
      </w:r>
    </w:p>
    <w:p w14:paraId="21CB6A28" w14:textId="77777777" w:rsidR="00E1495E" w:rsidRPr="00E1495E" w:rsidRDefault="00E1495E" w:rsidP="00E1495E">
      <w:r w:rsidRPr="00E1495E">
        <w:t>Epoch 32/200 | Loss: 0.7052</w:t>
      </w:r>
    </w:p>
    <w:p w14:paraId="13B44FE2" w14:textId="77777777" w:rsidR="00E1495E" w:rsidRPr="00E1495E" w:rsidRDefault="00E1495E" w:rsidP="00E1495E">
      <w:r w:rsidRPr="00E1495E">
        <w:t>Epoch 33/200 | Loss: 0.8303</w:t>
      </w:r>
    </w:p>
    <w:p w14:paraId="0769524B" w14:textId="77777777" w:rsidR="00E1495E" w:rsidRPr="00E1495E" w:rsidRDefault="00E1495E" w:rsidP="00E1495E">
      <w:r w:rsidRPr="00E1495E">
        <w:t>Epoch 34/200 | Loss: 0.7083</w:t>
      </w:r>
    </w:p>
    <w:p w14:paraId="6E86BBC5" w14:textId="77777777" w:rsidR="00E1495E" w:rsidRPr="00E1495E" w:rsidRDefault="00E1495E" w:rsidP="00E1495E">
      <w:r w:rsidRPr="00E1495E">
        <w:t>Epoch 35/200 | Loss: 0.6680</w:t>
      </w:r>
    </w:p>
    <w:p w14:paraId="41DE5B12" w14:textId="77777777" w:rsidR="00E1495E" w:rsidRPr="00E1495E" w:rsidRDefault="00E1495E" w:rsidP="00E1495E">
      <w:r w:rsidRPr="00E1495E">
        <w:t>Epoch 36/200 | Loss: 0.7292</w:t>
      </w:r>
    </w:p>
    <w:p w14:paraId="0A58879A" w14:textId="77777777" w:rsidR="00E1495E" w:rsidRPr="00E1495E" w:rsidRDefault="00E1495E" w:rsidP="00E1495E">
      <w:r w:rsidRPr="00E1495E">
        <w:t>Epoch 37/200 | Loss: 0.7787</w:t>
      </w:r>
    </w:p>
    <w:p w14:paraId="0156CC0E" w14:textId="77777777" w:rsidR="00E1495E" w:rsidRPr="00E1495E" w:rsidRDefault="00E1495E" w:rsidP="00E1495E">
      <w:r w:rsidRPr="00E1495E">
        <w:t>Epoch 38/200 | Loss: 0.6871</w:t>
      </w:r>
    </w:p>
    <w:p w14:paraId="79DEF5E5" w14:textId="77777777" w:rsidR="00E1495E" w:rsidRPr="00E1495E" w:rsidRDefault="00E1495E" w:rsidP="00E1495E">
      <w:r w:rsidRPr="00E1495E">
        <w:t>Epoch 39/200 | Loss: 0.7948</w:t>
      </w:r>
    </w:p>
    <w:p w14:paraId="798C56F6" w14:textId="77777777" w:rsidR="00E1495E" w:rsidRPr="00E1495E" w:rsidRDefault="00E1495E" w:rsidP="00E1495E">
      <w:r w:rsidRPr="00E1495E">
        <w:t>Epoch 40/200 | Loss: 0.6796</w:t>
      </w:r>
    </w:p>
    <w:p w14:paraId="17F12204" w14:textId="77777777" w:rsidR="00E1495E" w:rsidRPr="00E1495E" w:rsidRDefault="00E1495E" w:rsidP="00E1495E">
      <w:r w:rsidRPr="00E1495E">
        <w:t>Epoch 41/200 | Loss: 0.6796</w:t>
      </w:r>
    </w:p>
    <w:p w14:paraId="18B2B6AB" w14:textId="77777777" w:rsidR="00E1495E" w:rsidRPr="00E1495E" w:rsidRDefault="00E1495E" w:rsidP="00E1495E">
      <w:r w:rsidRPr="00E1495E">
        <w:t>Epoch 42/200 | Loss: 0.6872</w:t>
      </w:r>
    </w:p>
    <w:p w14:paraId="1B166EFA" w14:textId="77777777" w:rsidR="00E1495E" w:rsidRPr="00E1495E" w:rsidRDefault="00E1495E" w:rsidP="00E1495E">
      <w:r w:rsidRPr="00E1495E">
        <w:t>Epoch 43/200 | Loss: 0.7036</w:t>
      </w:r>
    </w:p>
    <w:p w14:paraId="46AC30C8" w14:textId="77777777" w:rsidR="00E1495E" w:rsidRPr="00E1495E" w:rsidRDefault="00E1495E" w:rsidP="00E1495E">
      <w:r w:rsidRPr="00E1495E">
        <w:t>Epoch 44/200 | Loss: 0.6549</w:t>
      </w:r>
    </w:p>
    <w:p w14:paraId="56D838D4" w14:textId="77777777" w:rsidR="00E1495E" w:rsidRPr="00E1495E" w:rsidRDefault="00E1495E" w:rsidP="00E1495E">
      <w:r w:rsidRPr="00E1495E">
        <w:t>Epoch 45/200 | Loss: 0.7314</w:t>
      </w:r>
    </w:p>
    <w:p w14:paraId="4009047E" w14:textId="77777777" w:rsidR="00E1495E" w:rsidRPr="00E1495E" w:rsidRDefault="00E1495E" w:rsidP="00E1495E">
      <w:r w:rsidRPr="00E1495E">
        <w:t>Epoch 46/200 | Loss: 0.6650</w:t>
      </w:r>
    </w:p>
    <w:p w14:paraId="34FE29B2" w14:textId="77777777" w:rsidR="00E1495E" w:rsidRPr="00E1495E" w:rsidRDefault="00E1495E" w:rsidP="00E1495E">
      <w:r w:rsidRPr="00E1495E">
        <w:t>Epoch 47/200 | Loss: 0.6537</w:t>
      </w:r>
    </w:p>
    <w:p w14:paraId="159255ED" w14:textId="77777777" w:rsidR="00E1495E" w:rsidRPr="00E1495E" w:rsidRDefault="00E1495E" w:rsidP="00E1495E">
      <w:r w:rsidRPr="00E1495E">
        <w:t>Epoch 48/200 | Loss: 0.6296</w:t>
      </w:r>
    </w:p>
    <w:p w14:paraId="29F72AC8" w14:textId="77777777" w:rsidR="00E1495E" w:rsidRPr="00E1495E" w:rsidRDefault="00E1495E" w:rsidP="00E1495E">
      <w:r w:rsidRPr="00E1495E">
        <w:t>Epoch 49/200 | Loss: 0.7272</w:t>
      </w:r>
    </w:p>
    <w:p w14:paraId="0A3111A7" w14:textId="77777777" w:rsidR="00E1495E" w:rsidRPr="00E1495E" w:rsidRDefault="00E1495E" w:rsidP="00E1495E">
      <w:r w:rsidRPr="00E1495E">
        <w:t>Epoch 50/200 | Loss: 0.6816</w:t>
      </w:r>
    </w:p>
    <w:p w14:paraId="177EE2BA" w14:textId="77777777" w:rsidR="00E1495E" w:rsidRPr="00E1495E" w:rsidRDefault="00E1495E" w:rsidP="00E1495E">
      <w:r w:rsidRPr="00E1495E">
        <w:t>Epoch 51/200 | Loss: 0.6699</w:t>
      </w:r>
    </w:p>
    <w:p w14:paraId="79CCAFBE" w14:textId="77777777" w:rsidR="00E1495E" w:rsidRPr="00E1495E" w:rsidRDefault="00E1495E" w:rsidP="00E1495E">
      <w:r w:rsidRPr="00E1495E">
        <w:t>Epoch 52/200 | Loss: 0.7615</w:t>
      </w:r>
    </w:p>
    <w:p w14:paraId="3C7EF260" w14:textId="77777777" w:rsidR="00E1495E" w:rsidRPr="00E1495E" w:rsidRDefault="00E1495E" w:rsidP="00E1495E">
      <w:r w:rsidRPr="00E1495E">
        <w:t>Epoch 53/200 | Loss: 0.7150</w:t>
      </w:r>
    </w:p>
    <w:p w14:paraId="6D252B82" w14:textId="77777777" w:rsidR="00E1495E" w:rsidRPr="00E1495E" w:rsidRDefault="00E1495E" w:rsidP="00E1495E">
      <w:r w:rsidRPr="00E1495E">
        <w:t>Epoch 54/200 | Loss: 0.7175</w:t>
      </w:r>
    </w:p>
    <w:p w14:paraId="460303E0" w14:textId="77777777" w:rsidR="00E1495E" w:rsidRPr="00E1495E" w:rsidRDefault="00E1495E" w:rsidP="00E1495E">
      <w:r w:rsidRPr="00E1495E">
        <w:t>Epoch 55/200 | Loss: 0.7074</w:t>
      </w:r>
    </w:p>
    <w:p w14:paraId="7CB886B5" w14:textId="77777777" w:rsidR="00E1495E" w:rsidRPr="00E1495E" w:rsidRDefault="00E1495E" w:rsidP="00E1495E">
      <w:r w:rsidRPr="00E1495E">
        <w:t>Epoch 56/200 | Loss: 0.6912</w:t>
      </w:r>
    </w:p>
    <w:p w14:paraId="4E14C1E4" w14:textId="77777777" w:rsidR="00E1495E" w:rsidRPr="00E1495E" w:rsidRDefault="00E1495E" w:rsidP="00E1495E">
      <w:r w:rsidRPr="00E1495E">
        <w:t>Epoch 57/200 | Loss: 0.6939</w:t>
      </w:r>
    </w:p>
    <w:p w14:paraId="0D5F36A7" w14:textId="77777777" w:rsidR="00E1495E" w:rsidRPr="00E1495E" w:rsidRDefault="00E1495E" w:rsidP="00E1495E">
      <w:r w:rsidRPr="00E1495E">
        <w:lastRenderedPageBreak/>
        <w:t>Epoch 58/200 | Loss: 0.6792</w:t>
      </w:r>
    </w:p>
    <w:p w14:paraId="18C04A96" w14:textId="77777777" w:rsidR="00E1495E" w:rsidRPr="00E1495E" w:rsidRDefault="00E1495E" w:rsidP="00E1495E">
      <w:r w:rsidRPr="00E1495E">
        <w:t>Epoch 59/200 | Loss: 0.7218</w:t>
      </w:r>
    </w:p>
    <w:p w14:paraId="23FA0C86" w14:textId="77777777" w:rsidR="00E1495E" w:rsidRPr="00E1495E" w:rsidRDefault="00E1495E" w:rsidP="00E1495E">
      <w:r w:rsidRPr="00E1495E">
        <w:t>Epoch 60/200 | Loss: 0.7442</w:t>
      </w:r>
    </w:p>
    <w:p w14:paraId="4ABF34B7" w14:textId="77777777" w:rsidR="00E1495E" w:rsidRPr="00E1495E" w:rsidRDefault="00E1495E" w:rsidP="00E1495E">
      <w:r w:rsidRPr="00E1495E">
        <w:t>Epoch 61/200 | Loss: 0.6695</w:t>
      </w:r>
    </w:p>
    <w:p w14:paraId="245627A0" w14:textId="77777777" w:rsidR="00E1495E" w:rsidRPr="00E1495E" w:rsidRDefault="00E1495E" w:rsidP="00E1495E">
      <w:r w:rsidRPr="00E1495E">
        <w:t>Epoch 62/200 | Loss: 0.6938</w:t>
      </w:r>
    </w:p>
    <w:p w14:paraId="183AE21F" w14:textId="77777777" w:rsidR="00E1495E" w:rsidRPr="00E1495E" w:rsidRDefault="00E1495E" w:rsidP="00E1495E">
      <w:r w:rsidRPr="00E1495E">
        <w:t>Epoch 63/200 | Loss: 0.7551</w:t>
      </w:r>
    </w:p>
    <w:p w14:paraId="26016D32" w14:textId="77777777" w:rsidR="00E1495E" w:rsidRPr="00E1495E" w:rsidRDefault="00E1495E" w:rsidP="00E1495E">
      <w:r w:rsidRPr="00E1495E">
        <w:t>Epoch 64/200 | Loss: 0.7599</w:t>
      </w:r>
    </w:p>
    <w:p w14:paraId="1FC6D7E8" w14:textId="77777777" w:rsidR="00E1495E" w:rsidRPr="00E1495E" w:rsidRDefault="00E1495E" w:rsidP="00E1495E">
      <w:r w:rsidRPr="00E1495E">
        <w:t>Epoch 65/200 | Loss: 0.7089</w:t>
      </w:r>
    </w:p>
    <w:p w14:paraId="2A55905C" w14:textId="77777777" w:rsidR="00E1495E" w:rsidRPr="00E1495E" w:rsidRDefault="00E1495E" w:rsidP="00E1495E">
      <w:r w:rsidRPr="00E1495E">
        <w:t>Epoch 66/200 | Loss: 0.7143</w:t>
      </w:r>
    </w:p>
    <w:p w14:paraId="2F8FF24A" w14:textId="77777777" w:rsidR="00E1495E" w:rsidRPr="00E1495E" w:rsidRDefault="00E1495E" w:rsidP="00E1495E">
      <w:r w:rsidRPr="00E1495E">
        <w:t>Epoch 67/200 | Loss: 0.7021</w:t>
      </w:r>
    </w:p>
    <w:p w14:paraId="404EC4B1" w14:textId="77777777" w:rsidR="00E1495E" w:rsidRPr="00E1495E" w:rsidRDefault="00E1495E" w:rsidP="00E1495E">
      <w:r w:rsidRPr="00E1495E">
        <w:t>Epoch 68/200 | Loss: 0.7527</w:t>
      </w:r>
    </w:p>
    <w:p w14:paraId="28DCA2E7" w14:textId="77777777" w:rsidR="00E1495E" w:rsidRPr="00E1495E" w:rsidRDefault="00E1495E" w:rsidP="00E1495E">
      <w:r w:rsidRPr="00E1495E">
        <w:t>Epoch 69/200 | Loss: 0.6753</w:t>
      </w:r>
    </w:p>
    <w:p w14:paraId="33624146" w14:textId="77777777" w:rsidR="00E1495E" w:rsidRPr="00E1495E" w:rsidRDefault="00E1495E" w:rsidP="00E1495E">
      <w:r w:rsidRPr="00E1495E">
        <w:t>Epoch 70/200 | Loss: 0.6802</w:t>
      </w:r>
    </w:p>
    <w:p w14:paraId="5B6EED99" w14:textId="77777777" w:rsidR="00E1495E" w:rsidRPr="00E1495E" w:rsidRDefault="00E1495E" w:rsidP="00E1495E">
      <w:r w:rsidRPr="00E1495E">
        <w:t>Epoch 71/200 | Loss: 0.6735</w:t>
      </w:r>
    </w:p>
    <w:p w14:paraId="499DF83F" w14:textId="77777777" w:rsidR="00E1495E" w:rsidRPr="00E1495E" w:rsidRDefault="00E1495E" w:rsidP="00E1495E">
      <w:r w:rsidRPr="00E1495E">
        <w:t>Epoch 72/200 | Loss: 0.7337</w:t>
      </w:r>
    </w:p>
    <w:p w14:paraId="4C4977C8" w14:textId="77777777" w:rsidR="00E1495E" w:rsidRPr="00E1495E" w:rsidRDefault="00E1495E" w:rsidP="00E1495E">
      <w:r w:rsidRPr="00E1495E">
        <w:t>Epoch 73/200 | Loss: 0.7042</w:t>
      </w:r>
    </w:p>
    <w:p w14:paraId="398506E7" w14:textId="77777777" w:rsidR="00E1495E" w:rsidRPr="00E1495E" w:rsidRDefault="00E1495E" w:rsidP="00E1495E">
      <w:r w:rsidRPr="00E1495E">
        <w:t>Epoch 74/200 | Loss: 0.7123</w:t>
      </w:r>
    </w:p>
    <w:p w14:paraId="3F669E31" w14:textId="77777777" w:rsidR="00E1495E" w:rsidRPr="00E1495E" w:rsidRDefault="00E1495E" w:rsidP="00E1495E">
      <w:r w:rsidRPr="00E1495E">
        <w:t>Epoch 75/200 | Loss: 0.7277</w:t>
      </w:r>
    </w:p>
    <w:p w14:paraId="5ECF8235" w14:textId="77777777" w:rsidR="00E1495E" w:rsidRPr="00E1495E" w:rsidRDefault="00E1495E" w:rsidP="00E1495E">
      <w:r w:rsidRPr="00E1495E">
        <w:t>Epoch 76/200 | Loss: 0.6591</w:t>
      </w:r>
    </w:p>
    <w:p w14:paraId="59C3253C" w14:textId="77777777" w:rsidR="00E1495E" w:rsidRPr="00E1495E" w:rsidRDefault="00E1495E" w:rsidP="00E1495E">
      <w:r w:rsidRPr="00E1495E">
        <w:t>Epoch 77/200 | Loss: 0.6812</w:t>
      </w:r>
    </w:p>
    <w:p w14:paraId="2E7863E9" w14:textId="77777777" w:rsidR="00E1495E" w:rsidRPr="00E1495E" w:rsidRDefault="00E1495E" w:rsidP="00E1495E">
      <w:r w:rsidRPr="00E1495E">
        <w:t>Epoch 78/200 | Loss: 0.7017</w:t>
      </w:r>
    </w:p>
    <w:p w14:paraId="5B9DB7D0" w14:textId="77777777" w:rsidR="00E1495E" w:rsidRPr="00E1495E" w:rsidRDefault="00E1495E" w:rsidP="00E1495E">
      <w:r w:rsidRPr="00E1495E">
        <w:t>Epoch 79/200 | Loss: 0.6723</w:t>
      </w:r>
    </w:p>
    <w:p w14:paraId="4CA17C0E" w14:textId="77777777" w:rsidR="00E1495E" w:rsidRPr="00E1495E" w:rsidRDefault="00E1495E" w:rsidP="00E1495E">
      <w:r w:rsidRPr="00E1495E">
        <w:t>Epoch 80/200 | Loss: 0.6862</w:t>
      </w:r>
    </w:p>
    <w:p w14:paraId="6A210897" w14:textId="77777777" w:rsidR="00E1495E" w:rsidRPr="00E1495E" w:rsidRDefault="00E1495E" w:rsidP="00E1495E">
      <w:r w:rsidRPr="00E1495E">
        <w:t>Epoch 81/200 | Loss: 0.6948</w:t>
      </w:r>
    </w:p>
    <w:p w14:paraId="10536B17" w14:textId="77777777" w:rsidR="00E1495E" w:rsidRPr="00E1495E" w:rsidRDefault="00E1495E" w:rsidP="00E1495E">
      <w:r w:rsidRPr="00E1495E">
        <w:t>Epoch 82/200 | Loss: 0.7074</w:t>
      </w:r>
    </w:p>
    <w:p w14:paraId="6B4009D9" w14:textId="77777777" w:rsidR="00E1495E" w:rsidRPr="00E1495E" w:rsidRDefault="00E1495E" w:rsidP="00E1495E">
      <w:r w:rsidRPr="00E1495E">
        <w:t>Epoch 83/200 | Loss: 0.6687</w:t>
      </w:r>
    </w:p>
    <w:p w14:paraId="12C6C864" w14:textId="77777777" w:rsidR="00E1495E" w:rsidRPr="00E1495E" w:rsidRDefault="00E1495E" w:rsidP="00E1495E">
      <w:r w:rsidRPr="00E1495E">
        <w:t>Epoch 84/200 | Loss: 0.6344</w:t>
      </w:r>
    </w:p>
    <w:p w14:paraId="6F024FDC" w14:textId="77777777" w:rsidR="00E1495E" w:rsidRPr="00E1495E" w:rsidRDefault="00E1495E" w:rsidP="00E1495E">
      <w:r w:rsidRPr="00E1495E">
        <w:t>Epoch 85/200 | Loss: 0.6740</w:t>
      </w:r>
    </w:p>
    <w:p w14:paraId="46BE9937" w14:textId="77777777" w:rsidR="00E1495E" w:rsidRPr="00E1495E" w:rsidRDefault="00E1495E" w:rsidP="00E1495E">
      <w:r w:rsidRPr="00E1495E">
        <w:t>Epoch 86/200 | Loss: 0.7204</w:t>
      </w:r>
    </w:p>
    <w:p w14:paraId="1908BB35" w14:textId="77777777" w:rsidR="00E1495E" w:rsidRPr="00E1495E" w:rsidRDefault="00E1495E" w:rsidP="00E1495E">
      <w:r w:rsidRPr="00E1495E">
        <w:t>Epoch 87/200 | Loss: 0.7242</w:t>
      </w:r>
    </w:p>
    <w:p w14:paraId="7F02AD20" w14:textId="77777777" w:rsidR="00E1495E" w:rsidRPr="00E1495E" w:rsidRDefault="00E1495E" w:rsidP="00E1495E">
      <w:r w:rsidRPr="00E1495E">
        <w:t>Epoch 88/200 | Loss: 0.7450</w:t>
      </w:r>
    </w:p>
    <w:p w14:paraId="24B8B2C4" w14:textId="77777777" w:rsidR="00E1495E" w:rsidRPr="00E1495E" w:rsidRDefault="00E1495E" w:rsidP="00E1495E">
      <w:r w:rsidRPr="00E1495E">
        <w:lastRenderedPageBreak/>
        <w:t>Epoch 89/200 | Loss: 0.6699</w:t>
      </w:r>
    </w:p>
    <w:p w14:paraId="5CAED2B5" w14:textId="77777777" w:rsidR="00E1495E" w:rsidRPr="00E1495E" w:rsidRDefault="00E1495E" w:rsidP="00E1495E">
      <w:r w:rsidRPr="00E1495E">
        <w:t>Epoch 90/200 | Loss: 0.6607</w:t>
      </w:r>
    </w:p>
    <w:p w14:paraId="39D64ADD" w14:textId="77777777" w:rsidR="00E1495E" w:rsidRPr="00E1495E" w:rsidRDefault="00E1495E" w:rsidP="00E1495E">
      <w:r w:rsidRPr="00E1495E">
        <w:t>Epoch 91/200 | Loss: 0.7267</w:t>
      </w:r>
    </w:p>
    <w:p w14:paraId="6D02C358" w14:textId="77777777" w:rsidR="00E1495E" w:rsidRPr="00E1495E" w:rsidRDefault="00E1495E" w:rsidP="00E1495E">
      <w:r w:rsidRPr="00E1495E">
        <w:t>Epoch 92/200 | Loss: 0.7659</w:t>
      </w:r>
    </w:p>
    <w:p w14:paraId="1E0CF69D" w14:textId="77777777" w:rsidR="00E1495E" w:rsidRPr="00E1495E" w:rsidRDefault="00E1495E" w:rsidP="00E1495E">
      <w:r w:rsidRPr="00E1495E">
        <w:t>Epoch 93/200 | Loss: 0.6554</w:t>
      </w:r>
    </w:p>
    <w:p w14:paraId="725DB162" w14:textId="77777777" w:rsidR="00E1495E" w:rsidRPr="00E1495E" w:rsidRDefault="00E1495E" w:rsidP="00E1495E">
      <w:r w:rsidRPr="00E1495E">
        <w:t>Epoch 94/200 | Loss: 0.7107</w:t>
      </w:r>
    </w:p>
    <w:p w14:paraId="0F6B0054" w14:textId="77777777" w:rsidR="00E1495E" w:rsidRPr="00E1495E" w:rsidRDefault="00E1495E" w:rsidP="00E1495E">
      <w:r w:rsidRPr="00E1495E">
        <w:t>Epoch 95/200 | Loss: 0.6594</w:t>
      </w:r>
    </w:p>
    <w:p w14:paraId="16F85695" w14:textId="77777777" w:rsidR="00E1495E" w:rsidRPr="00E1495E" w:rsidRDefault="00E1495E" w:rsidP="00E1495E">
      <w:r w:rsidRPr="00E1495E">
        <w:t>Epoch 96/200 | Loss: 0.7117</w:t>
      </w:r>
    </w:p>
    <w:p w14:paraId="501E5138" w14:textId="77777777" w:rsidR="00E1495E" w:rsidRPr="00E1495E" w:rsidRDefault="00E1495E" w:rsidP="00E1495E">
      <w:r w:rsidRPr="00E1495E">
        <w:t>Epoch 97/200 | Loss: 0.7398</w:t>
      </w:r>
    </w:p>
    <w:p w14:paraId="361EA8F0" w14:textId="77777777" w:rsidR="00E1495E" w:rsidRPr="00E1495E" w:rsidRDefault="00E1495E" w:rsidP="00E1495E">
      <w:r w:rsidRPr="00E1495E">
        <w:t>Epoch 98/200 | Loss: 0.6704</w:t>
      </w:r>
    </w:p>
    <w:p w14:paraId="5143BFA0" w14:textId="77777777" w:rsidR="00E1495E" w:rsidRPr="00E1495E" w:rsidRDefault="00E1495E" w:rsidP="00E1495E">
      <w:r w:rsidRPr="00E1495E">
        <w:t>Epoch 99/200 | Loss: 0.6732</w:t>
      </w:r>
    </w:p>
    <w:p w14:paraId="2F1B3F0F" w14:textId="77777777" w:rsidR="00E1495E" w:rsidRPr="00E1495E" w:rsidRDefault="00E1495E" w:rsidP="00E1495E">
      <w:r w:rsidRPr="00E1495E">
        <w:t>Epoch 100/200 | Loss: 0.6864</w:t>
      </w:r>
    </w:p>
    <w:p w14:paraId="434EE56F" w14:textId="77777777" w:rsidR="00E1495E" w:rsidRPr="00E1495E" w:rsidRDefault="00E1495E" w:rsidP="00E1495E">
      <w:r w:rsidRPr="00E1495E">
        <w:t>Epoch 101/200 | Loss: 0.6602</w:t>
      </w:r>
    </w:p>
    <w:p w14:paraId="44C4BC00" w14:textId="77777777" w:rsidR="00E1495E" w:rsidRPr="00E1495E" w:rsidRDefault="00E1495E" w:rsidP="00E1495E">
      <w:r w:rsidRPr="00E1495E">
        <w:t>Epoch 102/200 | Loss: 0.7506</w:t>
      </w:r>
    </w:p>
    <w:p w14:paraId="4A6D1C53" w14:textId="77777777" w:rsidR="00E1495E" w:rsidRPr="00E1495E" w:rsidRDefault="00E1495E" w:rsidP="00E1495E">
      <w:r w:rsidRPr="00E1495E">
        <w:t>Epoch 103/200 | Loss: 0.7122</w:t>
      </w:r>
    </w:p>
    <w:p w14:paraId="56E46B33" w14:textId="77777777" w:rsidR="00E1495E" w:rsidRPr="00E1495E" w:rsidRDefault="00E1495E" w:rsidP="00E1495E">
      <w:r w:rsidRPr="00E1495E">
        <w:t>Epoch 104/200 | Loss: 0.7402</w:t>
      </w:r>
    </w:p>
    <w:p w14:paraId="13F17592" w14:textId="77777777" w:rsidR="00E1495E" w:rsidRPr="00E1495E" w:rsidRDefault="00E1495E" w:rsidP="00E1495E">
      <w:r w:rsidRPr="00E1495E">
        <w:t>Epoch 105/200 | Loss: 0.7327</w:t>
      </w:r>
    </w:p>
    <w:p w14:paraId="3138270D" w14:textId="77777777" w:rsidR="00E1495E" w:rsidRPr="00E1495E" w:rsidRDefault="00E1495E" w:rsidP="00E1495E">
      <w:r w:rsidRPr="00E1495E">
        <w:t>Epoch 106/200 | Loss: 0.6337</w:t>
      </w:r>
    </w:p>
    <w:p w14:paraId="523EDC5D" w14:textId="77777777" w:rsidR="00E1495E" w:rsidRPr="00E1495E" w:rsidRDefault="00E1495E" w:rsidP="00E1495E">
      <w:r w:rsidRPr="00E1495E">
        <w:t>Epoch 107/200 | Loss: 0.7244</w:t>
      </w:r>
    </w:p>
    <w:p w14:paraId="5098AFEE" w14:textId="77777777" w:rsidR="00E1495E" w:rsidRPr="00E1495E" w:rsidRDefault="00E1495E" w:rsidP="00E1495E">
      <w:r w:rsidRPr="00E1495E">
        <w:t>Epoch 108/200 | Loss: 0.7136</w:t>
      </w:r>
    </w:p>
    <w:p w14:paraId="0CA216A1" w14:textId="77777777" w:rsidR="00E1495E" w:rsidRPr="00E1495E" w:rsidRDefault="00E1495E" w:rsidP="00E1495E">
      <w:r w:rsidRPr="00E1495E">
        <w:t>Epoch 109/200 | Loss: 0.6943</w:t>
      </w:r>
    </w:p>
    <w:p w14:paraId="414AD7CF" w14:textId="77777777" w:rsidR="00E1495E" w:rsidRPr="00E1495E" w:rsidRDefault="00E1495E" w:rsidP="00E1495E">
      <w:r w:rsidRPr="00E1495E">
        <w:t>Epoch 110/200 | Loss: 0.7764</w:t>
      </w:r>
    </w:p>
    <w:p w14:paraId="6F45F850" w14:textId="77777777" w:rsidR="00E1495E" w:rsidRPr="00E1495E" w:rsidRDefault="00E1495E" w:rsidP="00E1495E">
      <w:r w:rsidRPr="00E1495E">
        <w:t>Epoch 111/200 | Loss: 0.6735</w:t>
      </w:r>
    </w:p>
    <w:p w14:paraId="6A540647" w14:textId="77777777" w:rsidR="00E1495E" w:rsidRPr="00E1495E" w:rsidRDefault="00E1495E" w:rsidP="00E1495E">
      <w:r w:rsidRPr="00E1495E">
        <w:t>Epoch 112/200 | Loss: 0.6674</w:t>
      </w:r>
    </w:p>
    <w:p w14:paraId="3481BD51" w14:textId="77777777" w:rsidR="00E1495E" w:rsidRPr="00E1495E" w:rsidRDefault="00E1495E" w:rsidP="00E1495E">
      <w:r w:rsidRPr="00E1495E">
        <w:t>Epoch 113/200 | Loss: 0.7232</w:t>
      </w:r>
    </w:p>
    <w:p w14:paraId="70489900" w14:textId="77777777" w:rsidR="00E1495E" w:rsidRPr="00E1495E" w:rsidRDefault="00E1495E" w:rsidP="00E1495E">
      <w:r w:rsidRPr="00E1495E">
        <w:t>Epoch 114/200 | Loss: 0.6574</w:t>
      </w:r>
    </w:p>
    <w:p w14:paraId="2C228744" w14:textId="77777777" w:rsidR="00E1495E" w:rsidRPr="00E1495E" w:rsidRDefault="00E1495E" w:rsidP="00E1495E">
      <w:r w:rsidRPr="00E1495E">
        <w:t>Epoch 115/200 | Loss: 0.6889</w:t>
      </w:r>
    </w:p>
    <w:p w14:paraId="43AC15B1" w14:textId="77777777" w:rsidR="00E1495E" w:rsidRPr="00E1495E" w:rsidRDefault="00E1495E" w:rsidP="00E1495E">
      <w:r w:rsidRPr="00E1495E">
        <w:t>Epoch 116/200 | Loss: 0.6669</w:t>
      </w:r>
    </w:p>
    <w:p w14:paraId="3BC906E9" w14:textId="77777777" w:rsidR="00E1495E" w:rsidRPr="00E1495E" w:rsidRDefault="00E1495E" w:rsidP="00E1495E">
      <w:r w:rsidRPr="00E1495E">
        <w:t>Epoch 117/200 | Loss: 0.7246</w:t>
      </w:r>
    </w:p>
    <w:p w14:paraId="2A1AE9CB" w14:textId="77777777" w:rsidR="00E1495E" w:rsidRPr="00E1495E" w:rsidRDefault="00E1495E" w:rsidP="00E1495E">
      <w:r w:rsidRPr="00E1495E">
        <w:t>Epoch 118/200 | Loss: 0.7057</w:t>
      </w:r>
    </w:p>
    <w:p w14:paraId="6587DFB8" w14:textId="77777777" w:rsidR="00E1495E" w:rsidRPr="00E1495E" w:rsidRDefault="00E1495E" w:rsidP="00E1495E">
      <w:r w:rsidRPr="00E1495E">
        <w:t>Epoch 119/200 | Loss: 0.6692</w:t>
      </w:r>
    </w:p>
    <w:p w14:paraId="289E80EB" w14:textId="77777777" w:rsidR="00E1495E" w:rsidRPr="00E1495E" w:rsidRDefault="00E1495E" w:rsidP="00E1495E">
      <w:r w:rsidRPr="00E1495E">
        <w:lastRenderedPageBreak/>
        <w:t>Epoch 120/200 | Loss: 0.6206</w:t>
      </w:r>
    </w:p>
    <w:p w14:paraId="63C48080" w14:textId="77777777" w:rsidR="00E1495E" w:rsidRPr="00E1495E" w:rsidRDefault="00E1495E" w:rsidP="00E1495E">
      <w:r w:rsidRPr="00E1495E">
        <w:t>Epoch 121/200 | Loss: 0.7101</w:t>
      </w:r>
    </w:p>
    <w:p w14:paraId="04829322" w14:textId="77777777" w:rsidR="00E1495E" w:rsidRPr="00E1495E" w:rsidRDefault="00E1495E" w:rsidP="00E1495E">
      <w:r w:rsidRPr="00E1495E">
        <w:t>Epoch 122/200 | Loss: 0.7110</w:t>
      </w:r>
    </w:p>
    <w:p w14:paraId="205330A8" w14:textId="77777777" w:rsidR="00E1495E" w:rsidRPr="00E1495E" w:rsidRDefault="00E1495E" w:rsidP="00E1495E">
      <w:r w:rsidRPr="00E1495E">
        <w:t>Epoch 123/200 | Loss: 0.6870</w:t>
      </w:r>
    </w:p>
    <w:p w14:paraId="327E6470" w14:textId="77777777" w:rsidR="00E1495E" w:rsidRPr="00E1495E" w:rsidRDefault="00E1495E" w:rsidP="00E1495E">
      <w:r w:rsidRPr="00E1495E">
        <w:t>Epoch 124/200 | Loss: 0.7301</w:t>
      </w:r>
    </w:p>
    <w:p w14:paraId="35DFFA80" w14:textId="77777777" w:rsidR="00E1495E" w:rsidRPr="00E1495E" w:rsidRDefault="00E1495E" w:rsidP="00E1495E">
      <w:r w:rsidRPr="00E1495E">
        <w:t>Epoch 125/200 | Loss: 0.6473</w:t>
      </w:r>
    </w:p>
    <w:p w14:paraId="6C99C3DC" w14:textId="77777777" w:rsidR="00E1495E" w:rsidRPr="00E1495E" w:rsidRDefault="00E1495E" w:rsidP="00E1495E">
      <w:r w:rsidRPr="00E1495E">
        <w:t>Epoch 126/200 | Loss: 0.6920</w:t>
      </w:r>
    </w:p>
    <w:p w14:paraId="61FBB413" w14:textId="77777777" w:rsidR="00E1495E" w:rsidRPr="00E1495E" w:rsidRDefault="00E1495E" w:rsidP="00E1495E">
      <w:r w:rsidRPr="00E1495E">
        <w:t>Epoch 127/200 | Loss: 0.6950</w:t>
      </w:r>
    </w:p>
    <w:p w14:paraId="10381F23" w14:textId="77777777" w:rsidR="00E1495E" w:rsidRPr="00E1495E" w:rsidRDefault="00E1495E" w:rsidP="00E1495E">
      <w:r w:rsidRPr="00E1495E">
        <w:t>Epoch 128/200 | Loss: 0.6819</w:t>
      </w:r>
    </w:p>
    <w:p w14:paraId="540F3A36" w14:textId="77777777" w:rsidR="00E1495E" w:rsidRPr="00E1495E" w:rsidRDefault="00E1495E" w:rsidP="00E1495E">
      <w:r w:rsidRPr="00E1495E">
        <w:t>Epoch 129/200 | Loss: 0.6712</w:t>
      </w:r>
    </w:p>
    <w:p w14:paraId="673901CE" w14:textId="77777777" w:rsidR="00E1495E" w:rsidRPr="00E1495E" w:rsidRDefault="00E1495E" w:rsidP="00E1495E">
      <w:r w:rsidRPr="00E1495E">
        <w:t>Epoch 130/200 | Loss: 0.7306</w:t>
      </w:r>
    </w:p>
    <w:p w14:paraId="11073406" w14:textId="77777777" w:rsidR="00E1495E" w:rsidRPr="00E1495E" w:rsidRDefault="00E1495E" w:rsidP="00E1495E">
      <w:r w:rsidRPr="00E1495E">
        <w:t>Epoch 131/200 | Loss: 0.6619</w:t>
      </w:r>
    </w:p>
    <w:p w14:paraId="5C638B24" w14:textId="77777777" w:rsidR="00E1495E" w:rsidRPr="00E1495E" w:rsidRDefault="00E1495E" w:rsidP="00E1495E">
      <w:r w:rsidRPr="00E1495E">
        <w:t>Epoch 132/200 | Loss: 0.7176</w:t>
      </w:r>
    </w:p>
    <w:p w14:paraId="71DDD06C" w14:textId="77777777" w:rsidR="00E1495E" w:rsidRPr="00E1495E" w:rsidRDefault="00E1495E" w:rsidP="00E1495E">
      <w:r w:rsidRPr="00E1495E">
        <w:t>Epoch 133/200 | Loss: 0.7614</w:t>
      </w:r>
    </w:p>
    <w:p w14:paraId="6591B219" w14:textId="77777777" w:rsidR="00E1495E" w:rsidRPr="00E1495E" w:rsidRDefault="00E1495E" w:rsidP="00E1495E">
      <w:r w:rsidRPr="00E1495E">
        <w:t>Epoch 134/200 | Loss: 0.7059</w:t>
      </w:r>
    </w:p>
    <w:p w14:paraId="216A5475" w14:textId="77777777" w:rsidR="00E1495E" w:rsidRPr="00E1495E" w:rsidRDefault="00E1495E" w:rsidP="00E1495E">
      <w:r w:rsidRPr="00E1495E">
        <w:t>Epoch 135/200 | Loss: 0.7148</w:t>
      </w:r>
    </w:p>
    <w:p w14:paraId="0736CB26" w14:textId="77777777" w:rsidR="00E1495E" w:rsidRPr="00E1495E" w:rsidRDefault="00E1495E" w:rsidP="00E1495E">
      <w:r w:rsidRPr="00E1495E">
        <w:t>Epoch 136/200 | Loss: 0.6798</w:t>
      </w:r>
    </w:p>
    <w:p w14:paraId="5C1C1E96" w14:textId="77777777" w:rsidR="00E1495E" w:rsidRPr="00E1495E" w:rsidRDefault="00E1495E" w:rsidP="00E1495E">
      <w:r w:rsidRPr="00E1495E">
        <w:t>Epoch 137/200 | Loss: 0.7628</w:t>
      </w:r>
    </w:p>
    <w:p w14:paraId="3DCE39A8" w14:textId="77777777" w:rsidR="00E1495E" w:rsidRPr="00E1495E" w:rsidRDefault="00E1495E" w:rsidP="00E1495E">
      <w:r w:rsidRPr="00E1495E">
        <w:t>Epoch 138/200 | Loss: 0.6571</w:t>
      </w:r>
    </w:p>
    <w:p w14:paraId="2B86C1B7" w14:textId="77777777" w:rsidR="00E1495E" w:rsidRPr="00E1495E" w:rsidRDefault="00E1495E" w:rsidP="00E1495E">
      <w:r w:rsidRPr="00E1495E">
        <w:t>Epoch 139/200 | Loss: 0.6984</w:t>
      </w:r>
    </w:p>
    <w:p w14:paraId="6BC26198" w14:textId="77777777" w:rsidR="00E1495E" w:rsidRPr="00E1495E" w:rsidRDefault="00E1495E" w:rsidP="00E1495E">
      <w:r w:rsidRPr="00E1495E">
        <w:t>Epoch 140/200 | Loss: 0.7028</w:t>
      </w:r>
    </w:p>
    <w:p w14:paraId="1B26F570" w14:textId="77777777" w:rsidR="00E1495E" w:rsidRPr="00E1495E" w:rsidRDefault="00E1495E" w:rsidP="00E1495E">
      <w:r w:rsidRPr="00E1495E">
        <w:t>Epoch 141/200 | Loss: 0.6482</w:t>
      </w:r>
    </w:p>
    <w:p w14:paraId="40A28ED9" w14:textId="77777777" w:rsidR="00E1495E" w:rsidRPr="00E1495E" w:rsidRDefault="00E1495E" w:rsidP="00E1495E">
      <w:r w:rsidRPr="00E1495E">
        <w:t>Epoch 142/200 | Loss: 0.7292</w:t>
      </w:r>
    </w:p>
    <w:p w14:paraId="374EE769" w14:textId="77777777" w:rsidR="00E1495E" w:rsidRPr="00E1495E" w:rsidRDefault="00E1495E" w:rsidP="00E1495E">
      <w:r w:rsidRPr="00E1495E">
        <w:t>Epoch 143/200 | Loss: 0.6866</w:t>
      </w:r>
    </w:p>
    <w:p w14:paraId="6910730B" w14:textId="77777777" w:rsidR="00E1495E" w:rsidRPr="00E1495E" w:rsidRDefault="00E1495E" w:rsidP="00E1495E">
      <w:r w:rsidRPr="00E1495E">
        <w:t>Epoch 144/200 | Loss: 0.6399</w:t>
      </w:r>
    </w:p>
    <w:p w14:paraId="371A6D46" w14:textId="77777777" w:rsidR="00E1495E" w:rsidRPr="00E1495E" w:rsidRDefault="00E1495E" w:rsidP="00E1495E">
      <w:r w:rsidRPr="00E1495E">
        <w:t>Epoch 145/200 | Loss: 0.7022</w:t>
      </w:r>
    </w:p>
    <w:p w14:paraId="0BDEEF13" w14:textId="77777777" w:rsidR="00E1495E" w:rsidRPr="00E1495E" w:rsidRDefault="00E1495E" w:rsidP="00E1495E">
      <w:r w:rsidRPr="00E1495E">
        <w:t>Epoch 146/200 | Loss: 0.6492</w:t>
      </w:r>
    </w:p>
    <w:p w14:paraId="02865AD0" w14:textId="77777777" w:rsidR="00E1495E" w:rsidRPr="00E1495E" w:rsidRDefault="00E1495E" w:rsidP="00E1495E">
      <w:r w:rsidRPr="00E1495E">
        <w:t>Epoch 147/200 | Loss: 0.6778</w:t>
      </w:r>
    </w:p>
    <w:p w14:paraId="775685CC" w14:textId="77777777" w:rsidR="00E1495E" w:rsidRPr="00E1495E" w:rsidRDefault="00E1495E" w:rsidP="00E1495E">
      <w:r w:rsidRPr="00E1495E">
        <w:t>Epoch 148/200 | Loss: 0.6539</w:t>
      </w:r>
    </w:p>
    <w:p w14:paraId="4D57D1B5" w14:textId="77777777" w:rsidR="00E1495E" w:rsidRPr="00E1495E" w:rsidRDefault="00E1495E" w:rsidP="00E1495E">
      <w:r w:rsidRPr="00E1495E">
        <w:t>Epoch 149/200 | Loss: 0.7022</w:t>
      </w:r>
    </w:p>
    <w:p w14:paraId="3D14DB34" w14:textId="77777777" w:rsidR="00E1495E" w:rsidRPr="00E1495E" w:rsidRDefault="00E1495E" w:rsidP="00E1495E">
      <w:r w:rsidRPr="00E1495E">
        <w:t>Epoch 150/200 | Loss: 0.7572</w:t>
      </w:r>
    </w:p>
    <w:p w14:paraId="642A3A8C" w14:textId="77777777" w:rsidR="00E1495E" w:rsidRPr="00E1495E" w:rsidRDefault="00E1495E" w:rsidP="00E1495E">
      <w:r w:rsidRPr="00E1495E">
        <w:lastRenderedPageBreak/>
        <w:t>Epoch 151/200 | Loss: 0.6815</w:t>
      </w:r>
    </w:p>
    <w:p w14:paraId="4314F2D6" w14:textId="77777777" w:rsidR="00E1495E" w:rsidRPr="00E1495E" w:rsidRDefault="00E1495E" w:rsidP="00E1495E">
      <w:r w:rsidRPr="00E1495E">
        <w:t>Epoch 152/200 | Loss: 0.6644</w:t>
      </w:r>
    </w:p>
    <w:p w14:paraId="15B4DDC0" w14:textId="77777777" w:rsidR="00E1495E" w:rsidRPr="00E1495E" w:rsidRDefault="00E1495E" w:rsidP="00E1495E">
      <w:r w:rsidRPr="00E1495E">
        <w:t>Epoch 153/200 | Loss: 0.7284</w:t>
      </w:r>
    </w:p>
    <w:p w14:paraId="56ABD8B4" w14:textId="77777777" w:rsidR="00E1495E" w:rsidRPr="00E1495E" w:rsidRDefault="00E1495E" w:rsidP="00E1495E">
      <w:r w:rsidRPr="00E1495E">
        <w:t>Epoch 154/200 | Loss: 0.7032</w:t>
      </w:r>
    </w:p>
    <w:p w14:paraId="19A555F2" w14:textId="77777777" w:rsidR="00E1495E" w:rsidRPr="00E1495E" w:rsidRDefault="00E1495E" w:rsidP="00E1495E">
      <w:r w:rsidRPr="00E1495E">
        <w:t>Epoch 155/200 | Loss: 0.7046</w:t>
      </w:r>
    </w:p>
    <w:p w14:paraId="76DEF59C" w14:textId="77777777" w:rsidR="00E1495E" w:rsidRPr="00E1495E" w:rsidRDefault="00E1495E" w:rsidP="00E1495E">
      <w:r w:rsidRPr="00E1495E">
        <w:t>Epoch 156/200 | Loss: 0.6671</w:t>
      </w:r>
    </w:p>
    <w:p w14:paraId="62815390" w14:textId="77777777" w:rsidR="00E1495E" w:rsidRPr="00E1495E" w:rsidRDefault="00E1495E" w:rsidP="00E1495E">
      <w:r w:rsidRPr="00E1495E">
        <w:t>Epoch 157/200 | Loss: 0.7130</w:t>
      </w:r>
    </w:p>
    <w:p w14:paraId="166F98C0" w14:textId="77777777" w:rsidR="00E1495E" w:rsidRPr="00E1495E" w:rsidRDefault="00E1495E" w:rsidP="00E1495E">
      <w:r w:rsidRPr="00E1495E">
        <w:t>Epoch 158/200 | Loss: 0.7144</w:t>
      </w:r>
    </w:p>
    <w:p w14:paraId="5243C4A2" w14:textId="77777777" w:rsidR="00E1495E" w:rsidRPr="00E1495E" w:rsidRDefault="00E1495E" w:rsidP="00E1495E">
      <w:r w:rsidRPr="00E1495E">
        <w:t>Epoch 159/200 | Loss: 0.6986</w:t>
      </w:r>
    </w:p>
    <w:p w14:paraId="0CDB4E40" w14:textId="77777777" w:rsidR="00E1495E" w:rsidRPr="00E1495E" w:rsidRDefault="00E1495E" w:rsidP="00E1495E">
      <w:r w:rsidRPr="00E1495E">
        <w:t>Epoch 160/200 | Loss: 0.6723</w:t>
      </w:r>
    </w:p>
    <w:p w14:paraId="5455A718" w14:textId="77777777" w:rsidR="00E1495E" w:rsidRPr="00E1495E" w:rsidRDefault="00E1495E" w:rsidP="00E1495E">
      <w:r w:rsidRPr="00E1495E">
        <w:t>Epoch 161/200 | Loss: 0.6765</w:t>
      </w:r>
    </w:p>
    <w:p w14:paraId="74F8263F" w14:textId="77777777" w:rsidR="00E1495E" w:rsidRPr="00E1495E" w:rsidRDefault="00E1495E" w:rsidP="00E1495E">
      <w:r w:rsidRPr="00E1495E">
        <w:t>Epoch 162/200 | Loss: 0.6532</w:t>
      </w:r>
    </w:p>
    <w:p w14:paraId="6EE0399E" w14:textId="77777777" w:rsidR="00E1495E" w:rsidRPr="00E1495E" w:rsidRDefault="00E1495E" w:rsidP="00E1495E">
      <w:r w:rsidRPr="00E1495E">
        <w:t>Epoch 163/200 | Loss: 0.6914</w:t>
      </w:r>
    </w:p>
    <w:p w14:paraId="2B0F509F" w14:textId="77777777" w:rsidR="00E1495E" w:rsidRPr="00E1495E" w:rsidRDefault="00E1495E" w:rsidP="00E1495E">
      <w:r w:rsidRPr="00E1495E">
        <w:t>Epoch 164/200 | Loss: 0.6969</w:t>
      </w:r>
    </w:p>
    <w:p w14:paraId="05949EBC" w14:textId="77777777" w:rsidR="00E1495E" w:rsidRPr="00E1495E" w:rsidRDefault="00E1495E" w:rsidP="00E1495E">
      <w:r w:rsidRPr="00E1495E">
        <w:t>Epoch 165/200 | Loss: 0.6640</w:t>
      </w:r>
    </w:p>
    <w:p w14:paraId="319A43E7" w14:textId="77777777" w:rsidR="00E1495E" w:rsidRPr="00E1495E" w:rsidRDefault="00E1495E" w:rsidP="00E1495E">
      <w:r w:rsidRPr="00E1495E">
        <w:t>Epoch 166/200 | Loss: 0.7150</w:t>
      </w:r>
    </w:p>
    <w:p w14:paraId="062BB1D7" w14:textId="77777777" w:rsidR="00E1495E" w:rsidRPr="00E1495E" w:rsidRDefault="00E1495E" w:rsidP="00E1495E">
      <w:r w:rsidRPr="00E1495E">
        <w:t>Epoch 167/200 | Loss: 0.6808</w:t>
      </w:r>
    </w:p>
    <w:p w14:paraId="55522C11" w14:textId="77777777" w:rsidR="00E1495E" w:rsidRPr="00E1495E" w:rsidRDefault="00E1495E" w:rsidP="00E1495E">
      <w:r w:rsidRPr="00E1495E">
        <w:t>Epoch 168/200 | Loss: 0.6784</w:t>
      </w:r>
    </w:p>
    <w:p w14:paraId="4C717366" w14:textId="77777777" w:rsidR="00E1495E" w:rsidRPr="00E1495E" w:rsidRDefault="00E1495E" w:rsidP="00E1495E">
      <w:r w:rsidRPr="00E1495E">
        <w:t>Epoch 169/200 | Loss: 0.6593</w:t>
      </w:r>
    </w:p>
    <w:p w14:paraId="3764E71F" w14:textId="77777777" w:rsidR="00E1495E" w:rsidRPr="00E1495E" w:rsidRDefault="00E1495E" w:rsidP="00E1495E">
      <w:r w:rsidRPr="00E1495E">
        <w:t>Epoch 170/200 | Loss: 0.7479</w:t>
      </w:r>
    </w:p>
    <w:p w14:paraId="35036CA6" w14:textId="77777777" w:rsidR="00E1495E" w:rsidRPr="00E1495E" w:rsidRDefault="00E1495E" w:rsidP="00E1495E">
      <w:r w:rsidRPr="00E1495E">
        <w:t>Epoch 171/200 | Loss: 0.6402</w:t>
      </w:r>
    </w:p>
    <w:p w14:paraId="5F6BF4B8" w14:textId="77777777" w:rsidR="00E1495E" w:rsidRPr="00E1495E" w:rsidRDefault="00E1495E" w:rsidP="00E1495E">
      <w:r w:rsidRPr="00E1495E">
        <w:t>Epoch 172/200 | Loss: 0.6338</w:t>
      </w:r>
    </w:p>
    <w:p w14:paraId="4B981D92" w14:textId="77777777" w:rsidR="00E1495E" w:rsidRPr="00E1495E" w:rsidRDefault="00E1495E" w:rsidP="00E1495E">
      <w:r w:rsidRPr="00E1495E">
        <w:t>Epoch 173/200 | Loss: 0.7197</w:t>
      </w:r>
    </w:p>
    <w:p w14:paraId="25B34501" w14:textId="77777777" w:rsidR="00E1495E" w:rsidRPr="00E1495E" w:rsidRDefault="00E1495E" w:rsidP="00E1495E">
      <w:r w:rsidRPr="00E1495E">
        <w:t>Epoch 174/200 | Loss: 0.7062</w:t>
      </w:r>
    </w:p>
    <w:p w14:paraId="696AFE78" w14:textId="77777777" w:rsidR="00E1495E" w:rsidRPr="00E1495E" w:rsidRDefault="00E1495E" w:rsidP="00E1495E">
      <w:r w:rsidRPr="00E1495E">
        <w:t>Epoch 175/200 | Loss: 0.7203</w:t>
      </w:r>
    </w:p>
    <w:p w14:paraId="48B129E5" w14:textId="77777777" w:rsidR="00E1495E" w:rsidRPr="00E1495E" w:rsidRDefault="00E1495E" w:rsidP="00E1495E">
      <w:r w:rsidRPr="00E1495E">
        <w:t>Epoch 176/200 | Loss: 0.6732</w:t>
      </w:r>
    </w:p>
    <w:p w14:paraId="4FA10A09" w14:textId="77777777" w:rsidR="00E1495E" w:rsidRPr="00E1495E" w:rsidRDefault="00E1495E" w:rsidP="00E1495E">
      <w:r w:rsidRPr="00E1495E">
        <w:t>Epoch 177/200 | Loss: 0.6742</w:t>
      </w:r>
    </w:p>
    <w:p w14:paraId="700ADEEC" w14:textId="77777777" w:rsidR="00E1495E" w:rsidRPr="00E1495E" w:rsidRDefault="00E1495E" w:rsidP="00E1495E">
      <w:r w:rsidRPr="00E1495E">
        <w:t>Epoch 178/200 | Loss: 0.6252</w:t>
      </w:r>
    </w:p>
    <w:p w14:paraId="6C16F3E6" w14:textId="77777777" w:rsidR="00E1495E" w:rsidRPr="00E1495E" w:rsidRDefault="00E1495E" w:rsidP="00E1495E">
      <w:r w:rsidRPr="00E1495E">
        <w:t>Epoch 179/200 | Loss: 0.6511</w:t>
      </w:r>
    </w:p>
    <w:p w14:paraId="4797BB9C" w14:textId="77777777" w:rsidR="00E1495E" w:rsidRPr="00E1495E" w:rsidRDefault="00E1495E" w:rsidP="00E1495E">
      <w:r w:rsidRPr="00E1495E">
        <w:t>Epoch 180/200 | Loss: 0.6390</w:t>
      </w:r>
    </w:p>
    <w:p w14:paraId="23052FA8" w14:textId="77777777" w:rsidR="00E1495E" w:rsidRPr="00E1495E" w:rsidRDefault="00E1495E" w:rsidP="00E1495E">
      <w:r w:rsidRPr="00E1495E">
        <w:t>Epoch 181/200 | Loss: 0.6880</w:t>
      </w:r>
    </w:p>
    <w:p w14:paraId="19020DA9" w14:textId="77777777" w:rsidR="00E1495E" w:rsidRPr="00E1495E" w:rsidRDefault="00E1495E" w:rsidP="00E1495E">
      <w:r w:rsidRPr="00E1495E">
        <w:lastRenderedPageBreak/>
        <w:t>Epoch 182/200 | Loss: 0.6630</w:t>
      </w:r>
    </w:p>
    <w:p w14:paraId="7ED2C6C3" w14:textId="77777777" w:rsidR="00E1495E" w:rsidRPr="00E1495E" w:rsidRDefault="00E1495E" w:rsidP="00E1495E">
      <w:r w:rsidRPr="00E1495E">
        <w:t>Epoch 183/200 | Loss: 0.6290</w:t>
      </w:r>
    </w:p>
    <w:p w14:paraId="772013C8" w14:textId="77777777" w:rsidR="00E1495E" w:rsidRPr="00E1495E" w:rsidRDefault="00E1495E" w:rsidP="00E1495E">
      <w:r w:rsidRPr="00E1495E">
        <w:t>Epoch 184/200 | Loss: 0.6603</w:t>
      </w:r>
    </w:p>
    <w:p w14:paraId="24A3E40E" w14:textId="77777777" w:rsidR="00E1495E" w:rsidRPr="00E1495E" w:rsidRDefault="00E1495E" w:rsidP="00E1495E">
      <w:r w:rsidRPr="00E1495E">
        <w:t>Epoch 185/200 | Loss: 0.6846</w:t>
      </w:r>
    </w:p>
    <w:p w14:paraId="3E70C56D" w14:textId="77777777" w:rsidR="00E1495E" w:rsidRPr="00E1495E" w:rsidRDefault="00E1495E" w:rsidP="00E1495E">
      <w:r w:rsidRPr="00E1495E">
        <w:t>Epoch 186/200 | Loss: 0.6720</w:t>
      </w:r>
    </w:p>
    <w:p w14:paraId="0752C65C" w14:textId="77777777" w:rsidR="00E1495E" w:rsidRPr="00E1495E" w:rsidRDefault="00E1495E" w:rsidP="00E1495E">
      <w:r w:rsidRPr="00E1495E">
        <w:t>Epoch 187/200 | Loss: 0.7172</w:t>
      </w:r>
    </w:p>
    <w:p w14:paraId="0D907025" w14:textId="77777777" w:rsidR="00E1495E" w:rsidRPr="00E1495E" w:rsidRDefault="00E1495E" w:rsidP="00E1495E">
      <w:r w:rsidRPr="00E1495E">
        <w:t>Epoch 188/200 | Loss: 0.7023</w:t>
      </w:r>
    </w:p>
    <w:p w14:paraId="792B022C" w14:textId="77777777" w:rsidR="00E1495E" w:rsidRPr="00E1495E" w:rsidRDefault="00E1495E" w:rsidP="00E1495E">
      <w:r w:rsidRPr="00E1495E">
        <w:t>Epoch 189/200 | Loss: 0.7101</w:t>
      </w:r>
    </w:p>
    <w:p w14:paraId="01FF3DCF" w14:textId="77777777" w:rsidR="00E1495E" w:rsidRPr="00E1495E" w:rsidRDefault="00E1495E" w:rsidP="00E1495E">
      <w:r w:rsidRPr="00E1495E">
        <w:t>Epoch 190/200 | Loss: 0.6243</w:t>
      </w:r>
    </w:p>
    <w:p w14:paraId="37F2F05D" w14:textId="77777777" w:rsidR="00E1495E" w:rsidRPr="00E1495E" w:rsidRDefault="00E1495E" w:rsidP="00E1495E">
      <w:r w:rsidRPr="00E1495E">
        <w:t>Epoch 191/200 | Loss: 0.6161</w:t>
      </w:r>
    </w:p>
    <w:p w14:paraId="7DFBE22C" w14:textId="77777777" w:rsidR="00E1495E" w:rsidRPr="00E1495E" w:rsidRDefault="00E1495E" w:rsidP="00E1495E">
      <w:r w:rsidRPr="00E1495E">
        <w:t>Epoch 192/200 | Loss: 0.6956</w:t>
      </w:r>
    </w:p>
    <w:p w14:paraId="4320A047" w14:textId="77777777" w:rsidR="00E1495E" w:rsidRPr="00E1495E" w:rsidRDefault="00E1495E" w:rsidP="00E1495E">
      <w:r w:rsidRPr="00E1495E">
        <w:t>Epoch 193/200 | Loss: 0.6401</w:t>
      </w:r>
    </w:p>
    <w:p w14:paraId="55B1AC04" w14:textId="77777777" w:rsidR="00E1495E" w:rsidRPr="00E1495E" w:rsidRDefault="00E1495E" w:rsidP="00E1495E">
      <w:r w:rsidRPr="00E1495E">
        <w:t>Epoch 194/200 | Loss: 0.6804</w:t>
      </w:r>
    </w:p>
    <w:p w14:paraId="1C2108B2" w14:textId="77777777" w:rsidR="00E1495E" w:rsidRPr="00E1495E" w:rsidRDefault="00E1495E" w:rsidP="00E1495E">
      <w:r w:rsidRPr="00E1495E">
        <w:t>Epoch 195/200 | Loss: 0.7024</w:t>
      </w:r>
    </w:p>
    <w:p w14:paraId="3A575614" w14:textId="77777777" w:rsidR="00E1495E" w:rsidRPr="00E1495E" w:rsidRDefault="00E1495E" w:rsidP="00E1495E">
      <w:r w:rsidRPr="00E1495E">
        <w:t>Epoch 196/200 | Loss: 0.6487</w:t>
      </w:r>
    </w:p>
    <w:p w14:paraId="438E06B2" w14:textId="77777777" w:rsidR="00E1495E" w:rsidRPr="00E1495E" w:rsidRDefault="00E1495E" w:rsidP="00E1495E">
      <w:r w:rsidRPr="00E1495E">
        <w:t>Epoch 197/200 | Loss: 0.6443</w:t>
      </w:r>
    </w:p>
    <w:p w14:paraId="3AA3B4CE" w14:textId="77777777" w:rsidR="00E1495E" w:rsidRPr="00E1495E" w:rsidRDefault="00E1495E" w:rsidP="00E1495E">
      <w:r w:rsidRPr="00E1495E">
        <w:t>Epoch 198/200 | Loss: 0.6122</w:t>
      </w:r>
    </w:p>
    <w:p w14:paraId="355C0A05" w14:textId="77777777" w:rsidR="00E1495E" w:rsidRPr="00E1495E" w:rsidRDefault="00E1495E" w:rsidP="00E1495E">
      <w:r w:rsidRPr="00E1495E">
        <w:t>Epoch 199/200 | Loss: 0.6687</w:t>
      </w:r>
    </w:p>
    <w:p w14:paraId="26F92AB9" w14:textId="77777777" w:rsidR="00E1495E" w:rsidRPr="00E1495E" w:rsidRDefault="00E1495E" w:rsidP="00E1495E">
      <w:r w:rsidRPr="00E1495E">
        <w:t>Epoch 200/200 | Loss: 0.6267</w:t>
      </w:r>
    </w:p>
    <w:p w14:paraId="3FE8CAEE" w14:textId="77777777" w:rsidR="00E1495E" w:rsidRPr="00E1495E" w:rsidRDefault="00E1495E" w:rsidP="00E1495E">
      <w:r w:rsidRPr="00E1495E">
        <w:drawing>
          <wp:inline distT="0" distB="0" distL="0" distR="0" wp14:anchorId="26CB9241" wp14:editId="38B17631">
            <wp:extent cx="5731510" cy="2382520"/>
            <wp:effectExtent l="0" t="0" r="2540" b="0"/>
            <wp:docPr id="494676782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DF07D" w14:textId="77777777" w:rsidR="00E1495E" w:rsidRPr="00E1495E" w:rsidRDefault="00E1495E" w:rsidP="00E1495E">
      <w:r w:rsidRPr="00E1495E">
        <w:lastRenderedPageBreak/>
        <w:drawing>
          <wp:inline distT="0" distB="0" distL="0" distR="0" wp14:anchorId="6AB68D0D" wp14:editId="6CADD767">
            <wp:extent cx="5731510" cy="2382520"/>
            <wp:effectExtent l="0" t="0" r="2540" b="0"/>
            <wp:docPr id="109196136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FD80E" w14:textId="77777777" w:rsidR="00E1495E" w:rsidRPr="00E1495E" w:rsidRDefault="00E1495E" w:rsidP="00E1495E">
      <w:r w:rsidRPr="00E1495E">
        <w:drawing>
          <wp:inline distT="0" distB="0" distL="0" distR="0" wp14:anchorId="784E1C09" wp14:editId="3E89A2D5">
            <wp:extent cx="5731510" cy="2152015"/>
            <wp:effectExtent l="0" t="0" r="2540" b="635"/>
            <wp:docPr id="185263761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07975" w14:textId="77777777" w:rsidR="00E1495E" w:rsidRPr="00E1495E" w:rsidRDefault="00E1495E" w:rsidP="00E1495E">
      <w:r w:rsidRPr="00E1495E">
        <w:t>Split 3 Accuracy: 0.7143</w:t>
      </w:r>
    </w:p>
    <w:p w14:paraId="43D07EC1" w14:textId="77777777" w:rsidR="00E1495E" w:rsidRPr="00E1495E" w:rsidRDefault="00E1495E" w:rsidP="00E1495E">
      <w:r w:rsidRPr="00E1495E">
        <w:lastRenderedPageBreak/>
        <w:drawing>
          <wp:inline distT="0" distB="0" distL="0" distR="0" wp14:anchorId="6796902F" wp14:editId="6043BBF1">
            <wp:extent cx="4853940" cy="4145280"/>
            <wp:effectExtent l="0" t="0" r="3810" b="7620"/>
            <wp:docPr id="55077687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B989E" w14:textId="77777777" w:rsidR="00E1495E" w:rsidRPr="00E1495E" w:rsidRDefault="00E1495E" w:rsidP="00E1495E">
      <w:r w:rsidRPr="00E1495E">
        <w:drawing>
          <wp:inline distT="0" distB="0" distL="0" distR="0" wp14:anchorId="1626524A" wp14:editId="499508EF">
            <wp:extent cx="5181600" cy="4145280"/>
            <wp:effectExtent l="0" t="0" r="0" b="7620"/>
            <wp:docPr id="2065348283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AAB74" w14:textId="77777777" w:rsidR="00E1495E" w:rsidRPr="00E1495E" w:rsidRDefault="00E1495E" w:rsidP="00E1495E"/>
    <w:p w14:paraId="51D07AF9" w14:textId="77777777" w:rsidR="00E1495E" w:rsidRPr="00E1495E" w:rsidRDefault="00E1495E" w:rsidP="00E1495E">
      <w:r w:rsidRPr="00E1495E">
        <w:lastRenderedPageBreak/>
        <w:t>=== ENV2 Split 4/5 ===</w:t>
      </w:r>
    </w:p>
    <w:p w14:paraId="460A89A2" w14:textId="77777777" w:rsidR="00E1495E" w:rsidRPr="00E1495E" w:rsidRDefault="00E1495E" w:rsidP="00E1495E">
      <w:r w:rsidRPr="00E1495E">
        <w:t>After oversampling, class counts: Counter({1: 44, 0: 44})</w:t>
      </w:r>
    </w:p>
    <w:p w14:paraId="1D4EEA43" w14:textId="77777777" w:rsidR="00E1495E" w:rsidRPr="00E1495E" w:rsidRDefault="00E1495E" w:rsidP="00E1495E">
      <w:hyperlink r:id="rId113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777DE115" w14:textId="77777777" w:rsidR="00E1495E" w:rsidRPr="00E1495E" w:rsidRDefault="00E1495E" w:rsidP="00E1495E">
      <w:r w:rsidRPr="00E1495E">
        <w:t xml:space="preserve">  warnings.warn(out)</w:t>
      </w:r>
    </w:p>
    <w:p w14:paraId="3330CD2E" w14:textId="77777777" w:rsidR="00E1495E" w:rsidRPr="00E1495E" w:rsidRDefault="00E1495E" w:rsidP="00E1495E">
      <w:r w:rsidRPr="00E1495E">
        <w:t>Epoch 1/200 | Loss: 0.7365</w:t>
      </w:r>
    </w:p>
    <w:p w14:paraId="723C1C93" w14:textId="77777777" w:rsidR="00E1495E" w:rsidRPr="00E1495E" w:rsidRDefault="00E1495E" w:rsidP="00E1495E">
      <w:r w:rsidRPr="00E1495E">
        <w:t>Epoch 2/200 | Loss: 0.7794</w:t>
      </w:r>
    </w:p>
    <w:p w14:paraId="07211C75" w14:textId="77777777" w:rsidR="00E1495E" w:rsidRPr="00E1495E" w:rsidRDefault="00E1495E" w:rsidP="00E1495E">
      <w:r w:rsidRPr="00E1495E">
        <w:t>Epoch 3/200 | Loss: 0.7775</w:t>
      </w:r>
    </w:p>
    <w:p w14:paraId="1C4D5B18" w14:textId="77777777" w:rsidR="00E1495E" w:rsidRPr="00E1495E" w:rsidRDefault="00E1495E" w:rsidP="00E1495E">
      <w:r w:rsidRPr="00E1495E">
        <w:t>Epoch 4/200 | Loss: 0.7565</w:t>
      </w:r>
    </w:p>
    <w:p w14:paraId="5EAC7019" w14:textId="77777777" w:rsidR="00E1495E" w:rsidRPr="00E1495E" w:rsidRDefault="00E1495E" w:rsidP="00E1495E">
      <w:r w:rsidRPr="00E1495E">
        <w:t>Epoch 5/200 | Loss: 0.7675</w:t>
      </w:r>
    </w:p>
    <w:p w14:paraId="18555AC2" w14:textId="77777777" w:rsidR="00E1495E" w:rsidRPr="00E1495E" w:rsidRDefault="00E1495E" w:rsidP="00E1495E">
      <w:r w:rsidRPr="00E1495E">
        <w:t>Epoch 6/200 | Loss: 0.7740</w:t>
      </w:r>
    </w:p>
    <w:p w14:paraId="1D8778A1" w14:textId="77777777" w:rsidR="00E1495E" w:rsidRPr="00E1495E" w:rsidRDefault="00E1495E" w:rsidP="00E1495E">
      <w:r w:rsidRPr="00E1495E">
        <w:t>Epoch 7/200 | Loss: 0.7106</w:t>
      </w:r>
    </w:p>
    <w:p w14:paraId="712B7C25" w14:textId="77777777" w:rsidR="00E1495E" w:rsidRPr="00E1495E" w:rsidRDefault="00E1495E" w:rsidP="00E1495E">
      <w:r w:rsidRPr="00E1495E">
        <w:t>Epoch 8/200 | Loss: 0.6997</w:t>
      </w:r>
    </w:p>
    <w:p w14:paraId="2C469878" w14:textId="77777777" w:rsidR="00E1495E" w:rsidRPr="00E1495E" w:rsidRDefault="00E1495E" w:rsidP="00E1495E">
      <w:r w:rsidRPr="00E1495E">
        <w:t>Epoch 9/200 | Loss: 0.7967</w:t>
      </w:r>
    </w:p>
    <w:p w14:paraId="2B540558" w14:textId="77777777" w:rsidR="00E1495E" w:rsidRPr="00E1495E" w:rsidRDefault="00E1495E" w:rsidP="00E1495E">
      <w:r w:rsidRPr="00E1495E">
        <w:t>Epoch 10/200 | Loss: 0.7207</w:t>
      </w:r>
    </w:p>
    <w:p w14:paraId="515DBAF6" w14:textId="77777777" w:rsidR="00E1495E" w:rsidRPr="00E1495E" w:rsidRDefault="00E1495E" w:rsidP="00E1495E">
      <w:r w:rsidRPr="00E1495E">
        <w:t>Epoch 11/200 | Loss: 0.7855</w:t>
      </w:r>
    </w:p>
    <w:p w14:paraId="13DA5FD6" w14:textId="77777777" w:rsidR="00E1495E" w:rsidRPr="00E1495E" w:rsidRDefault="00E1495E" w:rsidP="00E1495E">
      <w:r w:rsidRPr="00E1495E">
        <w:t>Epoch 12/200 | Loss: 0.7814</w:t>
      </w:r>
    </w:p>
    <w:p w14:paraId="3B9B60DF" w14:textId="77777777" w:rsidR="00E1495E" w:rsidRPr="00E1495E" w:rsidRDefault="00E1495E" w:rsidP="00E1495E">
      <w:r w:rsidRPr="00E1495E">
        <w:t>Epoch 13/200 | Loss: 0.7831</w:t>
      </w:r>
    </w:p>
    <w:p w14:paraId="52E01377" w14:textId="77777777" w:rsidR="00E1495E" w:rsidRPr="00E1495E" w:rsidRDefault="00E1495E" w:rsidP="00E1495E">
      <w:r w:rsidRPr="00E1495E">
        <w:t>Epoch 14/200 | Loss: 0.8373</w:t>
      </w:r>
    </w:p>
    <w:p w14:paraId="7957AEDE" w14:textId="77777777" w:rsidR="00E1495E" w:rsidRPr="00E1495E" w:rsidRDefault="00E1495E" w:rsidP="00E1495E">
      <w:r w:rsidRPr="00E1495E">
        <w:t>Epoch 15/200 | Loss: 0.7046</w:t>
      </w:r>
    </w:p>
    <w:p w14:paraId="33DC7768" w14:textId="77777777" w:rsidR="00E1495E" w:rsidRPr="00E1495E" w:rsidRDefault="00E1495E" w:rsidP="00E1495E">
      <w:r w:rsidRPr="00E1495E">
        <w:t>Epoch 16/200 | Loss: 0.7396</w:t>
      </w:r>
    </w:p>
    <w:p w14:paraId="2BDD94E5" w14:textId="77777777" w:rsidR="00E1495E" w:rsidRPr="00E1495E" w:rsidRDefault="00E1495E" w:rsidP="00E1495E">
      <w:r w:rsidRPr="00E1495E">
        <w:t>Epoch 17/200 | Loss: 0.7269</w:t>
      </w:r>
    </w:p>
    <w:p w14:paraId="6EA5CCEF" w14:textId="77777777" w:rsidR="00E1495E" w:rsidRPr="00E1495E" w:rsidRDefault="00E1495E" w:rsidP="00E1495E">
      <w:r w:rsidRPr="00E1495E">
        <w:t>Epoch 18/200 | Loss: 0.7806</w:t>
      </w:r>
    </w:p>
    <w:p w14:paraId="69B3F26B" w14:textId="77777777" w:rsidR="00E1495E" w:rsidRPr="00E1495E" w:rsidRDefault="00E1495E" w:rsidP="00E1495E">
      <w:r w:rsidRPr="00E1495E">
        <w:t>Epoch 19/200 | Loss: 0.8696</w:t>
      </w:r>
    </w:p>
    <w:p w14:paraId="3767EDFB" w14:textId="77777777" w:rsidR="00E1495E" w:rsidRPr="00E1495E" w:rsidRDefault="00E1495E" w:rsidP="00E1495E">
      <w:r w:rsidRPr="00E1495E">
        <w:t>Epoch 20/200 | Loss: 0.7621</w:t>
      </w:r>
    </w:p>
    <w:p w14:paraId="29217A5F" w14:textId="77777777" w:rsidR="00E1495E" w:rsidRPr="00E1495E" w:rsidRDefault="00E1495E" w:rsidP="00E1495E">
      <w:r w:rsidRPr="00E1495E">
        <w:t>Epoch 21/200 | Loss: 0.8178</w:t>
      </w:r>
    </w:p>
    <w:p w14:paraId="04604D3B" w14:textId="77777777" w:rsidR="00E1495E" w:rsidRPr="00E1495E" w:rsidRDefault="00E1495E" w:rsidP="00E1495E">
      <w:r w:rsidRPr="00E1495E">
        <w:t>Epoch 22/200 | Loss: 0.7349</w:t>
      </w:r>
    </w:p>
    <w:p w14:paraId="7D7F852E" w14:textId="77777777" w:rsidR="00E1495E" w:rsidRPr="00E1495E" w:rsidRDefault="00E1495E" w:rsidP="00E1495E">
      <w:r w:rsidRPr="00E1495E">
        <w:t>Epoch 23/200 | Loss: 0.8484</w:t>
      </w:r>
    </w:p>
    <w:p w14:paraId="2025311F" w14:textId="77777777" w:rsidR="00E1495E" w:rsidRPr="00E1495E" w:rsidRDefault="00E1495E" w:rsidP="00E1495E">
      <w:r w:rsidRPr="00E1495E">
        <w:t>Epoch 24/200 | Loss: 0.7779</w:t>
      </w:r>
    </w:p>
    <w:p w14:paraId="4DDA2C08" w14:textId="77777777" w:rsidR="00E1495E" w:rsidRPr="00E1495E" w:rsidRDefault="00E1495E" w:rsidP="00E1495E">
      <w:r w:rsidRPr="00E1495E">
        <w:t>Epoch 25/200 | Loss: 0.7353</w:t>
      </w:r>
    </w:p>
    <w:p w14:paraId="45D80A78" w14:textId="77777777" w:rsidR="00E1495E" w:rsidRPr="00E1495E" w:rsidRDefault="00E1495E" w:rsidP="00E1495E">
      <w:r w:rsidRPr="00E1495E">
        <w:t>Epoch 26/200 | Loss: 0.6523</w:t>
      </w:r>
    </w:p>
    <w:p w14:paraId="0C167616" w14:textId="77777777" w:rsidR="00E1495E" w:rsidRPr="00E1495E" w:rsidRDefault="00E1495E" w:rsidP="00E1495E">
      <w:r w:rsidRPr="00E1495E">
        <w:lastRenderedPageBreak/>
        <w:t>Epoch 27/200 | Loss: 0.7168</w:t>
      </w:r>
    </w:p>
    <w:p w14:paraId="54BCF153" w14:textId="77777777" w:rsidR="00E1495E" w:rsidRPr="00E1495E" w:rsidRDefault="00E1495E" w:rsidP="00E1495E">
      <w:r w:rsidRPr="00E1495E">
        <w:t>Epoch 28/200 | Loss: 0.7378</w:t>
      </w:r>
    </w:p>
    <w:p w14:paraId="6F82D3FE" w14:textId="77777777" w:rsidR="00E1495E" w:rsidRPr="00E1495E" w:rsidRDefault="00E1495E" w:rsidP="00E1495E">
      <w:r w:rsidRPr="00E1495E">
        <w:t>Epoch 29/200 | Loss: 0.7154</w:t>
      </w:r>
    </w:p>
    <w:p w14:paraId="090BA51F" w14:textId="77777777" w:rsidR="00E1495E" w:rsidRPr="00E1495E" w:rsidRDefault="00E1495E" w:rsidP="00E1495E">
      <w:r w:rsidRPr="00E1495E">
        <w:t>Epoch 30/200 | Loss: 0.7316</w:t>
      </w:r>
    </w:p>
    <w:p w14:paraId="1ECA54D4" w14:textId="77777777" w:rsidR="00E1495E" w:rsidRPr="00E1495E" w:rsidRDefault="00E1495E" w:rsidP="00E1495E">
      <w:r w:rsidRPr="00E1495E">
        <w:t>Epoch 31/200 | Loss: 0.7308</w:t>
      </w:r>
    </w:p>
    <w:p w14:paraId="53251631" w14:textId="77777777" w:rsidR="00E1495E" w:rsidRPr="00E1495E" w:rsidRDefault="00E1495E" w:rsidP="00E1495E">
      <w:r w:rsidRPr="00E1495E">
        <w:t>Epoch 32/200 | Loss: 0.6995</w:t>
      </w:r>
    </w:p>
    <w:p w14:paraId="50D13316" w14:textId="77777777" w:rsidR="00E1495E" w:rsidRPr="00E1495E" w:rsidRDefault="00E1495E" w:rsidP="00E1495E">
      <w:r w:rsidRPr="00E1495E">
        <w:t>Epoch 33/200 | Loss: 0.7259</w:t>
      </w:r>
    </w:p>
    <w:p w14:paraId="04A1B24E" w14:textId="77777777" w:rsidR="00E1495E" w:rsidRPr="00E1495E" w:rsidRDefault="00E1495E" w:rsidP="00E1495E">
      <w:r w:rsidRPr="00E1495E">
        <w:t>Epoch 34/200 | Loss: 0.7496</w:t>
      </w:r>
    </w:p>
    <w:p w14:paraId="4A420F9C" w14:textId="77777777" w:rsidR="00E1495E" w:rsidRPr="00E1495E" w:rsidRDefault="00E1495E" w:rsidP="00E1495E">
      <w:r w:rsidRPr="00E1495E">
        <w:t>Epoch 35/200 | Loss: 0.7484</w:t>
      </w:r>
    </w:p>
    <w:p w14:paraId="635DB321" w14:textId="77777777" w:rsidR="00E1495E" w:rsidRPr="00E1495E" w:rsidRDefault="00E1495E" w:rsidP="00E1495E">
      <w:r w:rsidRPr="00E1495E">
        <w:t>Epoch 36/200 | Loss: 0.7321</w:t>
      </w:r>
    </w:p>
    <w:p w14:paraId="1CADE291" w14:textId="77777777" w:rsidR="00E1495E" w:rsidRPr="00E1495E" w:rsidRDefault="00E1495E" w:rsidP="00E1495E">
      <w:r w:rsidRPr="00E1495E">
        <w:t>Epoch 37/200 | Loss: 0.7678</w:t>
      </w:r>
    </w:p>
    <w:p w14:paraId="55D98587" w14:textId="77777777" w:rsidR="00E1495E" w:rsidRPr="00E1495E" w:rsidRDefault="00E1495E" w:rsidP="00E1495E">
      <w:r w:rsidRPr="00E1495E">
        <w:t>Epoch 38/200 | Loss: 0.7603</w:t>
      </w:r>
    </w:p>
    <w:p w14:paraId="14E4765F" w14:textId="77777777" w:rsidR="00E1495E" w:rsidRPr="00E1495E" w:rsidRDefault="00E1495E" w:rsidP="00E1495E">
      <w:r w:rsidRPr="00E1495E">
        <w:t>Epoch 39/200 | Loss: 0.7291</w:t>
      </w:r>
    </w:p>
    <w:p w14:paraId="1B9DC453" w14:textId="77777777" w:rsidR="00E1495E" w:rsidRPr="00E1495E" w:rsidRDefault="00E1495E" w:rsidP="00E1495E">
      <w:r w:rsidRPr="00E1495E">
        <w:t>Epoch 40/200 | Loss: 0.7807</w:t>
      </w:r>
    </w:p>
    <w:p w14:paraId="0E816545" w14:textId="77777777" w:rsidR="00E1495E" w:rsidRPr="00E1495E" w:rsidRDefault="00E1495E" w:rsidP="00E1495E">
      <w:r w:rsidRPr="00E1495E">
        <w:t>Epoch 41/200 | Loss: 0.6811</w:t>
      </w:r>
    </w:p>
    <w:p w14:paraId="1516B5A0" w14:textId="77777777" w:rsidR="00E1495E" w:rsidRPr="00E1495E" w:rsidRDefault="00E1495E" w:rsidP="00E1495E">
      <w:r w:rsidRPr="00E1495E">
        <w:t>Epoch 42/200 | Loss: 0.7639</w:t>
      </w:r>
    </w:p>
    <w:p w14:paraId="23427F63" w14:textId="77777777" w:rsidR="00E1495E" w:rsidRPr="00E1495E" w:rsidRDefault="00E1495E" w:rsidP="00E1495E">
      <w:r w:rsidRPr="00E1495E">
        <w:t>Epoch 43/200 | Loss: 0.7595</w:t>
      </w:r>
    </w:p>
    <w:p w14:paraId="491DBEA6" w14:textId="77777777" w:rsidR="00E1495E" w:rsidRPr="00E1495E" w:rsidRDefault="00E1495E" w:rsidP="00E1495E">
      <w:r w:rsidRPr="00E1495E">
        <w:t>Epoch 44/200 | Loss: 0.7246</w:t>
      </w:r>
    </w:p>
    <w:p w14:paraId="1527BD4D" w14:textId="77777777" w:rsidR="00E1495E" w:rsidRPr="00E1495E" w:rsidRDefault="00E1495E" w:rsidP="00E1495E">
      <w:r w:rsidRPr="00E1495E">
        <w:t>Epoch 45/200 | Loss: 0.7812</w:t>
      </w:r>
    </w:p>
    <w:p w14:paraId="3095E207" w14:textId="77777777" w:rsidR="00E1495E" w:rsidRPr="00E1495E" w:rsidRDefault="00E1495E" w:rsidP="00E1495E">
      <w:r w:rsidRPr="00E1495E">
        <w:t>Epoch 46/200 | Loss: 0.7855</w:t>
      </w:r>
    </w:p>
    <w:p w14:paraId="010D0315" w14:textId="77777777" w:rsidR="00E1495E" w:rsidRPr="00E1495E" w:rsidRDefault="00E1495E" w:rsidP="00E1495E">
      <w:r w:rsidRPr="00E1495E">
        <w:t>Epoch 47/200 | Loss: 0.7055</w:t>
      </w:r>
    </w:p>
    <w:p w14:paraId="6B3BFC9E" w14:textId="77777777" w:rsidR="00E1495E" w:rsidRPr="00E1495E" w:rsidRDefault="00E1495E" w:rsidP="00E1495E">
      <w:r w:rsidRPr="00E1495E">
        <w:t>Epoch 48/200 | Loss: 0.7486</w:t>
      </w:r>
    </w:p>
    <w:p w14:paraId="775717E2" w14:textId="77777777" w:rsidR="00E1495E" w:rsidRPr="00E1495E" w:rsidRDefault="00E1495E" w:rsidP="00E1495E">
      <w:r w:rsidRPr="00E1495E">
        <w:t>Epoch 49/200 | Loss: 0.7392</w:t>
      </w:r>
    </w:p>
    <w:p w14:paraId="633C206D" w14:textId="77777777" w:rsidR="00E1495E" w:rsidRPr="00E1495E" w:rsidRDefault="00E1495E" w:rsidP="00E1495E">
      <w:r w:rsidRPr="00E1495E">
        <w:t>Epoch 50/200 | Loss: 0.7155</w:t>
      </w:r>
    </w:p>
    <w:p w14:paraId="14B4E206" w14:textId="77777777" w:rsidR="00E1495E" w:rsidRPr="00E1495E" w:rsidRDefault="00E1495E" w:rsidP="00E1495E">
      <w:r w:rsidRPr="00E1495E">
        <w:t>Epoch 51/200 | Loss: 0.6985</w:t>
      </w:r>
    </w:p>
    <w:p w14:paraId="7A4FAD49" w14:textId="77777777" w:rsidR="00E1495E" w:rsidRPr="00E1495E" w:rsidRDefault="00E1495E" w:rsidP="00E1495E">
      <w:r w:rsidRPr="00E1495E">
        <w:t>Epoch 52/200 | Loss: 0.7191</w:t>
      </w:r>
    </w:p>
    <w:p w14:paraId="5DB7B0B2" w14:textId="77777777" w:rsidR="00E1495E" w:rsidRPr="00E1495E" w:rsidRDefault="00E1495E" w:rsidP="00E1495E">
      <w:r w:rsidRPr="00E1495E">
        <w:t>Epoch 53/200 | Loss: 0.7222</w:t>
      </w:r>
    </w:p>
    <w:p w14:paraId="6B027B25" w14:textId="77777777" w:rsidR="00E1495E" w:rsidRPr="00E1495E" w:rsidRDefault="00E1495E" w:rsidP="00E1495E">
      <w:r w:rsidRPr="00E1495E">
        <w:t>Epoch 54/200 | Loss: 0.7487</w:t>
      </w:r>
    </w:p>
    <w:p w14:paraId="593B3C84" w14:textId="77777777" w:rsidR="00E1495E" w:rsidRPr="00E1495E" w:rsidRDefault="00E1495E" w:rsidP="00E1495E">
      <w:r w:rsidRPr="00E1495E">
        <w:t>Epoch 55/200 | Loss: 0.7624</w:t>
      </w:r>
    </w:p>
    <w:p w14:paraId="508D7A61" w14:textId="77777777" w:rsidR="00E1495E" w:rsidRPr="00E1495E" w:rsidRDefault="00E1495E" w:rsidP="00E1495E">
      <w:r w:rsidRPr="00E1495E">
        <w:t>Epoch 56/200 | Loss: 0.7130</w:t>
      </w:r>
    </w:p>
    <w:p w14:paraId="5E9CC0B1" w14:textId="77777777" w:rsidR="00E1495E" w:rsidRPr="00E1495E" w:rsidRDefault="00E1495E" w:rsidP="00E1495E">
      <w:r w:rsidRPr="00E1495E">
        <w:t>Epoch 57/200 | Loss: 0.6955</w:t>
      </w:r>
    </w:p>
    <w:p w14:paraId="3E991DE4" w14:textId="77777777" w:rsidR="00E1495E" w:rsidRPr="00E1495E" w:rsidRDefault="00E1495E" w:rsidP="00E1495E">
      <w:r w:rsidRPr="00E1495E">
        <w:lastRenderedPageBreak/>
        <w:t>Epoch 58/200 | Loss: 0.7341</w:t>
      </w:r>
    </w:p>
    <w:p w14:paraId="131C9AA2" w14:textId="77777777" w:rsidR="00E1495E" w:rsidRPr="00E1495E" w:rsidRDefault="00E1495E" w:rsidP="00E1495E">
      <w:r w:rsidRPr="00E1495E">
        <w:t>Epoch 59/200 | Loss: 0.7272</w:t>
      </w:r>
    </w:p>
    <w:p w14:paraId="4B64F46B" w14:textId="77777777" w:rsidR="00E1495E" w:rsidRPr="00E1495E" w:rsidRDefault="00E1495E" w:rsidP="00E1495E">
      <w:r w:rsidRPr="00E1495E">
        <w:t>Epoch 60/200 | Loss: 0.6988</w:t>
      </w:r>
    </w:p>
    <w:p w14:paraId="7B019638" w14:textId="77777777" w:rsidR="00E1495E" w:rsidRPr="00E1495E" w:rsidRDefault="00E1495E" w:rsidP="00E1495E">
      <w:r w:rsidRPr="00E1495E">
        <w:t>Epoch 61/200 | Loss: 0.8011</w:t>
      </w:r>
    </w:p>
    <w:p w14:paraId="06ECCB06" w14:textId="77777777" w:rsidR="00E1495E" w:rsidRPr="00E1495E" w:rsidRDefault="00E1495E" w:rsidP="00E1495E">
      <w:r w:rsidRPr="00E1495E">
        <w:t>Epoch 62/200 | Loss: 0.7424</w:t>
      </w:r>
    </w:p>
    <w:p w14:paraId="45354F37" w14:textId="77777777" w:rsidR="00E1495E" w:rsidRPr="00E1495E" w:rsidRDefault="00E1495E" w:rsidP="00E1495E">
      <w:r w:rsidRPr="00E1495E">
        <w:t>Epoch 63/200 | Loss: 0.6870</w:t>
      </w:r>
    </w:p>
    <w:p w14:paraId="292CC700" w14:textId="77777777" w:rsidR="00E1495E" w:rsidRPr="00E1495E" w:rsidRDefault="00E1495E" w:rsidP="00E1495E">
      <w:r w:rsidRPr="00E1495E">
        <w:t>Epoch 64/200 | Loss: 0.6989</w:t>
      </w:r>
    </w:p>
    <w:p w14:paraId="35DB128F" w14:textId="77777777" w:rsidR="00E1495E" w:rsidRPr="00E1495E" w:rsidRDefault="00E1495E" w:rsidP="00E1495E">
      <w:r w:rsidRPr="00E1495E">
        <w:t>Epoch 65/200 | Loss: 0.7283</w:t>
      </w:r>
    </w:p>
    <w:p w14:paraId="3063BD56" w14:textId="77777777" w:rsidR="00E1495E" w:rsidRPr="00E1495E" w:rsidRDefault="00E1495E" w:rsidP="00E1495E">
      <w:r w:rsidRPr="00E1495E">
        <w:t>Epoch 66/200 | Loss: 0.6978</w:t>
      </w:r>
    </w:p>
    <w:p w14:paraId="7D63475B" w14:textId="77777777" w:rsidR="00E1495E" w:rsidRPr="00E1495E" w:rsidRDefault="00E1495E" w:rsidP="00E1495E">
      <w:r w:rsidRPr="00E1495E">
        <w:t>Epoch 67/200 | Loss: 0.7784</w:t>
      </w:r>
    </w:p>
    <w:p w14:paraId="64B57A53" w14:textId="77777777" w:rsidR="00E1495E" w:rsidRPr="00E1495E" w:rsidRDefault="00E1495E" w:rsidP="00E1495E">
      <w:r w:rsidRPr="00E1495E">
        <w:t>Epoch 68/200 | Loss: 0.6205</w:t>
      </w:r>
    </w:p>
    <w:p w14:paraId="21229D31" w14:textId="77777777" w:rsidR="00E1495E" w:rsidRPr="00E1495E" w:rsidRDefault="00E1495E" w:rsidP="00E1495E">
      <w:r w:rsidRPr="00E1495E">
        <w:t>Epoch 69/200 | Loss: 0.7494</w:t>
      </w:r>
    </w:p>
    <w:p w14:paraId="47F52EE0" w14:textId="77777777" w:rsidR="00E1495E" w:rsidRPr="00E1495E" w:rsidRDefault="00E1495E" w:rsidP="00E1495E">
      <w:r w:rsidRPr="00E1495E">
        <w:t>Epoch 70/200 | Loss: 0.7667</w:t>
      </w:r>
    </w:p>
    <w:p w14:paraId="24142B8E" w14:textId="77777777" w:rsidR="00E1495E" w:rsidRPr="00E1495E" w:rsidRDefault="00E1495E" w:rsidP="00E1495E">
      <w:r w:rsidRPr="00E1495E">
        <w:t>Epoch 71/200 | Loss: 0.7547</w:t>
      </w:r>
    </w:p>
    <w:p w14:paraId="34D7BACE" w14:textId="77777777" w:rsidR="00E1495E" w:rsidRPr="00E1495E" w:rsidRDefault="00E1495E" w:rsidP="00E1495E">
      <w:r w:rsidRPr="00E1495E">
        <w:t>Epoch 72/200 | Loss: 0.7009</w:t>
      </w:r>
    </w:p>
    <w:p w14:paraId="532650F8" w14:textId="77777777" w:rsidR="00E1495E" w:rsidRPr="00E1495E" w:rsidRDefault="00E1495E" w:rsidP="00E1495E">
      <w:r w:rsidRPr="00E1495E">
        <w:t>Epoch 73/200 | Loss: 0.7132</w:t>
      </w:r>
    </w:p>
    <w:p w14:paraId="7FFD15A7" w14:textId="77777777" w:rsidR="00E1495E" w:rsidRPr="00E1495E" w:rsidRDefault="00E1495E" w:rsidP="00E1495E">
      <w:r w:rsidRPr="00E1495E">
        <w:t>Epoch 74/200 | Loss: 0.7422</w:t>
      </w:r>
    </w:p>
    <w:p w14:paraId="2B34A686" w14:textId="77777777" w:rsidR="00E1495E" w:rsidRPr="00E1495E" w:rsidRDefault="00E1495E" w:rsidP="00E1495E">
      <w:r w:rsidRPr="00E1495E">
        <w:t>Epoch 75/200 | Loss: 0.7387</w:t>
      </w:r>
    </w:p>
    <w:p w14:paraId="1DE52A17" w14:textId="77777777" w:rsidR="00E1495E" w:rsidRPr="00E1495E" w:rsidRDefault="00E1495E" w:rsidP="00E1495E">
      <w:r w:rsidRPr="00E1495E">
        <w:t>Epoch 76/200 | Loss: 0.6898</w:t>
      </w:r>
    </w:p>
    <w:p w14:paraId="7B8C6BCD" w14:textId="77777777" w:rsidR="00E1495E" w:rsidRPr="00E1495E" w:rsidRDefault="00E1495E" w:rsidP="00E1495E">
      <w:r w:rsidRPr="00E1495E">
        <w:t>Epoch 77/200 | Loss: 0.6953</w:t>
      </w:r>
    </w:p>
    <w:p w14:paraId="55108132" w14:textId="77777777" w:rsidR="00E1495E" w:rsidRPr="00E1495E" w:rsidRDefault="00E1495E" w:rsidP="00E1495E">
      <w:r w:rsidRPr="00E1495E">
        <w:t>Epoch 78/200 | Loss: 0.6483</w:t>
      </w:r>
    </w:p>
    <w:p w14:paraId="75394064" w14:textId="77777777" w:rsidR="00E1495E" w:rsidRPr="00E1495E" w:rsidRDefault="00E1495E" w:rsidP="00E1495E">
      <w:r w:rsidRPr="00E1495E">
        <w:t>Epoch 79/200 | Loss: 0.7176</w:t>
      </w:r>
    </w:p>
    <w:p w14:paraId="30682561" w14:textId="77777777" w:rsidR="00E1495E" w:rsidRPr="00E1495E" w:rsidRDefault="00E1495E" w:rsidP="00E1495E">
      <w:r w:rsidRPr="00E1495E">
        <w:t>Epoch 80/200 | Loss: 0.6917</w:t>
      </w:r>
    </w:p>
    <w:p w14:paraId="266EC731" w14:textId="77777777" w:rsidR="00E1495E" w:rsidRPr="00E1495E" w:rsidRDefault="00E1495E" w:rsidP="00E1495E">
      <w:r w:rsidRPr="00E1495E">
        <w:t>Epoch 81/200 | Loss: 0.7410</w:t>
      </w:r>
    </w:p>
    <w:p w14:paraId="02DC6B30" w14:textId="77777777" w:rsidR="00E1495E" w:rsidRPr="00E1495E" w:rsidRDefault="00E1495E" w:rsidP="00E1495E">
      <w:r w:rsidRPr="00E1495E">
        <w:t>Epoch 82/200 | Loss: 0.7313</w:t>
      </w:r>
    </w:p>
    <w:p w14:paraId="5D08AF62" w14:textId="77777777" w:rsidR="00E1495E" w:rsidRPr="00E1495E" w:rsidRDefault="00E1495E" w:rsidP="00E1495E">
      <w:r w:rsidRPr="00E1495E">
        <w:t>Epoch 83/200 | Loss: 0.6992</w:t>
      </w:r>
    </w:p>
    <w:p w14:paraId="313D1D1E" w14:textId="77777777" w:rsidR="00E1495E" w:rsidRPr="00E1495E" w:rsidRDefault="00E1495E" w:rsidP="00E1495E">
      <w:r w:rsidRPr="00E1495E">
        <w:t>Epoch 84/200 | Loss: 0.6490</w:t>
      </w:r>
    </w:p>
    <w:p w14:paraId="1092E291" w14:textId="77777777" w:rsidR="00E1495E" w:rsidRPr="00E1495E" w:rsidRDefault="00E1495E" w:rsidP="00E1495E">
      <w:r w:rsidRPr="00E1495E">
        <w:t>Epoch 85/200 | Loss: 0.7231</w:t>
      </w:r>
    </w:p>
    <w:p w14:paraId="6E0A7FE8" w14:textId="77777777" w:rsidR="00E1495E" w:rsidRPr="00E1495E" w:rsidRDefault="00E1495E" w:rsidP="00E1495E">
      <w:r w:rsidRPr="00E1495E">
        <w:t>Epoch 86/200 | Loss: 0.7490</w:t>
      </w:r>
    </w:p>
    <w:p w14:paraId="23D9E011" w14:textId="77777777" w:rsidR="00E1495E" w:rsidRPr="00E1495E" w:rsidRDefault="00E1495E" w:rsidP="00E1495E">
      <w:r w:rsidRPr="00E1495E">
        <w:t>Epoch 87/200 | Loss: 0.6672</w:t>
      </w:r>
    </w:p>
    <w:p w14:paraId="7875BE85" w14:textId="77777777" w:rsidR="00E1495E" w:rsidRPr="00E1495E" w:rsidRDefault="00E1495E" w:rsidP="00E1495E">
      <w:r w:rsidRPr="00E1495E">
        <w:t>Epoch 88/200 | Loss: 0.7665</w:t>
      </w:r>
    </w:p>
    <w:p w14:paraId="581AE60E" w14:textId="77777777" w:rsidR="00E1495E" w:rsidRPr="00E1495E" w:rsidRDefault="00E1495E" w:rsidP="00E1495E">
      <w:r w:rsidRPr="00E1495E">
        <w:lastRenderedPageBreak/>
        <w:t>Epoch 89/200 | Loss: 0.6447</w:t>
      </w:r>
    </w:p>
    <w:p w14:paraId="1AF89D1A" w14:textId="77777777" w:rsidR="00E1495E" w:rsidRPr="00E1495E" w:rsidRDefault="00E1495E" w:rsidP="00E1495E">
      <w:r w:rsidRPr="00E1495E">
        <w:t>Epoch 90/200 | Loss: 0.7169</w:t>
      </w:r>
    </w:p>
    <w:p w14:paraId="4EAFA524" w14:textId="77777777" w:rsidR="00E1495E" w:rsidRPr="00E1495E" w:rsidRDefault="00E1495E" w:rsidP="00E1495E">
      <w:r w:rsidRPr="00E1495E">
        <w:t>Epoch 91/200 | Loss: 0.7117</w:t>
      </w:r>
    </w:p>
    <w:p w14:paraId="435F46D8" w14:textId="77777777" w:rsidR="00E1495E" w:rsidRPr="00E1495E" w:rsidRDefault="00E1495E" w:rsidP="00E1495E">
      <w:r w:rsidRPr="00E1495E">
        <w:t>Epoch 92/200 | Loss: 0.7349</w:t>
      </w:r>
    </w:p>
    <w:p w14:paraId="392DB478" w14:textId="77777777" w:rsidR="00E1495E" w:rsidRPr="00E1495E" w:rsidRDefault="00E1495E" w:rsidP="00E1495E">
      <w:r w:rsidRPr="00E1495E">
        <w:t>Epoch 93/200 | Loss: 0.7272</w:t>
      </w:r>
    </w:p>
    <w:p w14:paraId="29713DEE" w14:textId="77777777" w:rsidR="00E1495E" w:rsidRPr="00E1495E" w:rsidRDefault="00E1495E" w:rsidP="00E1495E">
      <w:r w:rsidRPr="00E1495E">
        <w:t>Epoch 94/200 | Loss: 0.7380</w:t>
      </w:r>
    </w:p>
    <w:p w14:paraId="7861A13C" w14:textId="77777777" w:rsidR="00E1495E" w:rsidRPr="00E1495E" w:rsidRDefault="00E1495E" w:rsidP="00E1495E">
      <w:r w:rsidRPr="00E1495E">
        <w:t>Epoch 95/200 | Loss: 0.6675</w:t>
      </w:r>
    </w:p>
    <w:p w14:paraId="54736977" w14:textId="77777777" w:rsidR="00E1495E" w:rsidRPr="00E1495E" w:rsidRDefault="00E1495E" w:rsidP="00E1495E">
      <w:r w:rsidRPr="00E1495E">
        <w:t>Epoch 96/200 | Loss: 0.6707</w:t>
      </w:r>
    </w:p>
    <w:p w14:paraId="6AA1DF02" w14:textId="77777777" w:rsidR="00E1495E" w:rsidRPr="00E1495E" w:rsidRDefault="00E1495E" w:rsidP="00E1495E">
      <w:r w:rsidRPr="00E1495E">
        <w:t>Epoch 97/200 | Loss: 0.7329</w:t>
      </w:r>
    </w:p>
    <w:p w14:paraId="5EF53554" w14:textId="77777777" w:rsidR="00E1495E" w:rsidRPr="00E1495E" w:rsidRDefault="00E1495E" w:rsidP="00E1495E">
      <w:r w:rsidRPr="00E1495E">
        <w:t>Epoch 98/200 | Loss: 0.6686</w:t>
      </w:r>
    </w:p>
    <w:p w14:paraId="000BBD0C" w14:textId="77777777" w:rsidR="00E1495E" w:rsidRPr="00E1495E" w:rsidRDefault="00E1495E" w:rsidP="00E1495E">
      <w:r w:rsidRPr="00E1495E">
        <w:t>Epoch 99/200 | Loss: 0.7537</w:t>
      </w:r>
    </w:p>
    <w:p w14:paraId="5D602D8E" w14:textId="77777777" w:rsidR="00E1495E" w:rsidRPr="00E1495E" w:rsidRDefault="00E1495E" w:rsidP="00E1495E">
      <w:r w:rsidRPr="00E1495E">
        <w:t>Epoch 100/200 | Loss: 0.7159</w:t>
      </w:r>
    </w:p>
    <w:p w14:paraId="4DC08344" w14:textId="77777777" w:rsidR="00E1495E" w:rsidRPr="00E1495E" w:rsidRDefault="00E1495E" w:rsidP="00E1495E">
      <w:r w:rsidRPr="00E1495E">
        <w:t>Epoch 101/200 | Loss: 0.6766</w:t>
      </w:r>
    </w:p>
    <w:p w14:paraId="6D78B7A5" w14:textId="77777777" w:rsidR="00E1495E" w:rsidRPr="00E1495E" w:rsidRDefault="00E1495E" w:rsidP="00E1495E">
      <w:r w:rsidRPr="00E1495E">
        <w:t>Epoch 102/200 | Loss: 0.7162</w:t>
      </w:r>
    </w:p>
    <w:p w14:paraId="4B2A1D04" w14:textId="77777777" w:rsidR="00E1495E" w:rsidRPr="00E1495E" w:rsidRDefault="00E1495E" w:rsidP="00E1495E">
      <w:r w:rsidRPr="00E1495E">
        <w:t>Epoch 103/200 | Loss: 0.7343</w:t>
      </w:r>
    </w:p>
    <w:p w14:paraId="29A807D5" w14:textId="77777777" w:rsidR="00E1495E" w:rsidRPr="00E1495E" w:rsidRDefault="00E1495E" w:rsidP="00E1495E">
      <w:r w:rsidRPr="00E1495E">
        <w:t>Epoch 104/200 | Loss: 0.6634</w:t>
      </w:r>
    </w:p>
    <w:p w14:paraId="2E414701" w14:textId="77777777" w:rsidR="00E1495E" w:rsidRPr="00E1495E" w:rsidRDefault="00E1495E" w:rsidP="00E1495E">
      <w:r w:rsidRPr="00E1495E">
        <w:t>Epoch 105/200 | Loss: 0.6876</w:t>
      </w:r>
    </w:p>
    <w:p w14:paraId="194DB5ED" w14:textId="77777777" w:rsidR="00E1495E" w:rsidRPr="00E1495E" w:rsidRDefault="00E1495E" w:rsidP="00E1495E">
      <w:r w:rsidRPr="00E1495E">
        <w:t>Epoch 106/200 | Loss: 0.6952</w:t>
      </w:r>
    </w:p>
    <w:p w14:paraId="5549004A" w14:textId="77777777" w:rsidR="00E1495E" w:rsidRPr="00E1495E" w:rsidRDefault="00E1495E" w:rsidP="00E1495E">
      <w:r w:rsidRPr="00E1495E">
        <w:t>Epoch 107/200 | Loss: 0.6728</w:t>
      </w:r>
    </w:p>
    <w:p w14:paraId="6C9D03C0" w14:textId="77777777" w:rsidR="00E1495E" w:rsidRPr="00E1495E" w:rsidRDefault="00E1495E" w:rsidP="00E1495E">
      <w:r w:rsidRPr="00E1495E">
        <w:t>Epoch 108/200 | Loss: 0.6889</w:t>
      </w:r>
    </w:p>
    <w:p w14:paraId="5EA5DA07" w14:textId="77777777" w:rsidR="00E1495E" w:rsidRPr="00E1495E" w:rsidRDefault="00E1495E" w:rsidP="00E1495E">
      <w:r w:rsidRPr="00E1495E">
        <w:t>Epoch 109/200 | Loss: 0.6504</w:t>
      </w:r>
    </w:p>
    <w:p w14:paraId="1BAA335C" w14:textId="77777777" w:rsidR="00E1495E" w:rsidRPr="00E1495E" w:rsidRDefault="00E1495E" w:rsidP="00E1495E">
      <w:r w:rsidRPr="00E1495E">
        <w:t>Epoch 110/200 | Loss: 0.6994</w:t>
      </w:r>
    </w:p>
    <w:p w14:paraId="6B810AB7" w14:textId="77777777" w:rsidR="00E1495E" w:rsidRPr="00E1495E" w:rsidRDefault="00E1495E" w:rsidP="00E1495E">
      <w:r w:rsidRPr="00E1495E">
        <w:t>Epoch 111/200 | Loss: 0.6621</w:t>
      </w:r>
    </w:p>
    <w:p w14:paraId="5084F475" w14:textId="77777777" w:rsidR="00E1495E" w:rsidRPr="00E1495E" w:rsidRDefault="00E1495E" w:rsidP="00E1495E">
      <w:r w:rsidRPr="00E1495E">
        <w:t>Epoch 112/200 | Loss: 0.7040</w:t>
      </w:r>
    </w:p>
    <w:p w14:paraId="17A30E96" w14:textId="77777777" w:rsidR="00E1495E" w:rsidRPr="00E1495E" w:rsidRDefault="00E1495E" w:rsidP="00E1495E">
      <w:r w:rsidRPr="00E1495E">
        <w:t>Epoch 113/200 | Loss: 0.6825</w:t>
      </w:r>
    </w:p>
    <w:p w14:paraId="6573616A" w14:textId="77777777" w:rsidR="00E1495E" w:rsidRPr="00E1495E" w:rsidRDefault="00E1495E" w:rsidP="00E1495E">
      <w:r w:rsidRPr="00E1495E">
        <w:t>Epoch 114/200 | Loss: 0.7106</w:t>
      </w:r>
    </w:p>
    <w:p w14:paraId="166CFFF2" w14:textId="77777777" w:rsidR="00E1495E" w:rsidRPr="00E1495E" w:rsidRDefault="00E1495E" w:rsidP="00E1495E">
      <w:r w:rsidRPr="00E1495E">
        <w:t>Epoch 115/200 | Loss: 0.6665</w:t>
      </w:r>
    </w:p>
    <w:p w14:paraId="6EA3919F" w14:textId="77777777" w:rsidR="00E1495E" w:rsidRPr="00E1495E" w:rsidRDefault="00E1495E" w:rsidP="00E1495E">
      <w:r w:rsidRPr="00E1495E">
        <w:t>Epoch 116/200 | Loss: 0.7069</w:t>
      </w:r>
    </w:p>
    <w:p w14:paraId="14166F22" w14:textId="77777777" w:rsidR="00E1495E" w:rsidRPr="00E1495E" w:rsidRDefault="00E1495E" w:rsidP="00E1495E">
      <w:r w:rsidRPr="00E1495E">
        <w:t>Epoch 117/200 | Loss: 0.6799</w:t>
      </w:r>
    </w:p>
    <w:p w14:paraId="3BB23442" w14:textId="77777777" w:rsidR="00E1495E" w:rsidRPr="00E1495E" w:rsidRDefault="00E1495E" w:rsidP="00E1495E">
      <w:r w:rsidRPr="00E1495E">
        <w:t>Epoch 118/200 | Loss: 0.6494</w:t>
      </w:r>
    </w:p>
    <w:p w14:paraId="3E8B97B3" w14:textId="77777777" w:rsidR="00E1495E" w:rsidRPr="00E1495E" w:rsidRDefault="00E1495E" w:rsidP="00E1495E">
      <w:r w:rsidRPr="00E1495E">
        <w:t>Epoch 119/200 | Loss: 0.7038</w:t>
      </w:r>
    </w:p>
    <w:p w14:paraId="0C47920F" w14:textId="77777777" w:rsidR="00E1495E" w:rsidRPr="00E1495E" w:rsidRDefault="00E1495E" w:rsidP="00E1495E">
      <w:r w:rsidRPr="00E1495E">
        <w:lastRenderedPageBreak/>
        <w:t>Epoch 120/200 | Loss: 0.6808</w:t>
      </w:r>
    </w:p>
    <w:p w14:paraId="30BB0FBC" w14:textId="77777777" w:rsidR="00E1495E" w:rsidRPr="00E1495E" w:rsidRDefault="00E1495E" w:rsidP="00E1495E">
      <w:r w:rsidRPr="00E1495E">
        <w:t>Epoch 121/200 | Loss: 0.7388</w:t>
      </w:r>
    </w:p>
    <w:p w14:paraId="13576150" w14:textId="77777777" w:rsidR="00E1495E" w:rsidRPr="00E1495E" w:rsidRDefault="00E1495E" w:rsidP="00E1495E">
      <w:r w:rsidRPr="00E1495E">
        <w:t>Epoch 122/200 | Loss: 0.6932</w:t>
      </w:r>
    </w:p>
    <w:p w14:paraId="1A3CEE84" w14:textId="77777777" w:rsidR="00E1495E" w:rsidRPr="00E1495E" w:rsidRDefault="00E1495E" w:rsidP="00E1495E">
      <w:r w:rsidRPr="00E1495E">
        <w:t>Epoch 123/200 | Loss: 0.6961</w:t>
      </w:r>
    </w:p>
    <w:p w14:paraId="2E96F720" w14:textId="77777777" w:rsidR="00E1495E" w:rsidRPr="00E1495E" w:rsidRDefault="00E1495E" w:rsidP="00E1495E">
      <w:r w:rsidRPr="00E1495E">
        <w:t>Epoch 124/200 | Loss: 0.7210</w:t>
      </w:r>
    </w:p>
    <w:p w14:paraId="709350CD" w14:textId="77777777" w:rsidR="00E1495E" w:rsidRPr="00E1495E" w:rsidRDefault="00E1495E" w:rsidP="00E1495E">
      <w:r w:rsidRPr="00E1495E">
        <w:t>Epoch 125/200 | Loss: 0.7104</w:t>
      </w:r>
    </w:p>
    <w:p w14:paraId="5E8FC1EE" w14:textId="77777777" w:rsidR="00E1495E" w:rsidRPr="00E1495E" w:rsidRDefault="00E1495E" w:rsidP="00E1495E">
      <w:r w:rsidRPr="00E1495E">
        <w:t>Epoch 126/200 | Loss: 0.6758</w:t>
      </w:r>
    </w:p>
    <w:p w14:paraId="4C0FB23C" w14:textId="77777777" w:rsidR="00E1495E" w:rsidRPr="00E1495E" w:rsidRDefault="00E1495E" w:rsidP="00E1495E">
      <w:r w:rsidRPr="00E1495E">
        <w:t>Epoch 127/200 | Loss: 0.7450</w:t>
      </w:r>
    </w:p>
    <w:p w14:paraId="11357B6C" w14:textId="77777777" w:rsidR="00E1495E" w:rsidRPr="00E1495E" w:rsidRDefault="00E1495E" w:rsidP="00E1495E">
      <w:r w:rsidRPr="00E1495E">
        <w:t>Epoch 128/200 | Loss: 0.7586</w:t>
      </w:r>
    </w:p>
    <w:p w14:paraId="4BCC869F" w14:textId="77777777" w:rsidR="00E1495E" w:rsidRPr="00E1495E" w:rsidRDefault="00E1495E" w:rsidP="00E1495E">
      <w:r w:rsidRPr="00E1495E">
        <w:t>Epoch 129/200 | Loss: 0.6297</w:t>
      </w:r>
    </w:p>
    <w:p w14:paraId="005557EF" w14:textId="77777777" w:rsidR="00E1495E" w:rsidRPr="00E1495E" w:rsidRDefault="00E1495E" w:rsidP="00E1495E">
      <w:r w:rsidRPr="00E1495E">
        <w:t>Epoch 130/200 | Loss: 0.6298</w:t>
      </w:r>
    </w:p>
    <w:p w14:paraId="651B1AF4" w14:textId="77777777" w:rsidR="00E1495E" w:rsidRPr="00E1495E" w:rsidRDefault="00E1495E" w:rsidP="00E1495E">
      <w:r w:rsidRPr="00E1495E">
        <w:t>Epoch 131/200 | Loss: 0.6772</w:t>
      </w:r>
    </w:p>
    <w:p w14:paraId="5BE5E625" w14:textId="77777777" w:rsidR="00E1495E" w:rsidRPr="00E1495E" w:rsidRDefault="00E1495E" w:rsidP="00E1495E">
      <w:r w:rsidRPr="00E1495E">
        <w:t>Epoch 132/200 | Loss: 0.6622</w:t>
      </w:r>
    </w:p>
    <w:p w14:paraId="1DBB0A10" w14:textId="77777777" w:rsidR="00E1495E" w:rsidRPr="00E1495E" w:rsidRDefault="00E1495E" w:rsidP="00E1495E">
      <w:r w:rsidRPr="00E1495E">
        <w:t>Epoch 133/200 | Loss: 0.6980</w:t>
      </w:r>
    </w:p>
    <w:p w14:paraId="2B7DBB84" w14:textId="77777777" w:rsidR="00E1495E" w:rsidRPr="00E1495E" w:rsidRDefault="00E1495E" w:rsidP="00E1495E">
      <w:r w:rsidRPr="00E1495E">
        <w:t>Epoch 134/200 | Loss: 0.7806</w:t>
      </w:r>
    </w:p>
    <w:p w14:paraId="118F772B" w14:textId="77777777" w:rsidR="00E1495E" w:rsidRPr="00E1495E" w:rsidRDefault="00E1495E" w:rsidP="00E1495E">
      <w:r w:rsidRPr="00E1495E">
        <w:t>Epoch 135/200 | Loss: 0.6439</w:t>
      </w:r>
    </w:p>
    <w:p w14:paraId="47DB79A6" w14:textId="77777777" w:rsidR="00E1495E" w:rsidRPr="00E1495E" w:rsidRDefault="00E1495E" w:rsidP="00E1495E">
      <w:r w:rsidRPr="00E1495E">
        <w:t>Epoch 136/200 | Loss: 0.6552</w:t>
      </w:r>
    </w:p>
    <w:p w14:paraId="49D6A4A7" w14:textId="77777777" w:rsidR="00E1495E" w:rsidRPr="00E1495E" w:rsidRDefault="00E1495E" w:rsidP="00E1495E">
      <w:r w:rsidRPr="00E1495E">
        <w:t>Epoch 137/200 | Loss: 0.7318</w:t>
      </w:r>
    </w:p>
    <w:p w14:paraId="4A778238" w14:textId="77777777" w:rsidR="00E1495E" w:rsidRPr="00E1495E" w:rsidRDefault="00E1495E" w:rsidP="00E1495E">
      <w:r w:rsidRPr="00E1495E">
        <w:t>Epoch 138/200 | Loss: 0.7001</w:t>
      </w:r>
    </w:p>
    <w:p w14:paraId="65CB793B" w14:textId="77777777" w:rsidR="00E1495E" w:rsidRPr="00E1495E" w:rsidRDefault="00E1495E" w:rsidP="00E1495E">
      <w:r w:rsidRPr="00E1495E">
        <w:t>Epoch 139/200 | Loss: 0.7150</w:t>
      </w:r>
    </w:p>
    <w:p w14:paraId="49F6B2EF" w14:textId="77777777" w:rsidR="00E1495E" w:rsidRPr="00E1495E" w:rsidRDefault="00E1495E" w:rsidP="00E1495E">
      <w:r w:rsidRPr="00E1495E">
        <w:t>Epoch 140/200 | Loss: 0.6930</w:t>
      </w:r>
    </w:p>
    <w:p w14:paraId="183B6740" w14:textId="77777777" w:rsidR="00E1495E" w:rsidRPr="00E1495E" w:rsidRDefault="00E1495E" w:rsidP="00E1495E">
      <w:r w:rsidRPr="00E1495E">
        <w:t>Epoch 141/200 | Loss: 0.7022</w:t>
      </w:r>
    </w:p>
    <w:p w14:paraId="39F4AF5C" w14:textId="77777777" w:rsidR="00E1495E" w:rsidRPr="00E1495E" w:rsidRDefault="00E1495E" w:rsidP="00E1495E">
      <w:r w:rsidRPr="00E1495E">
        <w:t>Epoch 142/200 | Loss: 0.7277</w:t>
      </w:r>
    </w:p>
    <w:p w14:paraId="7AF81D3B" w14:textId="77777777" w:rsidR="00E1495E" w:rsidRPr="00E1495E" w:rsidRDefault="00E1495E" w:rsidP="00E1495E">
      <w:r w:rsidRPr="00E1495E">
        <w:t>Epoch 143/200 | Loss: 0.7292</w:t>
      </w:r>
    </w:p>
    <w:p w14:paraId="1B866536" w14:textId="77777777" w:rsidR="00E1495E" w:rsidRPr="00E1495E" w:rsidRDefault="00E1495E" w:rsidP="00E1495E">
      <w:r w:rsidRPr="00E1495E">
        <w:t>Epoch 144/200 | Loss: 0.6412</w:t>
      </w:r>
    </w:p>
    <w:p w14:paraId="0DE57700" w14:textId="77777777" w:rsidR="00E1495E" w:rsidRPr="00E1495E" w:rsidRDefault="00E1495E" w:rsidP="00E1495E">
      <w:r w:rsidRPr="00E1495E">
        <w:t>Epoch 145/200 | Loss: 0.7029</w:t>
      </w:r>
    </w:p>
    <w:p w14:paraId="3712FF30" w14:textId="77777777" w:rsidR="00E1495E" w:rsidRPr="00E1495E" w:rsidRDefault="00E1495E" w:rsidP="00E1495E">
      <w:r w:rsidRPr="00E1495E">
        <w:t>Epoch 146/200 | Loss: 0.6767</w:t>
      </w:r>
    </w:p>
    <w:p w14:paraId="6ED49326" w14:textId="77777777" w:rsidR="00E1495E" w:rsidRPr="00E1495E" w:rsidRDefault="00E1495E" w:rsidP="00E1495E">
      <w:r w:rsidRPr="00E1495E">
        <w:t>Epoch 147/200 | Loss: 0.6363</w:t>
      </w:r>
    </w:p>
    <w:p w14:paraId="6C1E1A47" w14:textId="77777777" w:rsidR="00E1495E" w:rsidRPr="00E1495E" w:rsidRDefault="00E1495E" w:rsidP="00E1495E">
      <w:r w:rsidRPr="00E1495E">
        <w:t>Epoch 148/200 | Loss: 0.6407</w:t>
      </w:r>
    </w:p>
    <w:p w14:paraId="59E31133" w14:textId="77777777" w:rsidR="00E1495E" w:rsidRPr="00E1495E" w:rsidRDefault="00E1495E" w:rsidP="00E1495E">
      <w:r w:rsidRPr="00E1495E">
        <w:t>Epoch 149/200 | Loss: 0.7374</w:t>
      </w:r>
    </w:p>
    <w:p w14:paraId="7717B1A8" w14:textId="77777777" w:rsidR="00E1495E" w:rsidRPr="00E1495E" w:rsidRDefault="00E1495E" w:rsidP="00E1495E">
      <w:r w:rsidRPr="00E1495E">
        <w:t>Epoch 150/200 | Loss: 0.6726</w:t>
      </w:r>
    </w:p>
    <w:p w14:paraId="63077BF5" w14:textId="77777777" w:rsidR="00E1495E" w:rsidRPr="00E1495E" w:rsidRDefault="00E1495E" w:rsidP="00E1495E">
      <w:r w:rsidRPr="00E1495E">
        <w:lastRenderedPageBreak/>
        <w:t>Epoch 151/200 | Loss: 0.6740</w:t>
      </w:r>
    </w:p>
    <w:p w14:paraId="312B3EA5" w14:textId="77777777" w:rsidR="00E1495E" w:rsidRPr="00E1495E" w:rsidRDefault="00E1495E" w:rsidP="00E1495E">
      <w:r w:rsidRPr="00E1495E">
        <w:t>Epoch 152/200 | Loss: 0.6313</w:t>
      </w:r>
    </w:p>
    <w:p w14:paraId="630F1535" w14:textId="77777777" w:rsidR="00E1495E" w:rsidRPr="00E1495E" w:rsidRDefault="00E1495E" w:rsidP="00E1495E">
      <w:r w:rsidRPr="00E1495E">
        <w:t>Epoch 153/200 | Loss: 0.7266</w:t>
      </w:r>
    </w:p>
    <w:p w14:paraId="54AD8737" w14:textId="77777777" w:rsidR="00E1495E" w:rsidRPr="00E1495E" w:rsidRDefault="00E1495E" w:rsidP="00E1495E">
      <w:r w:rsidRPr="00E1495E">
        <w:t>Epoch 154/200 | Loss: 0.6892</w:t>
      </w:r>
    </w:p>
    <w:p w14:paraId="20293794" w14:textId="77777777" w:rsidR="00E1495E" w:rsidRPr="00E1495E" w:rsidRDefault="00E1495E" w:rsidP="00E1495E">
      <w:r w:rsidRPr="00E1495E">
        <w:t>Epoch 155/200 | Loss: 0.6905</w:t>
      </w:r>
    </w:p>
    <w:p w14:paraId="6845E023" w14:textId="77777777" w:rsidR="00E1495E" w:rsidRPr="00E1495E" w:rsidRDefault="00E1495E" w:rsidP="00E1495E">
      <w:r w:rsidRPr="00E1495E">
        <w:t>Epoch 156/200 | Loss: 0.7233</w:t>
      </w:r>
    </w:p>
    <w:p w14:paraId="5BB48178" w14:textId="77777777" w:rsidR="00E1495E" w:rsidRPr="00E1495E" w:rsidRDefault="00E1495E" w:rsidP="00E1495E">
      <w:r w:rsidRPr="00E1495E">
        <w:t>Epoch 157/200 | Loss: 0.7396</w:t>
      </w:r>
    </w:p>
    <w:p w14:paraId="36D7C1DE" w14:textId="77777777" w:rsidR="00E1495E" w:rsidRPr="00E1495E" w:rsidRDefault="00E1495E" w:rsidP="00E1495E">
      <w:r w:rsidRPr="00E1495E">
        <w:t>Epoch 158/200 | Loss: 0.7596</w:t>
      </w:r>
    </w:p>
    <w:p w14:paraId="0E35435C" w14:textId="77777777" w:rsidR="00E1495E" w:rsidRPr="00E1495E" w:rsidRDefault="00E1495E" w:rsidP="00E1495E">
      <w:r w:rsidRPr="00E1495E">
        <w:t>Epoch 159/200 | Loss: 0.6993</w:t>
      </w:r>
    </w:p>
    <w:p w14:paraId="2C65CE81" w14:textId="77777777" w:rsidR="00E1495E" w:rsidRPr="00E1495E" w:rsidRDefault="00E1495E" w:rsidP="00E1495E">
      <w:r w:rsidRPr="00E1495E">
        <w:t>Epoch 160/200 | Loss: 0.6647</w:t>
      </w:r>
    </w:p>
    <w:p w14:paraId="58AFF989" w14:textId="77777777" w:rsidR="00E1495E" w:rsidRPr="00E1495E" w:rsidRDefault="00E1495E" w:rsidP="00E1495E">
      <w:r w:rsidRPr="00E1495E">
        <w:t>Epoch 161/200 | Loss: 0.6705</w:t>
      </w:r>
    </w:p>
    <w:p w14:paraId="7204F254" w14:textId="77777777" w:rsidR="00E1495E" w:rsidRPr="00E1495E" w:rsidRDefault="00E1495E" w:rsidP="00E1495E">
      <w:r w:rsidRPr="00E1495E">
        <w:t>Epoch 162/200 | Loss: 0.6859</w:t>
      </w:r>
    </w:p>
    <w:p w14:paraId="42D1807E" w14:textId="77777777" w:rsidR="00E1495E" w:rsidRPr="00E1495E" w:rsidRDefault="00E1495E" w:rsidP="00E1495E">
      <w:r w:rsidRPr="00E1495E">
        <w:t>Epoch 163/200 | Loss: 0.6711</w:t>
      </w:r>
    </w:p>
    <w:p w14:paraId="7A3B44E6" w14:textId="77777777" w:rsidR="00E1495E" w:rsidRPr="00E1495E" w:rsidRDefault="00E1495E" w:rsidP="00E1495E">
      <w:r w:rsidRPr="00E1495E">
        <w:t>Epoch 164/200 | Loss: 0.6864</w:t>
      </w:r>
    </w:p>
    <w:p w14:paraId="4ECF37AC" w14:textId="77777777" w:rsidR="00E1495E" w:rsidRPr="00E1495E" w:rsidRDefault="00E1495E" w:rsidP="00E1495E">
      <w:r w:rsidRPr="00E1495E">
        <w:t>Epoch 165/200 | Loss: 0.6917</w:t>
      </w:r>
    </w:p>
    <w:p w14:paraId="7E978EBB" w14:textId="77777777" w:rsidR="00E1495E" w:rsidRPr="00E1495E" w:rsidRDefault="00E1495E" w:rsidP="00E1495E">
      <w:r w:rsidRPr="00E1495E">
        <w:t>Epoch 166/200 | Loss: 0.6935</w:t>
      </w:r>
    </w:p>
    <w:p w14:paraId="174BA68E" w14:textId="77777777" w:rsidR="00E1495E" w:rsidRPr="00E1495E" w:rsidRDefault="00E1495E" w:rsidP="00E1495E">
      <w:r w:rsidRPr="00E1495E">
        <w:t>Epoch 167/200 | Loss: 0.6842</w:t>
      </w:r>
    </w:p>
    <w:p w14:paraId="4C414A8F" w14:textId="77777777" w:rsidR="00E1495E" w:rsidRPr="00E1495E" w:rsidRDefault="00E1495E" w:rsidP="00E1495E">
      <w:r w:rsidRPr="00E1495E">
        <w:t>Epoch 168/200 | Loss: 0.6064</w:t>
      </w:r>
    </w:p>
    <w:p w14:paraId="7FD639E5" w14:textId="77777777" w:rsidR="00E1495E" w:rsidRPr="00E1495E" w:rsidRDefault="00E1495E" w:rsidP="00E1495E">
      <w:r w:rsidRPr="00E1495E">
        <w:t>Epoch 169/200 | Loss: 0.7227</w:t>
      </w:r>
    </w:p>
    <w:p w14:paraId="58780040" w14:textId="77777777" w:rsidR="00E1495E" w:rsidRPr="00E1495E" w:rsidRDefault="00E1495E" w:rsidP="00E1495E">
      <w:r w:rsidRPr="00E1495E">
        <w:t>Epoch 170/200 | Loss: 0.7126</w:t>
      </w:r>
    </w:p>
    <w:p w14:paraId="0EAE6D0C" w14:textId="77777777" w:rsidR="00E1495E" w:rsidRPr="00E1495E" w:rsidRDefault="00E1495E" w:rsidP="00E1495E">
      <w:r w:rsidRPr="00E1495E">
        <w:t>Epoch 171/200 | Loss: 0.6750</w:t>
      </w:r>
    </w:p>
    <w:p w14:paraId="549A1803" w14:textId="77777777" w:rsidR="00E1495E" w:rsidRPr="00E1495E" w:rsidRDefault="00E1495E" w:rsidP="00E1495E">
      <w:r w:rsidRPr="00E1495E">
        <w:t>Epoch 172/200 | Loss: 0.7106</w:t>
      </w:r>
    </w:p>
    <w:p w14:paraId="3697FCD6" w14:textId="77777777" w:rsidR="00E1495E" w:rsidRPr="00E1495E" w:rsidRDefault="00E1495E" w:rsidP="00E1495E">
      <w:r w:rsidRPr="00E1495E">
        <w:t>Epoch 173/200 | Loss: 0.7288</w:t>
      </w:r>
    </w:p>
    <w:p w14:paraId="7FCB7E19" w14:textId="77777777" w:rsidR="00E1495E" w:rsidRPr="00E1495E" w:rsidRDefault="00E1495E" w:rsidP="00E1495E">
      <w:r w:rsidRPr="00E1495E">
        <w:t>Epoch 174/200 | Loss: 0.6624</w:t>
      </w:r>
    </w:p>
    <w:p w14:paraId="3CB1758D" w14:textId="77777777" w:rsidR="00E1495E" w:rsidRPr="00E1495E" w:rsidRDefault="00E1495E" w:rsidP="00E1495E">
      <w:r w:rsidRPr="00E1495E">
        <w:t>Epoch 175/200 | Loss: 0.7058</w:t>
      </w:r>
    </w:p>
    <w:p w14:paraId="7EF76E6C" w14:textId="77777777" w:rsidR="00E1495E" w:rsidRPr="00E1495E" w:rsidRDefault="00E1495E" w:rsidP="00E1495E">
      <w:r w:rsidRPr="00E1495E">
        <w:t>Epoch 176/200 | Loss: 0.7334</w:t>
      </w:r>
    </w:p>
    <w:p w14:paraId="75541B05" w14:textId="77777777" w:rsidR="00E1495E" w:rsidRPr="00E1495E" w:rsidRDefault="00E1495E" w:rsidP="00E1495E">
      <w:r w:rsidRPr="00E1495E">
        <w:t>Epoch 177/200 | Loss: 0.7248</w:t>
      </w:r>
    </w:p>
    <w:p w14:paraId="369D7D56" w14:textId="77777777" w:rsidR="00E1495E" w:rsidRPr="00E1495E" w:rsidRDefault="00E1495E" w:rsidP="00E1495E">
      <w:r w:rsidRPr="00E1495E">
        <w:t>Epoch 178/200 | Loss: 0.6693</w:t>
      </w:r>
    </w:p>
    <w:p w14:paraId="52DE2315" w14:textId="77777777" w:rsidR="00E1495E" w:rsidRPr="00E1495E" w:rsidRDefault="00E1495E" w:rsidP="00E1495E">
      <w:r w:rsidRPr="00E1495E">
        <w:t>Epoch 179/200 | Loss: 0.7072</w:t>
      </w:r>
    </w:p>
    <w:p w14:paraId="2EF4CA7A" w14:textId="77777777" w:rsidR="00E1495E" w:rsidRPr="00E1495E" w:rsidRDefault="00E1495E" w:rsidP="00E1495E">
      <w:r w:rsidRPr="00E1495E">
        <w:t>Epoch 180/200 | Loss: 0.7342</w:t>
      </w:r>
    </w:p>
    <w:p w14:paraId="000868BD" w14:textId="77777777" w:rsidR="00E1495E" w:rsidRPr="00E1495E" w:rsidRDefault="00E1495E" w:rsidP="00E1495E">
      <w:r w:rsidRPr="00E1495E">
        <w:t>Epoch 181/200 | Loss: 0.6790</w:t>
      </w:r>
    </w:p>
    <w:p w14:paraId="5DA6D9E6" w14:textId="77777777" w:rsidR="00E1495E" w:rsidRPr="00E1495E" w:rsidRDefault="00E1495E" w:rsidP="00E1495E">
      <w:r w:rsidRPr="00E1495E">
        <w:lastRenderedPageBreak/>
        <w:t>Epoch 182/200 | Loss: 0.6477</w:t>
      </w:r>
    </w:p>
    <w:p w14:paraId="65023215" w14:textId="77777777" w:rsidR="00E1495E" w:rsidRPr="00E1495E" w:rsidRDefault="00E1495E" w:rsidP="00E1495E">
      <w:r w:rsidRPr="00E1495E">
        <w:t>Epoch 183/200 | Loss: 0.7080</w:t>
      </w:r>
    </w:p>
    <w:p w14:paraId="20483BD4" w14:textId="77777777" w:rsidR="00E1495E" w:rsidRPr="00E1495E" w:rsidRDefault="00E1495E" w:rsidP="00E1495E">
      <w:r w:rsidRPr="00E1495E">
        <w:t>Epoch 184/200 | Loss: 0.6586</w:t>
      </w:r>
    </w:p>
    <w:p w14:paraId="0E2BF296" w14:textId="77777777" w:rsidR="00E1495E" w:rsidRPr="00E1495E" w:rsidRDefault="00E1495E" w:rsidP="00E1495E">
      <w:r w:rsidRPr="00E1495E">
        <w:t>Epoch 185/200 | Loss: 0.6698</w:t>
      </w:r>
    </w:p>
    <w:p w14:paraId="47060B4E" w14:textId="77777777" w:rsidR="00E1495E" w:rsidRPr="00E1495E" w:rsidRDefault="00E1495E" w:rsidP="00E1495E">
      <w:r w:rsidRPr="00E1495E">
        <w:t>Epoch 186/200 | Loss: 0.6353</w:t>
      </w:r>
    </w:p>
    <w:p w14:paraId="4DEC8C9F" w14:textId="77777777" w:rsidR="00E1495E" w:rsidRPr="00E1495E" w:rsidRDefault="00E1495E" w:rsidP="00E1495E">
      <w:r w:rsidRPr="00E1495E">
        <w:t>Epoch 187/200 | Loss: 0.6783</w:t>
      </w:r>
    </w:p>
    <w:p w14:paraId="06DB8F13" w14:textId="77777777" w:rsidR="00E1495E" w:rsidRPr="00E1495E" w:rsidRDefault="00E1495E" w:rsidP="00E1495E">
      <w:r w:rsidRPr="00E1495E">
        <w:t>Epoch 188/200 | Loss: 0.6780</w:t>
      </w:r>
    </w:p>
    <w:p w14:paraId="300C812D" w14:textId="77777777" w:rsidR="00E1495E" w:rsidRPr="00E1495E" w:rsidRDefault="00E1495E" w:rsidP="00E1495E">
      <w:r w:rsidRPr="00E1495E">
        <w:t>Epoch 189/200 | Loss: 0.6992</w:t>
      </w:r>
    </w:p>
    <w:p w14:paraId="6AC47ACE" w14:textId="77777777" w:rsidR="00E1495E" w:rsidRPr="00E1495E" w:rsidRDefault="00E1495E" w:rsidP="00E1495E">
      <w:r w:rsidRPr="00E1495E">
        <w:t>Epoch 190/200 | Loss: 0.6783</w:t>
      </w:r>
    </w:p>
    <w:p w14:paraId="0EA81A6A" w14:textId="77777777" w:rsidR="00E1495E" w:rsidRPr="00E1495E" w:rsidRDefault="00E1495E" w:rsidP="00E1495E">
      <w:r w:rsidRPr="00E1495E">
        <w:t>Epoch 191/200 | Loss: 0.7035</w:t>
      </w:r>
    </w:p>
    <w:p w14:paraId="620A056F" w14:textId="77777777" w:rsidR="00E1495E" w:rsidRPr="00E1495E" w:rsidRDefault="00E1495E" w:rsidP="00E1495E">
      <w:r w:rsidRPr="00E1495E">
        <w:t>Epoch 192/200 | Loss: 0.7649</w:t>
      </w:r>
    </w:p>
    <w:p w14:paraId="357F649E" w14:textId="77777777" w:rsidR="00E1495E" w:rsidRPr="00E1495E" w:rsidRDefault="00E1495E" w:rsidP="00E1495E">
      <w:r w:rsidRPr="00E1495E">
        <w:t>Epoch 193/200 | Loss: 0.7123</w:t>
      </w:r>
    </w:p>
    <w:p w14:paraId="7343CD73" w14:textId="77777777" w:rsidR="00E1495E" w:rsidRPr="00E1495E" w:rsidRDefault="00E1495E" w:rsidP="00E1495E">
      <w:r w:rsidRPr="00E1495E">
        <w:t>Epoch 194/200 | Loss: 0.7575</w:t>
      </w:r>
    </w:p>
    <w:p w14:paraId="0B2D9CA2" w14:textId="77777777" w:rsidR="00E1495E" w:rsidRPr="00E1495E" w:rsidRDefault="00E1495E" w:rsidP="00E1495E">
      <w:r w:rsidRPr="00E1495E">
        <w:t>Epoch 195/200 | Loss: 0.6275</w:t>
      </w:r>
    </w:p>
    <w:p w14:paraId="6FDE9D09" w14:textId="77777777" w:rsidR="00E1495E" w:rsidRPr="00E1495E" w:rsidRDefault="00E1495E" w:rsidP="00E1495E">
      <w:r w:rsidRPr="00E1495E">
        <w:t>Epoch 196/200 | Loss: 0.6753</w:t>
      </w:r>
    </w:p>
    <w:p w14:paraId="4A3B4639" w14:textId="77777777" w:rsidR="00E1495E" w:rsidRPr="00E1495E" w:rsidRDefault="00E1495E" w:rsidP="00E1495E">
      <w:r w:rsidRPr="00E1495E">
        <w:t>Epoch 197/200 | Loss: 0.6175</w:t>
      </w:r>
    </w:p>
    <w:p w14:paraId="5F01DE88" w14:textId="77777777" w:rsidR="00E1495E" w:rsidRPr="00E1495E" w:rsidRDefault="00E1495E" w:rsidP="00E1495E">
      <w:r w:rsidRPr="00E1495E">
        <w:t>Epoch 198/200 | Loss: 0.6521</w:t>
      </w:r>
    </w:p>
    <w:p w14:paraId="65C301D6" w14:textId="77777777" w:rsidR="00E1495E" w:rsidRPr="00E1495E" w:rsidRDefault="00E1495E" w:rsidP="00E1495E">
      <w:r w:rsidRPr="00E1495E">
        <w:t>Epoch 199/200 | Loss: 0.7043</w:t>
      </w:r>
    </w:p>
    <w:p w14:paraId="052A674E" w14:textId="77777777" w:rsidR="00E1495E" w:rsidRPr="00E1495E" w:rsidRDefault="00E1495E" w:rsidP="00E1495E">
      <w:r w:rsidRPr="00E1495E">
        <w:t>Epoch 200/200 | Loss: 0.6152</w:t>
      </w:r>
    </w:p>
    <w:p w14:paraId="46C9D8C7" w14:textId="77777777" w:rsidR="00E1495E" w:rsidRPr="00E1495E" w:rsidRDefault="00E1495E" w:rsidP="00E1495E">
      <w:r w:rsidRPr="00E1495E">
        <w:drawing>
          <wp:inline distT="0" distB="0" distL="0" distR="0" wp14:anchorId="572F93FC" wp14:editId="20F47AF0">
            <wp:extent cx="5731510" cy="2407285"/>
            <wp:effectExtent l="0" t="0" r="2540" b="0"/>
            <wp:docPr id="172145613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E2209" w14:textId="77777777" w:rsidR="00E1495E" w:rsidRPr="00E1495E" w:rsidRDefault="00E1495E" w:rsidP="00E1495E">
      <w:r w:rsidRPr="00E1495E">
        <w:lastRenderedPageBreak/>
        <w:drawing>
          <wp:inline distT="0" distB="0" distL="0" distR="0" wp14:anchorId="574CFFBD" wp14:editId="5D78FC22">
            <wp:extent cx="5731510" cy="2407285"/>
            <wp:effectExtent l="0" t="0" r="2540" b="0"/>
            <wp:docPr id="1467382913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C81A6" w14:textId="77777777" w:rsidR="00E1495E" w:rsidRPr="00E1495E" w:rsidRDefault="00E1495E" w:rsidP="00E1495E">
      <w:r w:rsidRPr="00E1495E">
        <w:drawing>
          <wp:inline distT="0" distB="0" distL="0" distR="0" wp14:anchorId="3FFBE3A8" wp14:editId="4FF47B09">
            <wp:extent cx="5731510" cy="2152015"/>
            <wp:effectExtent l="0" t="0" r="2540" b="635"/>
            <wp:docPr id="880409237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670A1" w14:textId="77777777" w:rsidR="00E1495E" w:rsidRPr="00E1495E" w:rsidRDefault="00E1495E" w:rsidP="00E1495E">
      <w:r w:rsidRPr="00E1495E">
        <w:t>Split 4 Accuracy: 0.5238</w:t>
      </w:r>
    </w:p>
    <w:p w14:paraId="50DBBA96" w14:textId="77777777" w:rsidR="00E1495E" w:rsidRPr="00E1495E" w:rsidRDefault="00E1495E" w:rsidP="00E1495E">
      <w:r w:rsidRPr="00E1495E">
        <w:lastRenderedPageBreak/>
        <w:drawing>
          <wp:inline distT="0" distB="0" distL="0" distR="0" wp14:anchorId="3D597062" wp14:editId="5E366FE7">
            <wp:extent cx="4892040" cy="4145280"/>
            <wp:effectExtent l="0" t="0" r="3810" b="7620"/>
            <wp:docPr id="1485276010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1EE20" w14:textId="77777777" w:rsidR="00E1495E" w:rsidRPr="00E1495E" w:rsidRDefault="00E1495E" w:rsidP="00E1495E">
      <w:r w:rsidRPr="00E1495E">
        <w:drawing>
          <wp:inline distT="0" distB="0" distL="0" distR="0" wp14:anchorId="2B393CF7" wp14:editId="0870222A">
            <wp:extent cx="5181600" cy="4145280"/>
            <wp:effectExtent l="0" t="0" r="0" b="7620"/>
            <wp:docPr id="1803624918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90F1A" w14:textId="77777777" w:rsidR="00E1495E" w:rsidRPr="00E1495E" w:rsidRDefault="00E1495E" w:rsidP="00E1495E"/>
    <w:p w14:paraId="26752B3E" w14:textId="77777777" w:rsidR="00E1495E" w:rsidRPr="00E1495E" w:rsidRDefault="00E1495E" w:rsidP="00E1495E">
      <w:r w:rsidRPr="00E1495E">
        <w:lastRenderedPageBreak/>
        <w:t>=== ENV2 Split 5/5 ===</w:t>
      </w:r>
    </w:p>
    <w:p w14:paraId="7808B858" w14:textId="77777777" w:rsidR="00E1495E" w:rsidRPr="00E1495E" w:rsidRDefault="00E1495E" w:rsidP="00E1495E">
      <w:r w:rsidRPr="00E1495E">
        <w:t>After oversampling, class counts: Counter({1: 44, 0: 44})</w:t>
      </w:r>
    </w:p>
    <w:p w14:paraId="01950B79" w14:textId="77777777" w:rsidR="00E1495E" w:rsidRPr="00E1495E" w:rsidRDefault="00E1495E" w:rsidP="00E1495E">
      <w:hyperlink r:id="rId119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4DE5CC0A" w14:textId="77777777" w:rsidR="00E1495E" w:rsidRPr="00E1495E" w:rsidRDefault="00E1495E" w:rsidP="00E1495E">
      <w:r w:rsidRPr="00E1495E">
        <w:t xml:space="preserve">  warnings.warn(out)</w:t>
      </w:r>
    </w:p>
    <w:p w14:paraId="03D1867C" w14:textId="77777777" w:rsidR="00E1495E" w:rsidRPr="00E1495E" w:rsidRDefault="00E1495E" w:rsidP="00E1495E">
      <w:r w:rsidRPr="00E1495E">
        <w:t>Epoch 1/200 | Loss: 0.8267</w:t>
      </w:r>
    </w:p>
    <w:p w14:paraId="182102BD" w14:textId="77777777" w:rsidR="00E1495E" w:rsidRPr="00E1495E" w:rsidRDefault="00E1495E" w:rsidP="00E1495E">
      <w:r w:rsidRPr="00E1495E">
        <w:t>Epoch 2/200 | Loss: 0.7103</w:t>
      </w:r>
    </w:p>
    <w:p w14:paraId="4572CF45" w14:textId="77777777" w:rsidR="00E1495E" w:rsidRPr="00E1495E" w:rsidRDefault="00E1495E" w:rsidP="00E1495E">
      <w:r w:rsidRPr="00E1495E">
        <w:t>Epoch 3/200 | Loss: 0.7000</w:t>
      </w:r>
    </w:p>
    <w:p w14:paraId="60867643" w14:textId="77777777" w:rsidR="00E1495E" w:rsidRPr="00E1495E" w:rsidRDefault="00E1495E" w:rsidP="00E1495E">
      <w:r w:rsidRPr="00E1495E">
        <w:t>Epoch 4/200 | Loss: 0.7794</w:t>
      </w:r>
    </w:p>
    <w:p w14:paraId="2173CD45" w14:textId="77777777" w:rsidR="00E1495E" w:rsidRPr="00E1495E" w:rsidRDefault="00E1495E" w:rsidP="00E1495E">
      <w:r w:rsidRPr="00E1495E">
        <w:t>Epoch 5/200 | Loss: 0.7479</w:t>
      </w:r>
    </w:p>
    <w:p w14:paraId="72969D3D" w14:textId="77777777" w:rsidR="00E1495E" w:rsidRPr="00E1495E" w:rsidRDefault="00E1495E" w:rsidP="00E1495E">
      <w:r w:rsidRPr="00E1495E">
        <w:t>Epoch 6/200 | Loss: 0.7567</w:t>
      </w:r>
    </w:p>
    <w:p w14:paraId="171B30D0" w14:textId="77777777" w:rsidR="00E1495E" w:rsidRPr="00E1495E" w:rsidRDefault="00E1495E" w:rsidP="00E1495E">
      <w:r w:rsidRPr="00E1495E">
        <w:t>Epoch 7/200 | Loss: 0.8504</w:t>
      </w:r>
    </w:p>
    <w:p w14:paraId="092C5496" w14:textId="77777777" w:rsidR="00E1495E" w:rsidRPr="00E1495E" w:rsidRDefault="00E1495E" w:rsidP="00E1495E">
      <w:r w:rsidRPr="00E1495E">
        <w:t>Epoch 8/200 | Loss: 0.7250</w:t>
      </w:r>
    </w:p>
    <w:p w14:paraId="04B5BABD" w14:textId="77777777" w:rsidR="00E1495E" w:rsidRPr="00E1495E" w:rsidRDefault="00E1495E" w:rsidP="00E1495E">
      <w:r w:rsidRPr="00E1495E">
        <w:t>Epoch 9/200 | Loss: 0.7752</w:t>
      </w:r>
    </w:p>
    <w:p w14:paraId="4AC999A2" w14:textId="77777777" w:rsidR="00E1495E" w:rsidRPr="00E1495E" w:rsidRDefault="00E1495E" w:rsidP="00E1495E">
      <w:r w:rsidRPr="00E1495E">
        <w:t>Epoch 10/200 | Loss: 0.8042</w:t>
      </w:r>
    </w:p>
    <w:p w14:paraId="3317C5CD" w14:textId="77777777" w:rsidR="00E1495E" w:rsidRPr="00E1495E" w:rsidRDefault="00E1495E" w:rsidP="00E1495E">
      <w:r w:rsidRPr="00E1495E">
        <w:t>Epoch 11/200 | Loss: 0.7954</w:t>
      </w:r>
    </w:p>
    <w:p w14:paraId="320C1D2B" w14:textId="77777777" w:rsidR="00E1495E" w:rsidRPr="00E1495E" w:rsidRDefault="00E1495E" w:rsidP="00E1495E">
      <w:r w:rsidRPr="00E1495E">
        <w:t>Epoch 12/200 | Loss: 0.6708</w:t>
      </w:r>
    </w:p>
    <w:p w14:paraId="15C7D058" w14:textId="77777777" w:rsidR="00E1495E" w:rsidRPr="00E1495E" w:rsidRDefault="00E1495E" w:rsidP="00E1495E">
      <w:r w:rsidRPr="00E1495E">
        <w:t>Epoch 13/200 | Loss: 0.7640</w:t>
      </w:r>
    </w:p>
    <w:p w14:paraId="2D906BA7" w14:textId="77777777" w:rsidR="00E1495E" w:rsidRPr="00E1495E" w:rsidRDefault="00E1495E" w:rsidP="00E1495E">
      <w:r w:rsidRPr="00E1495E">
        <w:t>Epoch 14/200 | Loss: 0.7610</w:t>
      </w:r>
    </w:p>
    <w:p w14:paraId="187EBB8A" w14:textId="77777777" w:rsidR="00E1495E" w:rsidRPr="00E1495E" w:rsidRDefault="00E1495E" w:rsidP="00E1495E">
      <w:r w:rsidRPr="00E1495E">
        <w:t>Epoch 15/200 | Loss: 0.7321</w:t>
      </w:r>
    </w:p>
    <w:p w14:paraId="50ED56C1" w14:textId="77777777" w:rsidR="00E1495E" w:rsidRPr="00E1495E" w:rsidRDefault="00E1495E" w:rsidP="00E1495E">
      <w:r w:rsidRPr="00E1495E">
        <w:t>Epoch 16/200 | Loss: 0.7212</w:t>
      </w:r>
    </w:p>
    <w:p w14:paraId="3C25F7BD" w14:textId="77777777" w:rsidR="00E1495E" w:rsidRPr="00E1495E" w:rsidRDefault="00E1495E" w:rsidP="00E1495E">
      <w:r w:rsidRPr="00E1495E">
        <w:t>Epoch 17/200 | Loss: 0.7354</w:t>
      </w:r>
    </w:p>
    <w:p w14:paraId="179DEE65" w14:textId="77777777" w:rsidR="00E1495E" w:rsidRPr="00E1495E" w:rsidRDefault="00E1495E" w:rsidP="00E1495E">
      <w:r w:rsidRPr="00E1495E">
        <w:t>Epoch 18/200 | Loss: 0.8099</w:t>
      </w:r>
    </w:p>
    <w:p w14:paraId="20CF5F47" w14:textId="77777777" w:rsidR="00E1495E" w:rsidRPr="00E1495E" w:rsidRDefault="00E1495E" w:rsidP="00E1495E">
      <w:r w:rsidRPr="00E1495E">
        <w:t>Epoch 19/200 | Loss: 0.7525</w:t>
      </w:r>
    </w:p>
    <w:p w14:paraId="4E86DE50" w14:textId="77777777" w:rsidR="00E1495E" w:rsidRPr="00E1495E" w:rsidRDefault="00E1495E" w:rsidP="00E1495E">
      <w:r w:rsidRPr="00E1495E">
        <w:t>Epoch 20/200 | Loss: 0.7263</w:t>
      </w:r>
    </w:p>
    <w:p w14:paraId="270B93C2" w14:textId="77777777" w:rsidR="00E1495E" w:rsidRPr="00E1495E" w:rsidRDefault="00E1495E" w:rsidP="00E1495E">
      <w:r w:rsidRPr="00E1495E">
        <w:t>Epoch 21/200 | Loss: 0.7579</w:t>
      </w:r>
    </w:p>
    <w:p w14:paraId="02303426" w14:textId="77777777" w:rsidR="00E1495E" w:rsidRPr="00E1495E" w:rsidRDefault="00E1495E" w:rsidP="00E1495E">
      <w:r w:rsidRPr="00E1495E">
        <w:t>Epoch 22/200 | Loss: 0.7371</w:t>
      </w:r>
    </w:p>
    <w:p w14:paraId="0E4D51E7" w14:textId="77777777" w:rsidR="00E1495E" w:rsidRPr="00E1495E" w:rsidRDefault="00E1495E" w:rsidP="00E1495E">
      <w:r w:rsidRPr="00E1495E">
        <w:t>Epoch 23/200 | Loss: 0.7302</w:t>
      </w:r>
    </w:p>
    <w:p w14:paraId="474BB1F5" w14:textId="77777777" w:rsidR="00E1495E" w:rsidRPr="00E1495E" w:rsidRDefault="00E1495E" w:rsidP="00E1495E">
      <w:r w:rsidRPr="00E1495E">
        <w:t>Epoch 24/200 | Loss: 0.7283</w:t>
      </w:r>
    </w:p>
    <w:p w14:paraId="3DF6E6D6" w14:textId="77777777" w:rsidR="00E1495E" w:rsidRPr="00E1495E" w:rsidRDefault="00E1495E" w:rsidP="00E1495E">
      <w:r w:rsidRPr="00E1495E">
        <w:t>Epoch 25/200 | Loss: 0.7426</w:t>
      </w:r>
    </w:p>
    <w:p w14:paraId="4402699F" w14:textId="77777777" w:rsidR="00E1495E" w:rsidRPr="00E1495E" w:rsidRDefault="00E1495E" w:rsidP="00E1495E">
      <w:r w:rsidRPr="00E1495E">
        <w:t>Epoch 26/200 | Loss: 0.7487</w:t>
      </w:r>
    </w:p>
    <w:p w14:paraId="2B9AD659" w14:textId="77777777" w:rsidR="00E1495E" w:rsidRPr="00E1495E" w:rsidRDefault="00E1495E" w:rsidP="00E1495E">
      <w:r w:rsidRPr="00E1495E">
        <w:lastRenderedPageBreak/>
        <w:t>Epoch 27/200 | Loss: 0.7686</w:t>
      </w:r>
    </w:p>
    <w:p w14:paraId="6E1DE926" w14:textId="77777777" w:rsidR="00E1495E" w:rsidRPr="00E1495E" w:rsidRDefault="00E1495E" w:rsidP="00E1495E">
      <w:r w:rsidRPr="00E1495E">
        <w:t>Epoch 28/200 | Loss: 0.7163</w:t>
      </w:r>
    </w:p>
    <w:p w14:paraId="0C864853" w14:textId="77777777" w:rsidR="00E1495E" w:rsidRPr="00E1495E" w:rsidRDefault="00E1495E" w:rsidP="00E1495E">
      <w:r w:rsidRPr="00E1495E">
        <w:t>Epoch 29/200 | Loss: 0.7586</w:t>
      </w:r>
    </w:p>
    <w:p w14:paraId="169152D3" w14:textId="77777777" w:rsidR="00E1495E" w:rsidRPr="00E1495E" w:rsidRDefault="00E1495E" w:rsidP="00E1495E">
      <w:r w:rsidRPr="00E1495E">
        <w:t>Epoch 30/200 | Loss: 0.7877</w:t>
      </w:r>
    </w:p>
    <w:p w14:paraId="602324BE" w14:textId="77777777" w:rsidR="00E1495E" w:rsidRPr="00E1495E" w:rsidRDefault="00E1495E" w:rsidP="00E1495E">
      <w:r w:rsidRPr="00E1495E">
        <w:t>Epoch 31/200 | Loss: 0.6857</w:t>
      </w:r>
    </w:p>
    <w:p w14:paraId="3F4580CA" w14:textId="77777777" w:rsidR="00E1495E" w:rsidRPr="00E1495E" w:rsidRDefault="00E1495E" w:rsidP="00E1495E">
      <w:r w:rsidRPr="00E1495E">
        <w:t>Epoch 32/200 | Loss: 0.8015</w:t>
      </w:r>
    </w:p>
    <w:p w14:paraId="686A9135" w14:textId="77777777" w:rsidR="00E1495E" w:rsidRPr="00E1495E" w:rsidRDefault="00E1495E" w:rsidP="00E1495E">
      <w:r w:rsidRPr="00E1495E">
        <w:t>Epoch 33/200 | Loss: 0.7096</w:t>
      </w:r>
    </w:p>
    <w:p w14:paraId="5B519790" w14:textId="77777777" w:rsidR="00E1495E" w:rsidRPr="00E1495E" w:rsidRDefault="00E1495E" w:rsidP="00E1495E">
      <w:r w:rsidRPr="00E1495E">
        <w:t>Epoch 34/200 | Loss: 0.7148</w:t>
      </w:r>
    </w:p>
    <w:p w14:paraId="64304C12" w14:textId="77777777" w:rsidR="00E1495E" w:rsidRPr="00E1495E" w:rsidRDefault="00E1495E" w:rsidP="00E1495E">
      <w:r w:rsidRPr="00E1495E">
        <w:t>Epoch 35/200 | Loss: 0.7114</w:t>
      </w:r>
    </w:p>
    <w:p w14:paraId="2BE349CC" w14:textId="77777777" w:rsidR="00E1495E" w:rsidRPr="00E1495E" w:rsidRDefault="00E1495E" w:rsidP="00E1495E">
      <w:r w:rsidRPr="00E1495E">
        <w:t>Epoch 36/200 | Loss: 0.7630</w:t>
      </w:r>
    </w:p>
    <w:p w14:paraId="4992E93B" w14:textId="77777777" w:rsidR="00E1495E" w:rsidRPr="00E1495E" w:rsidRDefault="00E1495E" w:rsidP="00E1495E">
      <w:r w:rsidRPr="00E1495E">
        <w:t>Epoch 37/200 | Loss: 0.7676</w:t>
      </w:r>
    </w:p>
    <w:p w14:paraId="240A5946" w14:textId="77777777" w:rsidR="00E1495E" w:rsidRPr="00E1495E" w:rsidRDefault="00E1495E" w:rsidP="00E1495E">
      <w:r w:rsidRPr="00E1495E">
        <w:t>Epoch 38/200 | Loss: 0.7725</w:t>
      </w:r>
    </w:p>
    <w:p w14:paraId="3C0F87EE" w14:textId="77777777" w:rsidR="00E1495E" w:rsidRPr="00E1495E" w:rsidRDefault="00E1495E" w:rsidP="00E1495E">
      <w:r w:rsidRPr="00E1495E">
        <w:t>Epoch 39/200 | Loss: 0.7746</w:t>
      </w:r>
    </w:p>
    <w:p w14:paraId="3ADE8376" w14:textId="77777777" w:rsidR="00E1495E" w:rsidRPr="00E1495E" w:rsidRDefault="00E1495E" w:rsidP="00E1495E">
      <w:r w:rsidRPr="00E1495E">
        <w:t>Epoch 40/200 | Loss: 0.7464</w:t>
      </w:r>
    </w:p>
    <w:p w14:paraId="05662315" w14:textId="77777777" w:rsidR="00E1495E" w:rsidRPr="00E1495E" w:rsidRDefault="00E1495E" w:rsidP="00E1495E">
      <w:r w:rsidRPr="00E1495E">
        <w:t>Epoch 41/200 | Loss: 0.6985</w:t>
      </w:r>
    </w:p>
    <w:p w14:paraId="3A5C8E9B" w14:textId="77777777" w:rsidR="00E1495E" w:rsidRPr="00E1495E" w:rsidRDefault="00E1495E" w:rsidP="00E1495E">
      <w:r w:rsidRPr="00E1495E">
        <w:t>Epoch 42/200 | Loss: 0.7405</w:t>
      </w:r>
    </w:p>
    <w:p w14:paraId="0BD7B012" w14:textId="77777777" w:rsidR="00E1495E" w:rsidRPr="00E1495E" w:rsidRDefault="00E1495E" w:rsidP="00E1495E">
      <w:r w:rsidRPr="00E1495E">
        <w:t>Epoch 43/200 | Loss: 0.7826</w:t>
      </w:r>
    </w:p>
    <w:p w14:paraId="6C8A5B42" w14:textId="77777777" w:rsidR="00E1495E" w:rsidRPr="00E1495E" w:rsidRDefault="00E1495E" w:rsidP="00E1495E">
      <w:r w:rsidRPr="00E1495E">
        <w:t>Epoch 44/200 | Loss: 0.7966</w:t>
      </w:r>
    </w:p>
    <w:p w14:paraId="12DBE013" w14:textId="77777777" w:rsidR="00E1495E" w:rsidRPr="00E1495E" w:rsidRDefault="00E1495E" w:rsidP="00E1495E">
      <w:r w:rsidRPr="00E1495E">
        <w:t>Epoch 45/200 | Loss: 0.7193</w:t>
      </w:r>
    </w:p>
    <w:p w14:paraId="182FFE5D" w14:textId="77777777" w:rsidR="00E1495E" w:rsidRPr="00E1495E" w:rsidRDefault="00E1495E" w:rsidP="00E1495E">
      <w:r w:rsidRPr="00E1495E">
        <w:t>Epoch 46/200 | Loss: 0.7531</w:t>
      </w:r>
    </w:p>
    <w:p w14:paraId="043DF7E0" w14:textId="77777777" w:rsidR="00E1495E" w:rsidRPr="00E1495E" w:rsidRDefault="00E1495E" w:rsidP="00E1495E">
      <w:r w:rsidRPr="00E1495E">
        <w:t>Epoch 47/200 | Loss: 0.7352</w:t>
      </w:r>
    </w:p>
    <w:p w14:paraId="585B07CB" w14:textId="77777777" w:rsidR="00E1495E" w:rsidRPr="00E1495E" w:rsidRDefault="00E1495E" w:rsidP="00E1495E">
      <w:r w:rsidRPr="00E1495E">
        <w:t>Epoch 48/200 | Loss: 0.7550</w:t>
      </w:r>
    </w:p>
    <w:p w14:paraId="3746D229" w14:textId="77777777" w:rsidR="00E1495E" w:rsidRPr="00E1495E" w:rsidRDefault="00E1495E" w:rsidP="00E1495E">
      <w:r w:rsidRPr="00E1495E">
        <w:t>Epoch 49/200 | Loss: 0.7700</w:t>
      </w:r>
    </w:p>
    <w:p w14:paraId="32F93973" w14:textId="77777777" w:rsidR="00E1495E" w:rsidRPr="00E1495E" w:rsidRDefault="00E1495E" w:rsidP="00E1495E">
      <w:r w:rsidRPr="00E1495E">
        <w:t>Epoch 50/200 | Loss: 0.6828</w:t>
      </w:r>
    </w:p>
    <w:p w14:paraId="1E1DC05B" w14:textId="77777777" w:rsidR="00E1495E" w:rsidRPr="00E1495E" w:rsidRDefault="00E1495E" w:rsidP="00E1495E">
      <w:r w:rsidRPr="00E1495E">
        <w:t>Epoch 51/200 | Loss: 0.7783</w:t>
      </w:r>
    </w:p>
    <w:p w14:paraId="766912C9" w14:textId="77777777" w:rsidR="00E1495E" w:rsidRPr="00E1495E" w:rsidRDefault="00E1495E" w:rsidP="00E1495E">
      <w:r w:rsidRPr="00E1495E">
        <w:t>Epoch 52/200 | Loss: 0.7562</w:t>
      </w:r>
    </w:p>
    <w:p w14:paraId="38029DE9" w14:textId="77777777" w:rsidR="00E1495E" w:rsidRPr="00E1495E" w:rsidRDefault="00E1495E" w:rsidP="00E1495E">
      <w:r w:rsidRPr="00E1495E">
        <w:t>Epoch 53/200 | Loss: 0.8283</w:t>
      </w:r>
    </w:p>
    <w:p w14:paraId="5770B4E8" w14:textId="77777777" w:rsidR="00E1495E" w:rsidRPr="00E1495E" w:rsidRDefault="00E1495E" w:rsidP="00E1495E">
      <w:r w:rsidRPr="00E1495E">
        <w:t>Epoch 54/200 | Loss: 0.7032</w:t>
      </w:r>
    </w:p>
    <w:p w14:paraId="19D90A24" w14:textId="77777777" w:rsidR="00E1495E" w:rsidRPr="00E1495E" w:rsidRDefault="00E1495E" w:rsidP="00E1495E">
      <w:r w:rsidRPr="00E1495E">
        <w:t>Epoch 55/200 | Loss: 0.7926</w:t>
      </w:r>
    </w:p>
    <w:p w14:paraId="3666C319" w14:textId="77777777" w:rsidR="00E1495E" w:rsidRPr="00E1495E" w:rsidRDefault="00E1495E" w:rsidP="00E1495E">
      <w:r w:rsidRPr="00E1495E">
        <w:t>Epoch 56/200 | Loss: 0.6934</w:t>
      </w:r>
    </w:p>
    <w:p w14:paraId="1F575C84" w14:textId="77777777" w:rsidR="00E1495E" w:rsidRPr="00E1495E" w:rsidRDefault="00E1495E" w:rsidP="00E1495E">
      <w:r w:rsidRPr="00E1495E">
        <w:t>Epoch 57/200 | Loss: 0.6889</w:t>
      </w:r>
    </w:p>
    <w:p w14:paraId="758503E6" w14:textId="77777777" w:rsidR="00E1495E" w:rsidRPr="00E1495E" w:rsidRDefault="00E1495E" w:rsidP="00E1495E">
      <w:r w:rsidRPr="00E1495E">
        <w:lastRenderedPageBreak/>
        <w:t>Epoch 58/200 | Loss: 0.7744</w:t>
      </w:r>
    </w:p>
    <w:p w14:paraId="0AF3877E" w14:textId="77777777" w:rsidR="00E1495E" w:rsidRPr="00E1495E" w:rsidRDefault="00E1495E" w:rsidP="00E1495E">
      <w:r w:rsidRPr="00E1495E">
        <w:t>Epoch 59/200 | Loss: 0.7299</w:t>
      </w:r>
    </w:p>
    <w:p w14:paraId="3BA1A6D8" w14:textId="77777777" w:rsidR="00E1495E" w:rsidRPr="00E1495E" w:rsidRDefault="00E1495E" w:rsidP="00E1495E">
      <w:r w:rsidRPr="00E1495E">
        <w:t>Epoch 60/200 | Loss: 0.7807</w:t>
      </w:r>
    </w:p>
    <w:p w14:paraId="438A7D8B" w14:textId="77777777" w:rsidR="00E1495E" w:rsidRPr="00E1495E" w:rsidRDefault="00E1495E" w:rsidP="00E1495E">
      <w:r w:rsidRPr="00E1495E">
        <w:t>Epoch 61/200 | Loss: 0.7292</w:t>
      </w:r>
    </w:p>
    <w:p w14:paraId="32FF0581" w14:textId="77777777" w:rsidR="00E1495E" w:rsidRPr="00E1495E" w:rsidRDefault="00E1495E" w:rsidP="00E1495E">
      <w:r w:rsidRPr="00E1495E">
        <w:t>Epoch 62/200 | Loss: 0.6844</w:t>
      </w:r>
    </w:p>
    <w:p w14:paraId="7C82EEB1" w14:textId="77777777" w:rsidR="00E1495E" w:rsidRPr="00E1495E" w:rsidRDefault="00E1495E" w:rsidP="00E1495E">
      <w:r w:rsidRPr="00E1495E">
        <w:t>Epoch 63/200 | Loss: 0.7287</w:t>
      </w:r>
    </w:p>
    <w:p w14:paraId="460BEB6B" w14:textId="77777777" w:rsidR="00E1495E" w:rsidRPr="00E1495E" w:rsidRDefault="00E1495E" w:rsidP="00E1495E">
      <w:r w:rsidRPr="00E1495E">
        <w:t>Epoch 64/200 | Loss: 0.6887</w:t>
      </w:r>
    </w:p>
    <w:p w14:paraId="52535018" w14:textId="77777777" w:rsidR="00E1495E" w:rsidRPr="00E1495E" w:rsidRDefault="00E1495E" w:rsidP="00E1495E">
      <w:r w:rsidRPr="00E1495E">
        <w:t>Epoch 65/200 | Loss: 0.6860</w:t>
      </w:r>
    </w:p>
    <w:p w14:paraId="61349BF5" w14:textId="77777777" w:rsidR="00E1495E" w:rsidRPr="00E1495E" w:rsidRDefault="00E1495E" w:rsidP="00E1495E">
      <w:r w:rsidRPr="00E1495E">
        <w:t>Epoch 66/200 | Loss: 0.7970</w:t>
      </w:r>
    </w:p>
    <w:p w14:paraId="3A4FEDC8" w14:textId="77777777" w:rsidR="00E1495E" w:rsidRPr="00E1495E" w:rsidRDefault="00E1495E" w:rsidP="00E1495E">
      <w:r w:rsidRPr="00E1495E">
        <w:t>Epoch 67/200 | Loss: 0.7162</w:t>
      </w:r>
    </w:p>
    <w:p w14:paraId="2761DB16" w14:textId="77777777" w:rsidR="00E1495E" w:rsidRPr="00E1495E" w:rsidRDefault="00E1495E" w:rsidP="00E1495E">
      <w:r w:rsidRPr="00E1495E">
        <w:t>Epoch 68/200 | Loss: 0.7204</w:t>
      </w:r>
    </w:p>
    <w:p w14:paraId="701EB521" w14:textId="77777777" w:rsidR="00E1495E" w:rsidRPr="00E1495E" w:rsidRDefault="00E1495E" w:rsidP="00E1495E">
      <w:r w:rsidRPr="00E1495E">
        <w:t>Epoch 69/200 | Loss: 0.7499</w:t>
      </w:r>
    </w:p>
    <w:p w14:paraId="6517A088" w14:textId="77777777" w:rsidR="00E1495E" w:rsidRPr="00E1495E" w:rsidRDefault="00E1495E" w:rsidP="00E1495E">
      <w:r w:rsidRPr="00E1495E">
        <w:t>Epoch 70/200 | Loss: 0.7363</w:t>
      </w:r>
    </w:p>
    <w:p w14:paraId="567670D3" w14:textId="77777777" w:rsidR="00E1495E" w:rsidRPr="00E1495E" w:rsidRDefault="00E1495E" w:rsidP="00E1495E">
      <w:r w:rsidRPr="00E1495E">
        <w:t>Epoch 71/200 | Loss: 0.7641</w:t>
      </w:r>
    </w:p>
    <w:p w14:paraId="18D32C51" w14:textId="77777777" w:rsidR="00E1495E" w:rsidRPr="00E1495E" w:rsidRDefault="00E1495E" w:rsidP="00E1495E">
      <w:r w:rsidRPr="00E1495E">
        <w:t>Epoch 72/200 | Loss: 0.7712</w:t>
      </w:r>
    </w:p>
    <w:p w14:paraId="7857D4D9" w14:textId="77777777" w:rsidR="00E1495E" w:rsidRPr="00E1495E" w:rsidRDefault="00E1495E" w:rsidP="00E1495E">
      <w:r w:rsidRPr="00E1495E">
        <w:t>Epoch 73/200 | Loss: 0.6883</w:t>
      </w:r>
    </w:p>
    <w:p w14:paraId="5C8D763A" w14:textId="77777777" w:rsidR="00E1495E" w:rsidRPr="00E1495E" w:rsidRDefault="00E1495E" w:rsidP="00E1495E">
      <w:r w:rsidRPr="00E1495E">
        <w:t>Epoch 74/200 | Loss: 0.7163</w:t>
      </w:r>
    </w:p>
    <w:p w14:paraId="39FD7067" w14:textId="77777777" w:rsidR="00E1495E" w:rsidRPr="00E1495E" w:rsidRDefault="00E1495E" w:rsidP="00E1495E">
      <w:r w:rsidRPr="00E1495E">
        <w:t>Epoch 75/200 | Loss: 0.6502</w:t>
      </w:r>
    </w:p>
    <w:p w14:paraId="4ACDF762" w14:textId="77777777" w:rsidR="00E1495E" w:rsidRPr="00E1495E" w:rsidRDefault="00E1495E" w:rsidP="00E1495E">
      <w:r w:rsidRPr="00E1495E">
        <w:t>Epoch 76/200 | Loss: 0.7066</w:t>
      </w:r>
    </w:p>
    <w:p w14:paraId="5A984DE1" w14:textId="77777777" w:rsidR="00E1495E" w:rsidRPr="00E1495E" w:rsidRDefault="00E1495E" w:rsidP="00E1495E">
      <w:r w:rsidRPr="00E1495E">
        <w:t>Epoch 77/200 | Loss: 0.7200</w:t>
      </w:r>
    </w:p>
    <w:p w14:paraId="1FF0A46E" w14:textId="77777777" w:rsidR="00E1495E" w:rsidRPr="00E1495E" w:rsidRDefault="00E1495E" w:rsidP="00E1495E">
      <w:r w:rsidRPr="00E1495E">
        <w:t>Epoch 78/200 | Loss: 0.7342</w:t>
      </w:r>
    </w:p>
    <w:p w14:paraId="6DE0D4D1" w14:textId="77777777" w:rsidR="00E1495E" w:rsidRPr="00E1495E" w:rsidRDefault="00E1495E" w:rsidP="00E1495E">
      <w:r w:rsidRPr="00E1495E">
        <w:t>Epoch 79/200 | Loss: 0.7248</w:t>
      </w:r>
    </w:p>
    <w:p w14:paraId="6551535B" w14:textId="77777777" w:rsidR="00E1495E" w:rsidRPr="00E1495E" w:rsidRDefault="00E1495E" w:rsidP="00E1495E">
      <w:r w:rsidRPr="00E1495E">
        <w:t>Epoch 80/200 | Loss: 0.6782</w:t>
      </w:r>
    </w:p>
    <w:p w14:paraId="7BF7A697" w14:textId="77777777" w:rsidR="00E1495E" w:rsidRPr="00E1495E" w:rsidRDefault="00E1495E" w:rsidP="00E1495E">
      <w:r w:rsidRPr="00E1495E">
        <w:t>Epoch 81/200 | Loss: 0.7328</w:t>
      </w:r>
    </w:p>
    <w:p w14:paraId="66BEFB92" w14:textId="77777777" w:rsidR="00E1495E" w:rsidRPr="00E1495E" w:rsidRDefault="00E1495E" w:rsidP="00E1495E">
      <w:r w:rsidRPr="00E1495E">
        <w:t>Epoch 82/200 | Loss: 0.7209</w:t>
      </w:r>
    </w:p>
    <w:p w14:paraId="47C5EEAC" w14:textId="77777777" w:rsidR="00E1495E" w:rsidRPr="00E1495E" w:rsidRDefault="00E1495E" w:rsidP="00E1495E">
      <w:r w:rsidRPr="00E1495E">
        <w:t>Epoch 83/200 | Loss: 0.7268</w:t>
      </w:r>
    </w:p>
    <w:p w14:paraId="0F622623" w14:textId="77777777" w:rsidR="00E1495E" w:rsidRPr="00E1495E" w:rsidRDefault="00E1495E" w:rsidP="00E1495E">
      <w:r w:rsidRPr="00E1495E">
        <w:t>Epoch 84/200 | Loss: 0.6813</w:t>
      </w:r>
    </w:p>
    <w:p w14:paraId="435DC489" w14:textId="77777777" w:rsidR="00E1495E" w:rsidRPr="00E1495E" w:rsidRDefault="00E1495E" w:rsidP="00E1495E">
      <w:r w:rsidRPr="00E1495E">
        <w:t>Epoch 85/200 | Loss: 0.6737</w:t>
      </w:r>
    </w:p>
    <w:p w14:paraId="7F49A1F8" w14:textId="77777777" w:rsidR="00E1495E" w:rsidRPr="00E1495E" w:rsidRDefault="00E1495E" w:rsidP="00E1495E">
      <w:r w:rsidRPr="00E1495E">
        <w:t>Epoch 86/200 | Loss: 0.7305</w:t>
      </w:r>
    </w:p>
    <w:p w14:paraId="46D79E01" w14:textId="77777777" w:rsidR="00E1495E" w:rsidRPr="00E1495E" w:rsidRDefault="00E1495E" w:rsidP="00E1495E">
      <w:r w:rsidRPr="00E1495E">
        <w:t>Epoch 87/200 | Loss: 0.6609</w:t>
      </w:r>
    </w:p>
    <w:p w14:paraId="58D57064" w14:textId="77777777" w:rsidR="00E1495E" w:rsidRPr="00E1495E" w:rsidRDefault="00E1495E" w:rsidP="00E1495E">
      <w:r w:rsidRPr="00E1495E">
        <w:t>Epoch 88/200 | Loss: 0.6955</w:t>
      </w:r>
    </w:p>
    <w:p w14:paraId="0F4598FA" w14:textId="77777777" w:rsidR="00E1495E" w:rsidRPr="00E1495E" w:rsidRDefault="00E1495E" w:rsidP="00E1495E">
      <w:r w:rsidRPr="00E1495E">
        <w:lastRenderedPageBreak/>
        <w:t>Epoch 89/200 | Loss: 0.7827</w:t>
      </w:r>
    </w:p>
    <w:p w14:paraId="7C0A70D4" w14:textId="77777777" w:rsidR="00E1495E" w:rsidRPr="00E1495E" w:rsidRDefault="00E1495E" w:rsidP="00E1495E">
      <w:r w:rsidRPr="00E1495E">
        <w:t>Epoch 90/200 | Loss: 0.7165</w:t>
      </w:r>
    </w:p>
    <w:p w14:paraId="37977631" w14:textId="77777777" w:rsidR="00E1495E" w:rsidRPr="00E1495E" w:rsidRDefault="00E1495E" w:rsidP="00E1495E">
      <w:r w:rsidRPr="00E1495E">
        <w:t>Epoch 91/200 | Loss: 0.6544</w:t>
      </w:r>
    </w:p>
    <w:p w14:paraId="489E1556" w14:textId="77777777" w:rsidR="00E1495E" w:rsidRPr="00E1495E" w:rsidRDefault="00E1495E" w:rsidP="00E1495E">
      <w:r w:rsidRPr="00E1495E">
        <w:t>Epoch 92/200 | Loss: 0.7851</w:t>
      </w:r>
    </w:p>
    <w:p w14:paraId="73A54E6B" w14:textId="77777777" w:rsidR="00E1495E" w:rsidRPr="00E1495E" w:rsidRDefault="00E1495E" w:rsidP="00E1495E">
      <w:r w:rsidRPr="00E1495E">
        <w:t>Epoch 93/200 | Loss: 0.7093</w:t>
      </w:r>
    </w:p>
    <w:p w14:paraId="27BE5855" w14:textId="77777777" w:rsidR="00E1495E" w:rsidRPr="00E1495E" w:rsidRDefault="00E1495E" w:rsidP="00E1495E">
      <w:r w:rsidRPr="00E1495E">
        <w:t>Epoch 94/200 | Loss: 0.7592</w:t>
      </w:r>
    </w:p>
    <w:p w14:paraId="4C4F794A" w14:textId="77777777" w:rsidR="00E1495E" w:rsidRPr="00E1495E" w:rsidRDefault="00E1495E" w:rsidP="00E1495E">
      <w:r w:rsidRPr="00E1495E">
        <w:t>Epoch 95/200 | Loss: 0.6800</w:t>
      </w:r>
    </w:p>
    <w:p w14:paraId="1FECDF81" w14:textId="77777777" w:rsidR="00E1495E" w:rsidRPr="00E1495E" w:rsidRDefault="00E1495E" w:rsidP="00E1495E">
      <w:r w:rsidRPr="00E1495E">
        <w:t>Epoch 96/200 | Loss: 0.7146</w:t>
      </w:r>
    </w:p>
    <w:p w14:paraId="5D47269D" w14:textId="77777777" w:rsidR="00E1495E" w:rsidRPr="00E1495E" w:rsidRDefault="00E1495E" w:rsidP="00E1495E">
      <w:r w:rsidRPr="00E1495E">
        <w:t>Epoch 97/200 | Loss: 0.7519</w:t>
      </w:r>
    </w:p>
    <w:p w14:paraId="0DA12B35" w14:textId="77777777" w:rsidR="00E1495E" w:rsidRPr="00E1495E" w:rsidRDefault="00E1495E" w:rsidP="00E1495E">
      <w:r w:rsidRPr="00E1495E">
        <w:t>Epoch 98/200 | Loss: 0.6514</w:t>
      </w:r>
    </w:p>
    <w:p w14:paraId="7B033F61" w14:textId="77777777" w:rsidR="00E1495E" w:rsidRPr="00E1495E" w:rsidRDefault="00E1495E" w:rsidP="00E1495E">
      <w:r w:rsidRPr="00E1495E">
        <w:t>Epoch 99/200 | Loss: 0.7382</w:t>
      </w:r>
    </w:p>
    <w:p w14:paraId="46A3761B" w14:textId="77777777" w:rsidR="00E1495E" w:rsidRPr="00E1495E" w:rsidRDefault="00E1495E" w:rsidP="00E1495E">
      <w:r w:rsidRPr="00E1495E">
        <w:t>Epoch 100/200 | Loss: 0.6508</w:t>
      </w:r>
    </w:p>
    <w:p w14:paraId="07F6CC0B" w14:textId="77777777" w:rsidR="00E1495E" w:rsidRPr="00E1495E" w:rsidRDefault="00E1495E" w:rsidP="00E1495E">
      <w:r w:rsidRPr="00E1495E">
        <w:t>Epoch 101/200 | Loss: 0.7198</w:t>
      </w:r>
    </w:p>
    <w:p w14:paraId="21FE7A7F" w14:textId="77777777" w:rsidR="00E1495E" w:rsidRPr="00E1495E" w:rsidRDefault="00E1495E" w:rsidP="00E1495E">
      <w:r w:rsidRPr="00E1495E">
        <w:t>Epoch 102/200 | Loss: 0.6905</w:t>
      </w:r>
    </w:p>
    <w:p w14:paraId="3AAE0BF7" w14:textId="77777777" w:rsidR="00E1495E" w:rsidRPr="00E1495E" w:rsidRDefault="00E1495E" w:rsidP="00E1495E">
      <w:r w:rsidRPr="00E1495E">
        <w:t>Epoch 103/200 | Loss: 0.7244</w:t>
      </w:r>
    </w:p>
    <w:p w14:paraId="420DD48D" w14:textId="77777777" w:rsidR="00E1495E" w:rsidRPr="00E1495E" w:rsidRDefault="00E1495E" w:rsidP="00E1495E">
      <w:r w:rsidRPr="00E1495E">
        <w:t>Epoch 104/200 | Loss: 0.7594</w:t>
      </w:r>
    </w:p>
    <w:p w14:paraId="27A00C8D" w14:textId="77777777" w:rsidR="00E1495E" w:rsidRPr="00E1495E" w:rsidRDefault="00E1495E" w:rsidP="00E1495E">
      <w:r w:rsidRPr="00E1495E">
        <w:t>Epoch 105/200 | Loss: 0.6724</w:t>
      </w:r>
    </w:p>
    <w:p w14:paraId="420E4335" w14:textId="77777777" w:rsidR="00E1495E" w:rsidRPr="00E1495E" w:rsidRDefault="00E1495E" w:rsidP="00E1495E">
      <w:r w:rsidRPr="00E1495E">
        <w:t>Epoch 106/200 | Loss: 0.6541</w:t>
      </w:r>
    </w:p>
    <w:p w14:paraId="383514C2" w14:textId="77777777" w:rsidR="00E1495E" w:rsidRPr="00E1495E" w:rsidRDefault="00E1495E" w:rsidP="00E1495E">
      <w:r w:rsidRPr="00E1495E">
        <w:t>Epoch 107/200 | Loss: 0.7145</w:t>
      </w:r>
    </w:p>
    <w:p w14:paraId="676A1B69" w14:textId="77777777" w:rsidR="00E1495E" w:rsidRPr="00E1495E" w:rsidRDefault="00E1495E" w:rsidP="00E1495E">
      <w:r w:rsidRPr="00E1495E">
        <w:t>Epoch 108/200 | Loss: 0.7500</w:t>
      </w:r>
    </w:p>
    <w:p w14:paraId="6CAA692D" w14:textId="77777777" w:rsidR="00E1495E" w:rsidRPr="00E1495E" w:rsidRDefault="00E1495E" w:rsidP="00E1495E">
      <w:r w:rsidRPr="00E1495E">
        <w:t>Epoch 109/200 | Loss: 0.7158</w:t>
      </w:r>
    </w:p>
    <w:p w14:paraId="6091E1FA" w14:textId="77777777" w:rsidR="00E1495E" w:rsidRPr="00E1495E" w:rsidRDefault="00E1495E" w:rsidP="00E1495E">
      <w:r w:rsidRPr="00E1495E">
        <w:t>Epoch 110/200 | Loss: 0.6328</w:t>
      </w:r>
    </w:p>
    <w:p w14:paraId="57970CC2" w14:textId="77777777" w:rsidR="00E1495E" w:rsidRPr="00E1495E" w:rsidRDefault="00E1495E" w:rsidP="00E1495E">
      <w:r w:rsidRPr="00E1495E">
        <w:t>Epoch 111/200 | Loss: 0.7357</w:t>
      </w:r>
    </w:p>
    <w:p w14:paraId="58D15F9E" w14:textId="77777777" w:rsidR="00E1495E" w:rsidRPr="00E1495E" w:rsidRDefault="00E1495E" w:rsidP="00E1495E">
      <w:r w:rsidRPr="00E1495E">
        <w:t>Epoch 112/200 | Loss: 0.7366</w:t>
      </w:r>
    </w:p>
    <w:p w14:paraId="734E14E0" w14:textId="77777777" w:rsidR="00E1495E" w:rsidRPr="00E1495E" w:rsidRDefault="00E1495E" w:rsidP="00E1495E">
      <w:r w:rsidRPr="00E1495E">
        <w:t>Epoch 113/200 | Loss: 0.7026</w:t>
      </w:r>
    </w:p>
    <w:p w14:paraId="1583C578" w14:textId="77777777" w:rsidR="00E1495E" w:rsidRPr="00E1495E" w:rsidRDefault="00E1495E" w:rsidP="00E1495E">
      <w:r w:rsidRPr="00E1495E">
        <w:t>Epoch 114/200 | Loss: 0.7133</w:t>
      </w:r>
    </w:p>
    <w:p w14:paraId="7B3B5C3D" w14:textId="77777777" w:rsidR="00E1495E" w:rsidRPr="00E1495E" w:rsidRDefault="00E1495E" w:rsidP="00E1495E">
      <w:r w:rsidRPr="00E1495E">
        <w:t>Epoch 115/200 | Loss: 0.6968</w:t>
      </w:r>
    </w:p>
    <w:p w14:paraId="2F4E9396" w14:textId="77777777" w:rsidR="00E1495E" w:rsidRPr="00E1495E" w:rsidRDefault="00E1495E" w:rsidP="00E1495E">
      <w:r w:rsidRPr="00E1495E">
        <w:t>Epoch 116/200 | Loss: 0.7146</w:t>
      </w:r>
    </w:p>
    <w:p w14:paraId="7480AC0B" w14:textId="77777777" w:rsidR="00E1495E" w:rsidRPr="00E1495E" w:rsidRDefault="00E1495E" w:rsidP="00E1495E">
      <w:r w:rsidRPr="00E1495E">
        <w:t>Epoch 117/200 | Loss: 0.6877</w:t>
      </w:r>
    </w:p>
    <w:p w14:paraId="075517F0" w14:textId="77777777" w:rsidR="00E1495E" w:rsidRPr="00E1495E" w:rsidRDefault="00E1495E" w:rsidP="00E1495E">
      <w:r w:rsidRPr="00E1495E">
        <w:t>Epoch 118/200 | Loss: 0.7262</w:t>
      </w:r>
    </w:p>
    <w:p w14:paraId="66840211" w14:textId="77777777" w:rsidR="00E1495E" w:rsidRPr="00E1495E" w:rsidRDefault="00E1495E" w:rsidP="00E1495E">
      <w:r w:rsidRPr="00E1495E">
        <w:t>Epoch 119/200 | Loss: 0.6587</w:t>
      </w:r>
    </w:p>
    <w:p w14:paraId="715022A2" w14:textId="77777777" w:rsidR="00E1495E" w:rsidRPr="00E1495E" w:rsidRDefault="00E1495E" w:rsidP="00E1495E">
      <w:r w:rsidRPr="00E1495E">
        <w:lastRenderedPageBreak/>
        <w:t>Epoch 120/200 | Loss: 0.6428</w:t>
      </w:r>
    </w:p>
    <w:p w14:paraId="2A4DA69A" w14:textId="77777777" w:rsidR="00E1495E" w:rsidRPr="00E1495E" w:rsidRDefault="00E1495E" w:rsidP="00E1495E">
      <w:r w:rsidRPr="00E1495E">
        <w:t>Epoch 121/200 | Loss: 0.7862</w:t>
      </w:r>
    </w:p>
    <w:p w14:paraId="7FFD1E42" w14:textId="77777777" w:rsidR="00E1495E" w:rsidRPr="00E1495E" w:rsidRDefault="00E1495E" w:rsidP="00E1495E">
      <w:r w:rsidRPr="00E1495E">
        <w:t>Epoch 122/200 | Loss: 0.7040</w:t>
      </w:r>
    </w:p>
    <w:p w14:paraId="2C7ED2A6" w14:textId="77777777" w:rsidR="00E1495E" w:rsidRPr="00E1495E" w:rsidRDefault="00E1495E" w:rsidP="00E1495E">
      <w:r w:rsidRPr="00E1495E">
        <w:t>Epoch 123/200 | Loss: 0.6541</w:t>
      </w:r>
    </w:p>
    <w:p w14:paraId="1863E9C6" w14:textId="77777777" w:rsidR="00E1495E" w:rsidRPr="00E1495E" w:rsidRDefault="00E1495E" w:rsidP="00E1495E">
      <w:r w:rsidRPr="00E1495E">
        <w:t>Epoch 124/200 | Loss: 0.6351</w:t>
      </w:r>
    </w:p>
    <w:p w14:paraId="4C0BFEA3" w14:textId="77777777" w:rsidR="00E1495E" w:rsidRPr="00E1495E" w:rsidRDefault="00E1495E" w:rsidP="00E1495E">
      <w:r w:rsidRPr="00E1495E">
        <w:t>Epoch 125/200 | Loss: 0.6505</w:t>
      </w:r>
    </w:p>
    <w:p w14:paraId="0334856A" w14:textId="77777777" w:rsidR="00E1495E" w:rsidRPr="00E1495E" w:rsidRDefault="00E1495E" w:rsidP="00E1495E">
      <w:r w:rsidRPr="00E1495E">
        <w:t>Epoch 126/200 | Loss: 0.6933</w:t>
      </w:r>
    </w:p>
    <w:p w14:paraId="10EEF0F4" w14:textId="77777777" w:rsidR="00E1495E" w:rsidRPr="00E1495E" w:rsidRDefault="00E1495E" w:rsidP="00E1495E">
      <w:r w:rsidRPr="00E1495E">
        <w:t>Epoch 127/200 | Loss: 0.6470</w:t>
      </w:r>
    </w:p>
    <w:p w14:paraId="399E7205" w14:textId="77777777" w:rsidR="00E1495E" w:rsidRPr="00E1495E" w:rsidRDefault="00E1495E" w:rsidP="00E1495E">
      <w:r w:rsidRPr="00E1495E">
        <w:t>Epoch 128/200 | Loss: 0.6701</w:t>
      </w:r>
    </w:p>
    <w:p w14:paraId="0E890F33" w14:textId="77777777" w:rsidR="00E1495E" w:rsidRPr="00E1495E" w:rsidRDefault="00E1495E" w:rsidP="00E1495E">
      <w:r w:rsidRPr="00E1495E">
        <w:t>Epoch 129/200 | Loss: 0.6710</w:t>
      </w:r>
    </w:p>
    <w:p w14:paraId="3B18C1CA" w14:textId="77777777" w:rsidR="00E1495E" w:rsidRPr="00E1495E" w:rsidRDefault="00E1495E" w:rsidP="00E1495E">
      <w:r w:rsidRPr="00E1495E">
        <w:t>Epoch 130/200 | Loss: 0.6626</w:t>
      </w:r>
    </w:p>
    <w:p w14:paraId="3FCF26F1" w14:textId="77777777" w:rsidR="00E1495E" w:rsidRPr="00E1495E" w:rsidRDefault="00E1495E" w:rsidP="00E1495E">
      <w:r w:rsidRPr="00E1495E">
        <w:t>Epoch 131/200 | Loss: 0.6747</w:t>
      </w:r>
    </w:p>
    <w:p w14:paraId="0915CD1C" w14:textId="77777777" w:rsidR="00E1495E" w:rsidRPr="00E1495E" w:rsidRDefault="00E1495E" w:rsidP="00E1495E">
      <w:r w:rsidRPr="00E1495E">
        <w:t>Epoch 132/200 | Loss: 0.6599</w:t>
      </w:r>
    </w:p>
    <w:p w14:paraId="246A71AE" w14:textId="77777777" w:rsidR="00E1495E" w:rsidRPr="00E1495E" w:rsidRDefault="00E1495E" w:rsidP="00E1495E">
      <w:r w:rsidRPr="00E1495E">
        <w:t>Epoch 133/200 | Loss: 0.6321</w:t>
      </w:r>
    </w:p>
    <w:p w14:paraId="2297F721" w14:textId="77777777" w:rsidR="00E1495E" w:rsidRPr="00E1495E" w:rsidRDefault="00E1495E" w:rsidP="00E1495E">
      <w:r w:rsidRPr="00E1495E">
        <w:t>Epoch 134/200 | Loss: 0.7055</w:t>
      </w:r>
    </w:p>
    <w:p w14:paraId="3AF07B70" w14:textId="77777777" w:rsidR="00E1495E" w:rsidRPr="00E1495E" w:rsidRDefault="00E1495E" w:rsidP="00E1495E">
      <w:r w:rsidRPr="00E1495E">
        <w:t>Epoch 135/200 | Loss: 0.7540</w:t>
      </w:r>
    </w:p>
    <w:p w14:paraId="36BC5859" w14:textId="77777777" w:rsidR="00E1495E" w:rsidRPr="00E1495E" w:rsidRDefault="00E1495E" w:rsidP="00E1495E">
      <w:r w:rsidRPr="00E1495E">
        <w:t>Epoch 136/200 | Loss: 0.6501</w:t>
      </w:r>
    </w:p>
    <w:p w14:paraId="72960DF2" w14:textId="77777777" w:rsidR="00E1495E" w:rsidRPr="00E1495E" w:rsidRDefault="00E1495E" w:rsidP="00E1495E">
      <w:r w:rsidRPr="00E1495E">
        <w:t>Epoch 137/200 | Loss: 0.6763</w:t>
      </w:r>
    </w:p>
    <w:p w14:paraId="01A1DEED" w14:textId="77777777" w:rsidR="00E1495E" w:rsidRPr="00E1495E" w:rsidRDefault="00E1495E" w:rsidP="00E1495E">
      <w:r w:rsidRPr="00E1495E">
        <w:t>Epoch 138/200 | Loss: 0.7458</w:t>
      </w:r>
    </w:p>
    <w:p w14:paraId="39F1CDB0" w14:textId="77777777" w:rsidR="00E1495E" w:rsidRPr="00E1495E" w:rsidRDefault="00E1495E" w:rsidP="00E1495E">
      <w:r w:rsidRPr="00E1495E">
        <w:t>Epoch 139/200 | Loss: 0.6980</w:t>
      </w:r>
    </w:p>
    <w:p w14:paraId="0C6CBD7F" w14:textId="77777777" w:rsidR="00E1495E" w:rsidRPr="00E1495E" w:rsidRDefault="00E1495E" w:rsidP="00E1495E">
      <w:r w:rsidRPr="00E1495E">
        <w:t>Epoch 140/200 | Loss: 0.7227</w:t>
      </w:r>
    </w:p>
    <w:p w14:paraId="42AE66EF" w14:textId="77777777" w:rsidR="00E1495E" w:rsidRPr="00E1495E" w:rsidRDefault="00E1495E" w:rsidP="00E1495E">
      <w:r w:rsidRPr="00E1495E">
        <w:t>Epoch 141/200 | Loss: 0.7507</w:t>
      </w:r>
    </w:p>
    <w:p w14:paraId="37AFC8B3" w14:textId="77777777" w:rsidR="00E1495E" w:rsidRPr="00E1495E" w:rsidRDefault="00E1495E" w:rsidP="00E1495E">
      <w:r w:rsidRPr="00E1495E">
        <w:t>Epoch 142/200 | Loss: 0.6552</w:t>
      </w:r>
    </w:p>
    <w:p w14:paraId="6DB347C0" w14:textId="77777777" w:rsidR="00E1495E" w:rsidRPr="00E1495E" w:rsidRDefault="00E1495E" w:rsidP="00E1495E">
      <w:r w:rsidRPr="00E1495E">
        <w:t>Epoch 143/200 | Loss: 0.7281</w:t>
      </w:r>
    </w:p>
    <w:p w14:paraId="11D490F5" w14:textId="77777777" w:rsidR="00E1495E" w:rsidRPr="00E1495E" w:rsidRDefault="00E1495E" w:rsidP="00E1495E">
      <w:r w:rsidRPr="00E1495E">
        <w:t>Epoch 144/200 | Loss: 0.7210</w:t>
      </w:r>
    </w:p>
    <w:p w14:paraId="22C9B264" w14:textId="77777777" w:rsidR="00E1495E" w:rsidRPr="00E1495E" w:rsidRDefault="00E1495E" w:rsidP="00E1495E">
      <w:r w:rsidRPr="00E1495E">
        <w:t>Epoch 145/200 | Loss: 0.7131</w:t>
      </w:r>
    </w:p>
    <w:p w14:paraId="2ECD6053" w14:textId="77777777" w:rsidR="00E1495E" w:rsidRPr="00E1495E" w:rsidRDefault="00E1495E" w:rsidP="00E1495E">
      <w:r w:rsidRPr="00E1495E">
        <w:t>Epoch 146/200 | Loss: 0.6930</w:t>
      </w:r>
    </w:p>
    <w:p w14:paraId="17F51A42" w14:textId="77777777" w:rsidR="00E1495E" w:rsidRPr="00E1495E" w:rsidRDefault="00E1495E" w:rsidP="00E1495E">
      <w:r w:rsidRPr="00E1495E">
        <w:t>Epoch 147/200 | Loss: 0.7040</w:t>
      </w:r>
    </w:p>
    <w:p w14:paraId="30FD221B" w14:textId="77777777" w:rsidR="00E1495E" w:rsidRPr="00E1495E" w:rsidRDefault="00E1495E" w:rsidP="00E1495E">
      <w:r w:rsidRPr="00E1495E">
        <w:t>Epoch 148/200 | Loss: 0.6638</w:t>
      </w:r>
    </w:p>
    <w:p w14:paraId="7A122E43" w14:textId="77777777" w:rsidR="00E1495E" w:rsidRPr="00E1495E" w:rsidRDefault="00E1495E" w:rsidP="00E1495E">
      <w:r w:rsidRPr="00E1495E">
        <w:t>Epoch 149/200 | Loss: 0.7274</w:t>
      </w:r>
    </w:p>
    <w:p w14:paraId="2685B2FB" w14:textId="77777777" w:rsidR="00E1495E" w:rsidRPr="00E1495E" w:rsidRDefault="00E1495E" w:rsidP="00E1495E">
      <w:r w:rsidRPr="00E1495E">
        <w:t>Epoch 150/200 | Loss: 0.6753</w:t>
      </w:r>
    </w:p>
    <w:p w14:paraId="72301DB9" w14:textId="77777777" w:rsidR="00E1495E" w:rsidRPr="00E1495E" w:rsidRDefault="00E1495E" w:rsidP="00E1495E">
      <w:r w:rsidRPr="00E1495E">
        <w:lastRenderedPageBreak/>
        <w:t>Epoch 151/200 | Loss: 0.7012</w:t>
      </w:r>
    </w:p>
    <w:p w14:paraId="3AF13A8B" w14:textId="77777777" w:rsidR="00E1495E" w:rsidRPr="00E1495E" w:rsidRDefault="00E1495E" w:rsidP="00E1495E">
      <w:r w:rsidRPr="00E1495E">
        <w:t>Epoch 152/200 | Loss: 0.6715</w:t>
      </w:r>
    </w:p>
    <w:p w14:paraId="535FB58B" w14:textId="77777777" w:rsidR="00E1495E" w:rsidRPr="00E1495E" w:rsidRDefault="00E1495E" w:rsidP="00E1495E">
      <w:r w:rsidRPr="00E1495E">
        <w:t>Epoch 153/200 | Loss: 0.5959</w:t>
      </w:r>
    </w:p>
    <w:p w14:paraId="19C4878A" w14:textId="77777777" w:rsidR="00E1495E" w:rsidRPr="00E1495E" w:rsidRDefault="00E1495E" w:rsidP="00E1495E">
      <w:r w:rsidRPr="00E1495E">
        <w:t>Epoch 154/200 | Loss: 0.7348</w:t>
      </w:r>
    </w:p>
    <w:p w14:paraId="23907E25" w14:textId="77777777" w:rsidR="00E1495E" w:rsidRPr="00E1495E" w:rsidRDefault="00E1495E" w:rsidP="00E1495E">
      <w:r w:rsidRPr="00E1495E">
        <w:t>Epoch 155/200 | Loss: 0.6600</w:t>
      </w:r>
    </w:p>
    <w:p w14:paraId="79441014" w14:textId="77777777" w:rsidR="00E1495E" w:rsidRPr="00E1495E" w:rsidRDefault="00E1495E" w:rsidP="00E1495E">
      <w:r w:rsidRPr="00E1495E">
        <w:t>Epoch 156/200 | Loss: 0.6921</w:t>
      </w:r>
    </w:p>
    <w:p w14:paraId="4329C9C6" w14:textId="77777777" w:rsidR="00E1495E" w:rsidRPr="00E1495E" w:rsidRDefault="00E1495E" w:rsidP="00E1495E">
      <w:r w:rsidRPr="00E1495E">
        <w:t>Epoch 157/200 | Loss: 0.7003</w:t>
      </w:r>
    </w:p>
    <w:p w14:paraId="352E8A2C" w14:textId="77777777" w:rsidR="00E1495E" w:rsidRPr="00E1495E" w:rsidRDefault="00E1495E" w:rsidP="00E1495E">
      <w:r w:rsidRPr="00E1495E">
        <w:t>Epoch 158/200 | Loss: 0.6782</w:t>
      </w:r>
    </w:p>
    <w:p w14:paraId="55777A46" w14:textId="77777777" w:rsidR="00E1495E" w:rsidRPr="00E1495E" w:rsidRDefault="00E1495E" w:rsidP="00E1495E">
      <w:r w:rsidRPr="00E1495E">
        <w:t>Epoch 159/200 | Loss: 0.6833</w:t>
      </w:r>
    </w:p>
    <w:p w14:paraId="639AA36C" w14:textId="77777777" w:rsidR="00E1495E" w:rsidRPr="00E1495E" w:rsidRDefault="00E1495E" w:rsidP="00E1495E">
      <w:r w:rsidRPr="00E1495E">
        <w:t>Epoch 160/200 | Loss: 0.7273</w:t>
      </w:r>
    </w:p>
    <w:p w14:paraId="3E7C57D3" w14:textId="77777777" w:rsidR="00E1495E" w:rsidRPr="00E1495E" w:rsidRDefault="00E1495E" w:rsidP="00E1495E">
      <w:r w:rsidRPr="00E1495E">
        <w:t>Epoch 161/200 | Loss: 0.6492</w:t>
      </w:r>
    </w:p>
    <w:p w14:paraId="43422194" w14:textId="77777777" w:rsidR="00E1495E" w:rsidRPr="00E1495E" w:rsidRDefault="00E1495E" w:rsidP="00E1495E">
      <w:r w:rsidRPr="00E1495E">
        <w:t>Epoch 162/200 | Loss: 0.6942</w:t>
      </w:r>
    </w:p>
    <w:p w14:paraId="5B0F0221" w14:textId="77777777" w:rsidR="00E1495E" w:rsidRPr="00E1495E" w:rsidRDefault="00E1495E" w:rsidP="00E1495E">
      <w:r w:rsidRPr="00E1495E">
        <w:t>Epoch 163/200 | Loss: 0.6221</w:t>
      </w:r>
    </w:p>
    <w:p w14:paraId="69D1A43F" w14:textId="77777777" w:rsidR="00E1495E" w:rsidRPr="00E1495E" w:rsidRDefault="00E1495E" w:rsidP="00E1495E">
      <w:r w:rsidRPr="00E1495E">
        <w:t>Epoch 164/200 | Loss: 0.6650</w:t>
      </w:r>
    </w:p>
    <w:p w14:paraId="2A96F32F" w14:textId="77777777" w:rsidR="00E1495E" w:rsidRPr="00E1495E" w:rsidRDefault="00E1495E" w:rsidP="00E1495E">
      <w:r w:rsidRPr="00E1495E">
        <w:t>Epoch 165/200 | Loss: 0.6464</w:t>
      </w:r>
    </w:p>
    <w:p w14:paraId="7BFC13EF" w14:textId="77777777" w:rsidR="00E1495E" w:rsidRPr="00E1495E" w:rsidRDefault="00E1495E" w:rsidP="00E1495E">
      <w:r w:rsidRPr="00E1495E">
        <w:t>Epoch 166/200 | Loss: 0.6965</w:t>
      </w:r>
    </w:p>
    <w:p w14:paraId="1095AB11" w14:textId="77777777" w:rsidR="00E1495E" w:rsidRPr="00E1495E" w:rsidRDefault="00E1495E" w:rsidP="00E1495E">
      <w:r w:rsidRPr="00E1495E">
        <w:t>Epoch 167/200 | Loss: 0.6897</w:t>
      </w:r>
    </w:p>
    <w:p w14:paraId="58D06CBD" w14:textId="77777777" w:rsidR="00E1495E" w:rsidRPr="00E1495E" w:rsidRDefault="00E1495E" w:rsidP="00E1495E">
      <w:r w:rsidRPr="00E1495E">
        <w:t>Epoch 168/200 | Loss: 0.7059</w:t>
      </w:r>
    </w:p>
    <w:p w14:paraId="4EE86607" w14:textId="77777777" w:rsidR="00E1495E" w:rsidRPr="00E1495E" w:rsidRDefault="00E1495E" w:rsidP="00E1495E">
      <w:r w:rsidRPr="00E1495E">
        <w:t>Epoch 169/200 | Loss: 0.6540</w:t>
      </w:r>
    </w:p>
    <w:p w14:paraId="449EEC71" w14:textId="77777777" w:rsidR="00E1495E" w:rsidRPr="00E1495E" w:rsidRDefault="00E1495E" w:rsidP="00E1495E">
      <w:r w:rsidRPr="00E1495E">
        <w:t>Epoch 170/200 | Loss: 0.7364</w:t>
      </w:r>
    </w:p>
    <w:p w14:paraId="1FE172FC" w14:textId="77777777" w:rsidR="00E1495E" w:rsidRPr="00E1495E" w:rsidRDefault="00E1495E" w:rsidP="00E1495E">
      <w:r w:rsidRPr="00E1495E">
        <w:t>Epoch 171/200 | Loss: 0.6619</w:t>
      </w:r>
    </w:p>
    <w:p w14:paraId="2704EF69" w14:textId="77777777" w:rsidR="00E1495E" w:rsidRPr="00E1495E" w:rsidRDefault="00E1495E" w:rsidP="00E1495E">
      <w:r w:rsidRPr="00E1495E">
        <w:t>Epoch 172/200 | Loss: 0.6901</w:t>
      </w:r>
    </w:p>
    <w:p w14:paraId="03615C06" w14:textId="77777777" w:rsidR="00E1495E" w:rsidRPr="00E1495E" w:rsidRDefault="00E1495E" w:rsidP="00E1495E">
      <w:r w:rsidRPr="00E1495E">
        <w:t>Epoch 173/200 | Loss: 0.7732</w:t>
      </w:r>
    </w:p>
    <w:p w14:paraId="49141398" w14:textId="77777777" w:rsidR="00E1495E" w:rsidRPr="00E1495E" w:rsidRDefault="00E1495E" w:rsidP="00E1495E">
      <w:r w:rsidRPr="00E1495E">
        <w:t>Epoch 174/200 | Loss: 0.6744</w:t>
      </w:r>
    </w:p>
    <w:p w14:paraId="224077A7" w14:textId="77777777" w:rsidR="00E1495E" w:rsidRPr="00E1495E" w:rsidRDefault="00E1495E" w:rsidP="00E1495E">
      <w:r w:rsidRPr="00E1495E">
        <w:t>Epoch 175/200 | Loss: 0.5795</w:t>
      </w:r>
    </w:p>
    <w:p w14:paraId="1E3AF572" w14:textId="77777777" w:rsidR="00E1495E" w:rsidRPr="00E1495E" w:rsidRDefault="00E1495E" w:rsidP="00E1495E">
      <w:r w:rsidRPr="00E1495E">
        <w:t>Epoch 176/200 | Loss: 0.6807</w:t>
      </w:r>
    </w:p>
    <w:p w14:paraId="56E6DD98" w14:textId="77777777" w:rsidR="00E1495E" w:rsidRPr="00E1495E" w:rsidRDefault="00E1495E" w:rsidP="00E1495E">
      <w:r w:rsidRPr="00E1495E">
        <w:t>Epoch 177/200 | Loss: 0.6478</w:t>
      </w:r>
    </w:p>
    <w:p w14:paraId="71CFFF7C" w14:textId="77777777" w:rsidR="00E1495E" w:rsidRPr="00E1495E" w:rsidRDefault="00E1495E" w:rsidP="00E1495E">
      <w:r w:rsidRPr="00E1495E">
        <w:t>Epoch 178/200 | Loss: 0.7279</w:t>
      </w:r>
    </w:p>
    <w:p w14:paraId="53892E22" w14:textId="77777777" w:rsidR="00E1495E" w:rsidRPr="00E1495E" w:rsidRDefault="00E1495E" w:rsidP="00E1495E">
      <w:r w:rsidRPr="00E1495E">
        <w:t>Epoch 179/200 | Loss: 0.7012</w:t>
      </w:r>
    </w:p>
    <w:p w14:paraId="50BBB261" w14:textId="77777777" w:rsidR="00E1495E" w:rsidRPr="00E1495E" w:rsidRDefault="00E1495E" w:rsidP="00E1495E">
      <w:r w:rsidRPr="00E1495E">
        <w:t>Epoch 180/200 | Loss: 0.6939</w:t>
      </w:r>
    </w:p>
    <w:p w14:paraId="4BB71FE2" w14:textId="77777777" w:rsidR="00E1495E" w:rsidRPr="00E1495E" w:rsidRDefault="00E1495E" w:rsidP="00E1495E">
      <w:r w:rsidRPr="00E1495E">
        <w:t>Epoch 181/200 | Loss: 0.6252</w:t>
      </w:r>
    </w:p>
    <w:p w14:paraId="4B4F097A" w14:textId="77777777" w:rsidR="00E1495E" w:rsidRPr="00E1495E" w:rsidRDefault="00E1495E" w:rsidP="00E1495E">
      <w:r w:rsidRPr="00E1495E">
        <w:lastRenderedPageBreak/>
        <w:t>Epoch 182/200 | Loss: 0.6745</w:t>
      </w:r>
    </w:p>
    <w:p w14:paraId="322B6822" w14:textId="77777777" w:rsidR="00E1495E" w:rsidRPr="00E1495E" w:rsidRDefault="00E1495E" w:rsidP="00E1495E">
      <w:r w:rsidRPr="00E1495E">
        <w:t>Epoch 183/200 | Loss: 0.6566</w:t>
      </w:r>
    </w:p>
    <w:p w14:paraId="4646BFE3" w14:textId="77777777" w:rsidR="00E1495E" w:rsidRPr="00E1495E" w:rsidRDefault="00E1495E" w:rsidP="00E1495E">
      <w:r w:rsidRPr="00E1495E">
        <w:t>Epoch 184/200 | Loss: 0.6996</w:t>
      </w:r>
    </w:p>
    <w:p w14:paraId="233C31A5" w14:textId="77777777" w:rsidR="00E1495E" w:rsidRPr="00E1495E" w:rsidRDefault="00E1495E" w:rsidP="00E1495E">
      <w:r w:rsidRPr="00E1495E">
        <w:t>Epoch 185/200 | Loss: 0.6796</w:t>
      </w:r>
    </w:p>
    <w:p w14:paraId="57495A09" w14:textId="77777777" w:rsidR="00E1495E" w:rsidRPr="00E1495E" w:rsidRDefault="00E1495E" w:rsidP="00E1495E">
      <w:r w:rsidRPr="00E1495E">
        <w:t>Epoch 186/200 | Loss: 0.6978</w:t>
      </w:r>
    </w:p>
    <w:p w14:paraId="340FF5F8" w14:textId="77777777" w:rsidR="00E1495E" w:rsidRPr="00E1495E" w:rsidRDefault="00E1495E" w:rsidP="00E1495E">
      <w:r w:rsidRPr="00E1495E">
        <w:t>Epoch 187/200 | Loss: 0.6360</w:t>
      </w:r>
    </w:p>
    <w:p w14:paraId="635BF7BE" w14:textId="77777777" w:rsidR="00E1495E" w:rsidRPr="00E1495E" w:rsidRDefault="00E1495E" w:rsidP="00E1495E">
      <w:r w:rsidRPr="00E1495E">
        <w:t>Epoch 188/200 | Loss: 0.6807</w:t>
      </w:r>
    </w:p>
    <w:p w14:paraId="5A3C2D42" w14:textId="77777777" w:rsidR="00E1495E" w:rsidRPr="00E1495E" w:rsidRDefault="00E1495E" w:rsidP="00E1495E">
      <w:r w:rsidRPr="00E1495E">
        <w:t>Epoch 189/200 | Loss: 0.6639</w:t>
      </w:r>
    </w:p>
    <w:p w14:paraId="51A112C5" w14:textId="77777777" w:rsidR="00E1495E" w:rsidRPr="00E1495E" w:rsidRDefault="00E1495E" w:rsidP="00E1495E">
      <w:r w:rsidRPr="00E1495E">
        <w:t>Epoch 190/200 | Loss: 0.6600</w:t>
      </w:r>
    </w:p>
    <w:p w14:paraId="2B59E895" w14:textId="77777777" w:rsidR="00E1495E" w:rsidRPr="00E1495E" w:rsidRDefault="00E1495E" w:rsidP="00E1495E">
      <w:r w:rsidRPr="00E1495E">
        <w:t>Epoch 191/200 | Loss: 0.6672</w:t>
      </w:r>
    </w:p>
    <w:p w14:paraId="333C6DE0" w14:textId="77777777" w:rsidR="00E1495E" w:rsidRPr="00E1495E" w:rsidRDefault="00E1495E" w:rsidP="00E1495E">
      <w:r w:rsidRPr="00E1495E">
        <w:t>Epoch 192/200 | Loss: 0.5992</w:t>
      </w:r>
    </w:p>
    <w:p w14:paraId="30500ABC" w14:textId="77777777" w:rsidR="00E1495E" w:rsidRPr="00E1495E" w:rsidRDefault="00E1495E" w:rsidP="00E1495E">
      <w:r w:rsidRPr="00E1495E">
        <w:t>Epoch 193/200 | Loss: 0.6544</w:t>
      </w:r>
    </w:p>
    <w:p w14:paraId="09B89868" w14:textId="77777777" w:rsidR="00E1495E" w:rsidRPr="00E1495E" w:rsidRDefault="00E1495E" w:rsidP="00E1495E">
      <w:r w:rsidRPr="00E1495E">
        <w:t>Epoch 194/200 | Loss: 0.7360</w:t>
      </w:r>
    </w:p>
    <w:p w14:paraId="09BB738C" w14:textId="77777777" w:rsidR="00E1495E" w:rsidRPr="00E1495E" w:rsidRDefault="00E1495E" w:rsidP="00E1495E">
      <w:r w:rsidRPr="00E1495E">
        <w:t>Epoch 195/200 | Loss: 0.6260</w:t>
      </w:r>
    </w:p>
    <w:p w14:paraId="774C8A50" w14:textId="77777777" w:rsidR="00E1495E" w:rsidRPr="00E1495E" w:rsidRDefault="00E1495E" w:rsidP="00E1495E">
      <w:r w:rsidRPr="00E1495E">
        <w:t>Epoch 196/200 | Loss: 0.6799</w:t>
      </w:r>
    </w:p>
    <w:p w14:paraId="4E6311B4" w14:textId="77777777" w:rsidR="00E1495E" w:rsidRPr="00E1495E" w:rsidRDefault="00E1495E" w:rsidP="00E1495E">
      <w:r w:rsidRPr="00E1495E">
        <w:t>Epoch 197/200 | Loss: 0.6707</w:t>
      </w:r>
    </w:p>
    <w:p w14:paraId="49AAFCEF" w14:textId="77777777" w:rsidR="00E1495E" w:rsidRPr="00E1495E" w:rsidRDefault="00E1495E" w:rsidP="00E1495E">
      <w:r w:rsidRPr="00E1495E">
        <w:t>Epoch 198/200 | Loss: 0.6316</w:t>
      </w:r>
    </w:p>
    <w:p w14:paraId="3FB62ECC" w14:textId="77777777" w:rsidR="00E1495E" w:rsidRPr="00E1495E" w:rsidRDefault="00E1495E" w:rsidP="00E1495E">
      <w:r w:rsidRPr="00E1495E">
        <w:t>Epoch 199/200 | Loss: 0.6249</w:t>
      </w:r>
    </w:p>
    <w:p w14:paraId="4B2E1702" w14:textId="77777777" w:rsidR="00E1495E" w:rsidRPr="00E1495E" w:rsidRDefault="00E1495E" w:rsidP="00E1495E">
      <w:r w:rsidRPr="00E1495E">
        <w:t>Epoch 200/200 | Loss: 0.7490</w:t>
      </w:r>
    </w:p>
    <w:p w14:paraId="42358BD5" w14:textId="77777777" w:rsidR="00E1495E" w:rsidRPr="00E1495E" w:rsidRDefault="00E1495E" w:rsidP="00E1495E">
      <w:r w:rsidRPr="00E1495E">
        <w:drawing>
          <wp:inline distT="0" distB="0" distL="0" distR="0" wp14:anchorId="4DE48FA5" wp14:editId="23D4DD69">
            <wp:extent cx="5731510" cy="2407285"/>
            <wp:effectExtent l="0" t="0" r="2540" b="0"/>
            <wp:docPr id="854839509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237A2" w14:textId="77777777" w:rsidR="00E1495E" w:rsidRPr="00E1495E" w:rsidRDefault="00E1495E" w:rsidP="00E1495E">
      <w:r w:rsidRPr="00E1495E">
        <w:lastRenderedPageBreak/>
        <w:drawing>
          <wp:inline distT="0" distB="0" distL="0" distR="0" wp14:anchorId="54678475" wp14:editId="49976D89">
            <wp:extent cx="5731510" cy="2446020"/>
            <wp:effectExtent l="0" t="0" r="2540" b="0"/>
            <wp:docPr id="1400594654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FFBE" w14:textId="77777777" w:rsidR="00E1495E" w:rsidRPr="00E1495E" w:rsidRDefault="00E1495E" w:rsidP="00E1495E">
      <w:r w:rsidRPr="00E1495E">
        <w:drawing>
          <wp:inline distT="0" distB="0" distL="0" distR="0" wp14:anchorId="22515C57" wp14:editId="25DEE1F2">
            <wp:extent cx="5731510" cy="2152015"/>
            <wp:effectExtent l="0" t="0" r="2540" b="635"/>
            <wp:docPr id="2020738612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BF736" w14:textId="77777777" w:rsidR="00E1495E" w:rsidRPr="00E1495E" w:rsidRDefault="00E1495E" w:rsidP="00E1495E">
      <w:r w:rsidRPr="00E1495E">
        <w:t>Split 5 Accuracy: 0.4762</w:t>
      </w:r>
    </w:p>
    <w:p w14:paraId="53D7AEA1" w14:textId="77777777" w:rsidR="00E1495E" w:rsidRPr="00E1495E" w:rsidRDefault="00E1495E" w:rsidP="00E1495E">
      <w:r w:rsidRPr="00E1495E">
        <w:lastRenderedPageBreak/>
        <w:drawing>
          <wp:inline distT="0" distB="0" distL="0" distR="0" wp14:anchorId="2650354C" wp14:editId="5401447F">
            <wp:extent cx="4853940" cy="4145280"/>
            <wp:effectExtent l="0" t="0" r="3810" b="7620"/>
            <wp:docPr id="102597621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3326E" w14:textId="77777777" w:rsidR="00E1495E" w:rsidRPr="00E1495E" w:rsidRDefault="00E1495E" w:rsidP="00E1495E">
      <w:r w:rsidRPr="00E1495E">
        <w:drawing>
          <wp:inline distT="0" distB="0" distL="0" distR="0" wp14:anchorId="6E196738" wp14:editId="2801C158">
            <wp:extent cx="5181600" cy="4145280"/>
            <wp:effectExtent l="0" t="0" r="0" b="7620"/>
            <wp:docPr id="738074151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5491" w14:textId="77777777" w:rsidR="00E1495E" w:rsidRPr="00E1495E" w:rsidRDefault="00E1495E" w:rsidP="00E1495E"/>
    <w:p w14:paraId="783317C3" w14:textId="77777777" w:rsidR="00E1495E" w:rsidRPr="00E1495E" w:rsidRDefault="00E1495E" w:rsidP="00E1495E">
      <w:r w:rsidRPr="00E1495E">
        <w:lastRenderedPageBreak/>
        <w:t>ENV2 corr Average Accuracy: 0.5554 ± 0.1256</w:t>
      </w:r>
    </w:p>
    <w:p w14:paraId="5B2392EB" w14:textId="77777777" w:rsidR="00E1495E" w:rsidRPr="00E1495E" w:rsidRDefault="00E1495E" w:rsidP="00E1495E">
      <w:r w:rsidRPr="00E1495E">
        <w:drawing>
          <wp:inline distT="0" distB="0" distL="0" distR="0" wp14:anchorId="5F99BB8A" wp14:editId="1B494D1B">
            <wp:extent cx="4853940" cy="4145280"/>
            <wp:effectExtent l="0" t="0" r="3810" b="7620"/>
            <wp:docPr id="1741572127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81D9B" w14:textId="77777777" w:rsidR="00E1495E" w:rsidRPr="00E1495E" w:rsidRDefault="00E1495E" w:rsidP="00E1495E">
      <w:r w:rsidRPr="00E1495E">
        <w:drawing>
          <wp:inline distT="0" distB="0" distL="0" distR="0" wp14:anchorId="27BC8210" wp14:editId="749FC9DC">
            <wp:extent cx="5181600" cy="4145280"/>
            <wp:effectExtent l="0" t="0" r="0" b="7620"/>
            <wp:docPr id="1953686679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4B426" w14:textId="77777777" w:rsidR="00E1495E" w:rsidRPr="00E1495E" w:rsidRDefault="00E1495E" w:rsidP="00E1495E"/>
    <w:p w14:paraId="412004EC" w14:textId="77777777" w:rsidR="00E1495E" w:rsidRPr="00E1495E" w:rsidRDefault="00E1495E" w:rsidP="00E1495E">
      <w:r w:rsidRPr="00E1495E">
        <w:t>Running GNN with coh connectivity for ENV2...</w:t>
      </w:r>
    </w:p>
    <w:p w14:paraId="0469B9E3" w14:textId="77777777" w:rsidR="00E1495E" w:rsidRPr="00E1495E" w:rsidRDefault="00E1495E" w:rsidP="00E1495E"/>
    <w:p w14:paraId="670CFF5F" w14:textId="77777777" w:rsidR="00E1495E" w:rsidRPr="00E1495E" w:rsidRDefault="00E1495E" w:rsidP="00E1495E">
      <w:r w:rsidRPr="00E1495E">
        <w:t>==================================================</w:t>
      </w:r>
    </w:p>
    <w:p w14:paraId="78ADCB68" w14:textId="77777777" w:rsidR="00E1495E" w:rsidRPr="00E1495E" w:rsidRDefault="00E1495E" w:rsidP="00E1495E">
      <w:r w:rsidRPr="00E1495E">
        <w:t>Training GNN for ENV2 with coh connectivity</w:t>
      </w:r>
    </w:p>
    <w:p w14:paraId="3E614433" w14:textId="77777777" w:rsidR="00E1495E" w:rsidRPr="00E1495E" w:rsidRDefault="00E1495E" w:rsidP="00E1495E">
      <w:r w:rsidRPr="00E1495E">
        <w:t>==================================================</w:t>
      </w:r>
    </w:p>
    <w:p w14:paraId="34823643" w14:textId="77777777" w:rsidR="00E1495E" w:rsidRPr="00E1495E" w:rsidRDefault="00E1495E" w:rsidP="00E1495E"/>
    <w:p w14:paraId="02688B19" w14:textId="77777777" w:rsidR="00E1495E" w:rsidRPr="00E1495E" w:rsidRDefault="00E1495E" w:rsidP="00E1495E">
      <w:r w:rsidRPr="00E1495E">
        <w:t>=== ENV2 Split 1/5 ===</w:t>
      </w:r>
    </w:p>
    <w:p w14:paraId="49AA34F0" w14:textId="77777777" w:rsidR="00E1495E" w:rsidRPr="00E1495E" w:rsidRDefault="00E1495E" w:rsidP="00E1495E">
      <w:hyperlink r:id="rId127" w:anchor="line=1667" w:history="1">
        <w:r w:rsidRPr="00E1495E">
          <w:rPr>
            <w:rStyle w:val="Hyperlink"/>
          </w:rPr>
          <w:t>C:\Users\sansk\miniconda3\Lib\site-packages\scipy\signal\_spectral_py.py:1668</w:t>
        </w:r>
      </w:hyperlink>
      <w:r w:rsidRPr="00E1495E">
        <w:t>: RuntimeWarning: invalid value encountered in divide</w:t>
      </w:r>
    </w:p>
    <w:p w14:paraId="21BDB5B4" w14:textId="77777777" w:rsidR="00E1495E" w:rsidRPr="00E1495E" w:rsidRDefault="00E1495E" w:rsidP="00E1495E">
      <w:r w:rsidRPr="00E1495E">
        <w:t xml:space="preserve">  Cxy = np.abs(Pxy)**2 / Pxx / Pyy</w:t>
      </w:r>
    </w:p>
    <w:p w14:paraId="05F07E0E" w14:textId="295DA730" w:rsidR="00E1495E" w:rsidRPr="00E1495E" w:rsidRDefault="00E1495E" w:rsidP="00E1495E">
      <w:r w:rsidRPr="00E1495E">
        <w:t>After oversampling, class counts: Counter({</w:t>
      </w:r>
      <w:r w:rsidR="00C31818" w:rsidRPr="00C31818">
        <w:t>1: 43, 0</w:t>
      </w:r>
      <w:r w:rsidRPr="00E1495E">
        <w:t>0: 43, 1: 43})</w:t>
      </w:r>
    </w:p>
    <w:p w14:paraId="76209362" w14:textId="77777777" w:rsidR="00E1495E" w:rsidRPr="00E1495E" w:rsidRDefault="00E1495E" w:rsidP="00E1495E">
      <w:hyperlink r:id="rId128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5AC30E8F" w14:textId="77777777" w:rsidR="00E1495E" w:rsidRPr="00E1495E" w:rsidRDefault="00E1495E" w:rsidP="00E1495E">
      <w:r w:rsidRPr="00E1495E">
        <w:t xml:space="preserve">  warnings.warn(out)</w:t>
      </w:r>
    </w:p>
    <w:p w14:paraId="08127CD0" w14:textId="77777777" w:rsidR="00C31818" w:rsidRPr="00C31818" w:rsidRDefault="00C31818" w:rsidP="00C31818">
      <w:r w:rsidRPr="00C31818">
        <w:t>Epoch 1/100 | Loss: 0.7925</w:t>
      </w:r>
    </w:p>
    <w:p w14:paraId="484AEA83" w14:textId="77777777" w:rsidR="00C31818" w:rsidRPr="00C31818" w:rsidRDefault="00C31818" w:rsidP="00C31818">
      <w:r w:rsidRPr="00C31818">
        <w:t>Epoch 2/100 | Loss: 0.7269</w:t>
      </w:r>
    </w:p>
    <w:p w14:paraId="7D139135" w14:textId="77777777" w:rsidR="00C31818" w:rsidRPr="00C31818" w:rsidRDefault="00C31818" w:rsidP="00C31818">
      <w:r w:rsidRPr="00C31818">
        <w:t>Epoch 3/100 | Loss: 0.8121</w:t>
      </w:r>
    </w:p>
    <w:p w14:paraId="72B6947D" w14:textId="77777777" w:rsidR="00C31818" w:rsidRPr="00C31818" w:rsidRDefault="00C31818" w:rsidP="00C31818">
      <w:r w:rsidRPr="00C31818">
        <w:t>Epoch 4/100 | Loss: 0.6982</w:t>
      </w:r>
    </w:p>
    <w:p w14:paraId="616B7186" w14:textId="77777777" w:rsidR="00C31818" w:rsidRPr="00C31818" w:rsidRDefault="00C31818" w:rsidP="00C31818">
      <w:r w:rsidRPr="00C31818">
        <w:t>Epoch 5/100 | Loss: 0.6917</w:t>
      </w:r>
    </w:p>
    <w:p w14:paraId="71EF1418" w14:textId="77777777" w:rsidR="00C31818" w:rsidRPr="00C31818" w:rsidRDefault="00C31818" w:rsidP="00C31818">
      <w:r w:rsidRPr="00C31818">
        <w:t>Epoch 6/100 | Loss: 0.7544</w:t>
      </w:r>
    </w:p>
    <w:p w14:paraId="7BE2C491" w14:textId="77777777" w:rsidR="00C31818" w:rsidRPr="00C31818" w:rsidRDefault="00C31818" w:rsidP="00C31818">
      <w:r w:rsidRPr="00C31818">
        <w:t>Epoch 7/100 | Loss: 0.7264</w:t>
      </w:r>
    </w:p>
    <w:p w14:paraId="459BE596" w14:textId="77777777" w:rsidR="00C31818" w:rsidRPr="00C31818" w:rsidRDefault="00C31818" w:rsidP="00C31818">
      <w:r w:rsidRPr="00C31818">
        <w:t>Epoch 8/100 | Loss: 0.8648</w:t>
      </w:r>
    </w:p>
    <w:p w14:paraId="08C38F86" w14:textId="77777777" w:rsidR="00C31818" w:rsidRPr="00C31818" w:rsidRDefault="00C31818" w:rsidP="00C31818">
      <w:r w:rsidRPr="00C31818">
        <w:t>Epoch 9/100 | Loss: 0.6809</w:t>
      </w:r>
    </w:p>
    <w:p w14:paraId="5165CDF6" w14:textId="77777777" w:rsidR="00C31818" w:rsidRPr="00C31818" w:rsidRDefault="00C31818" w:rsidP="00C31818">
      <w:r w:rsidRPr="00C31818">
        <w:t>Epoch 10/100 | Loss: 0.7106</w:t>
      </w:r>
    </w:p>
    <w:p w14:paraId="499B3EBE" w14:textId="77777777" w:rsidR="00C31818" w:rsidRPr="00C31818" w:rsidRDefault="00C31818" w:rsidP="00C31818">
      <w:r w:rsidRPr="00C31818">
        <w:t>Epoch 11/100 | Loss: 0.7059</w:t>
      </w:r>
    </w:p>
    <w:p w14:paraId="63C2D9D6" w14:textId="77777777" w:rsidR="00C31818" w:rsidRPr="00C31818" w:rsidRDefault="00C31818" w:rsidP="00C31818">
      <w:r w:rsidRPr="00C31818">
        <w:t>Epoch 12/100 | Loss: 0.7019</w:t>
      </w:r>
    </w:p>
    <w:p w14:paraId="452BC647" w14:textId="77777777" w:rsidR="00C31818" w:rsidRPr="00C31818" w:rsidRDefault="00C31818" w:rsidP="00C31818">
      <w:r w:rsidRPr="00C31818">
        <w:t>Epoch 13/100 | Loss: 0.7054</w:t>
      </w:r>
    </w:p>
    <w:p w14:paraId="3B625BF9" w14:textId="77777777" w:rsidR="00C31818" w:rsidRPr="00C31818" w:rsidRDefault="00C31818" w:rsidP="00C31818">
      <w:r w:rsidRPr="00C31818">
        <w:t>Epoch 14/100 | Loss: 0.7199</w:t>
      </w:r>
    </w:p>
    <w:p w14:paraId="476F328D" w14:textId="77777777" w:rsidR="00C31818" w:rsidRPr="00C31818" w:rsidRDefault="00C31818" w:rsidP="00C31818">
      <w:r w:rsidRPr="00C31818">
        <w:t>Epoch 15/100 | Loss: 0.7565</w:t>
      </w:r>
    </w:p>
    <w:p w14:paraId="0FF335EC" w14:textId="77777777" w:rsidR="00C31818" w:rsidRPr="00C31818" w:rsidRDefault="00C31818" w:rsidP="00C31818">
      <w:r w:rsidRPr="00C31818">
        <w:t>Epoch 16/100 | Loss: 0.7701</w:t>
      </w:r>
    </w:p>
    <w:p w14:paraId="00686B64" w14:textId="77777777" w:rsidR="00C31818" w:rsidRPr="00C31818" w:rsidRDefault="00C31818" w:rsidP="00C31818">
      <w:r w:rsidRPr="00C31818">
        <w:t>Epoch 17/100 | Loss: 0.7425</w:t>
      </w:r>
    </w:p>
    <w:p w14:paraId="40EC87D6" w14:textId="77777777" w:rsidR="00C31818" w:rsidRPr="00C31818" w:rsidRDefault="00C31818" w:rsidP="00C31818">
      <w:r w:rsidRPr="00C31818">
        <w:t>Epoch 18/100 | Loss: 0.6748</w:t>
      </w:r>
    </w:p>
    <w:p w14:paraId="4D23F289" w14:textId="77777777" w:rsidR="00C31818" w:rsidRPr="00C31818" w:rsidRDefault="00C31818" w:rsidP="00C31818">
      <w:r w:rsidRPr="00C31818">
        <w:t>Epoch 19/100 | Loss: 0.7288</w:t>
      </w:r>
    </w:p>
    <w:p w14:paraId="771C592B" w14:textId="77777777" w:rsidR="00C31818" w:rsidRPr="00C31818" w:rsidRDefault="00C31818" w:rsidP="00C31818">
      <w:r w:rsidRPr="00C31818">
        <w:t>Epoch 20/100 | Loss: 0.7547</w:t>
      </w:r>
    </w:p>
    <w:p w14:paraId="1595B9F0" w14:textId="77777777" w:rsidR="00C31818" w:rsidRPr="00C31818" w:rsidRDefault="00C31818" w:rsidP="00C31818">
      <w:r w:rsidRPr="00C31818">
        <w:t>Epoch 21/100 | Loss: 0.6992</w:t>
      </w:r>
    </w:p>
    <w:p w14:paraId="2C0AF4A5" w14:textId="77777777" w:rsidR="00C31818" w:rsidRPr="00C31818" w:rsidRDefault="00C31818" w:rsidP="00C31818">
      <w:r w:rsidRPr="00C31818">
        <w:t>Epoch 22/100 | Loss: 0.7030</w:t>
      </w:r>
    </w:p>
    <w:p w14:paraId="3B582A38" w14:textId="77777777" w:rsidR="00C31818" w:rsidRPr="00C31818" w:rsidRDefault="00C31818" w:rsidP="00C31818">
      <w:r w:rsidRPr="00C31818">
        <w:t>Epoch 23/100 | Loss: 0.7363</w:t>
      </w:r>
    </w:p>
    <w:p w14:paraId="40587CBD" w14:textId="77777777" w:rsidR="00C31818" w:rsidRPr="00C31818" w:rsidRDefault="00C31818" w:rsidP="00C31818">
      <w:r w:rsidRPr="00C31818">
        <w:t>Epoch 24/100 | Loss: 0.7119</w:t>
      </w:r>
    </w:p>
    <w:p w14:paraId="1DB622B3" w14:textId="77777777" w:rsidR="00C31818" w:rsidRPr="00C31818" w:rsidRDefault="00C31818" w:rsidP="00C31818">
      <w:r w:rsidRPr="00C31818">
        <w:t>Epoch 25/100 | Loss: 0.6987</w:t>
      </w:r>
    </w:p>
    <w:p w14:paraId="6F5DDDCE" w14:textId="77777777" w:rsidR="00C31818" w:rsidRPr="00C31818" w:rsidRDefault="00C31818" w:rsidP="00C31818">
      <w:r w:rsidRPr="00C31818">
        <w:t>Epoch 26/100 | Loss: 0.7174</w:t>
      </w:r>
    </w:p>
    <w:p w14:paraId="7F130B30" w14:textId="77777777" w:rsidR="00C31818" w:rsidRPr="00C31818" w:rsidRDefault="00C31818" w:rsidP="00C31818">
      <w:r w:rsidRPr="00C31818">
        <w:t>Epoch 27/100 | Loss: 0.7221</w:t>
      </w:r>
    </w:p>
    <w:p w14:paraId="18A12B3F" w14:textId="77777777" w:rsidR="00C31818" w:rsidRPr="00C31818" w:rsidRDefault="00C31818" w:rsidP="00C31818">
      <w:r w:rsidRPr="00C31818">
        <w:t>Epoch 28/100 | Loss: 0.6931</w:t>
      </w:r>
    </w:p>
    <w:p w14:paraId="7A04DEA2" w14:textId="77777777" w:rsidR="00C31818" w:rsidRPr="00C31818" w:rsidRDefault="00C31818" w:rsidP="00C31818">
      <w:r w:rsidRPr="00C31818">
        <w:t>Epoch 29/100 | Loss: 0.7055</w:t>
      </w:r>
    </w:p>
    <w:p w14:paraId="27DDE962" w14:textId="77777777" w:rsidR="00C31818" w:rsidRPr="00C31818" w:rsidRDefault="00C31818" w:rsidP="00C31818">
      <w:r w:rsidRPr="00C31818">
        <w:t>Epoch 30/100 | Loss: 0.6459</w:t>
      </w:r>
    </w:p>
    <w:p w14:paraId="074F2A40" w14:textId="77777777" w:rsidR="00C31818" w:rsidRPr="00C31818" w:rsidRDefault="00C31818" w:rsidP="00C31818">
      <w:r w:rsidRPr="00C31818">
        <w:t>Epoch 31/100 | Loss: 0.7277</w:t>
      </w:r>
    </w:p>
    <w:p w14:paraId="03147DF8" w14:textId="77777777" w:rsidR="00C31818" w:rsidRPr="00C31818" w:rsidRDefault="00C31818" w:rsidP="00C31818">
      <w:r w:rsidRPr="00C31818">
        <w:t>Epoch 32/100 | Loss: 0.7018</w:t>
      </w:r>
    </w:p>
    <w:p w14:paraId="443146B8" w14:textId="77777777" w:rsidR="00C31818" w:rsidRPr="00C31818" w:rsidRDefault="00C31818" w:rsidP="00C31818">
      <w:r w:rsidRPr="00C31818">
        <w:t>Epoch 33/100 | Loss: 0.6626</w:t>
      </w:r>
    </w:p>
    <w:p w14:paraId="3172E075" w14:textId="77777777" w:rsidR="00C31818" w:rsidRPr="00C31818" w:rsidRDefault="00C31818" w:rsidP="00C31818">
      <w:r w:rsidRPr="00C31818">
        <w:t>Epoch 34/100 | Loss: 0.6750</w:t>
      </w:r>
    </w:p>
    <w:p w14:paraId="1F19AA4B" w14:textId="77777777" w:rsidR="00C31818" w:rsidRPr="00C31818" w:rsidRDefault="00C31818" w:rsidP="00C31818">
      <w:r w:rsidRPr="00C31818">
        <w:t>Epoch 35/100 | Loss: 0.6591</w:t>
      </w:r>
    </w:p>
    <w:p w14:paraId="36A6C528" w14:textId="77777777" w:rsidR="00C31818" w:rsidRPr="00C31818" w:rsidRDefault="00C31818" w:rsidP="00C31818">
      <w:r w:rsidRPr="00C31818">
        <w:t>Epoch 36/100 | Loss: 0.6922</w:t>
      </w:r>
    </w:p>
    <w:p w14:paraId="36E65511" w14:textId="77777777" w:rsidR="00C31818" w:rsidRPr="00C31818" w:rsidRDefault="00C31818" w:rsidP="00C31818">
      <w:r w:rsidRPr="00C31818">
        <w:t>Epoch 37/100 | Loss: 0.6910</w:t>
      </w:r>
    </w:p>
    <w:p w14:paraId="3D5A363B" w14:textId="77777777" w:rsidR="00C31818" w:rsidRPr="00C31818" w:rsidRDefault="00C31818" w:rsidP="00C31818">
      <w:r w:rsidRPr="00C31818">
        <w:t>Epoch 38/100 | Loss: 0.6924</w:t>
      </w:r>
    </w:p>
    <w:p w14:paraId="48DF5318" w14:textId="77777777" w:rsidR="00C31818" w:rsidRPr="00C31818" w:rsidRDefault="00C31818" w:rsidP="00C31818">
      <w:r w:rsidRPr="00C31818">
        <w:t>Epoch 39/100 | Loss: 0.6999</w:t>
      </w:r>
    </w:p>
    <w:p w14:paraId="3A839B82" w14:textId="77777777" w:rsidR="00C31818" w:rsidRPr="00C31818" w:rsidRDefault="00C31818" w:rsidP="00C31818">
      <w:r w:rsidRPr="00C31818">
        <w:t>Epoch 40/100 | Loss: 0.7255</w:t>
      </w:r>
    </w:p>
    <w:p w14:paraId="65F19142" w14:textId="77777777" w:rsidR="00C31818" w:rsidRPr="00C31818" w:rsidRDefault="00C31818" w:rsidP="00C31818">
      <w:r w:rsidRPr="00C31818">
        <w:t>Epoch 41/100 | Loss: 0.6743</w:t>
      </w:r>
    </w:p>
    <w:p w14:paraId="7F5E724E" w14:textId="77777777" w:rsidR="00C31818" w:rsidRPr="00C31818" w:rsidRDefault="00C31818" w:rsidP="00C31818">
      <w:r w:rsidRPr="00C31818">
        <w:t>Epoch 42/100 | Loss: 0.7260</w:t>
      </w:r>
    </w:p>
    <w:p w14:paraId="655418AA" w14:textId="77777777" w:rsidR="00C31818" w:rsidRPr="00C31818" w:rsidRDefault="00C31818" w:rsidP="00C31818">
      <w:r w:rsidRPr="00C31818">
        <w:t>Epoch 43/100 | Loss: 0.6518</w:t>
      </w:r>
    </w:p>
    <w:p w14:paraId="66431530" w14:textId="77777777" w:rsidR="00C31818" w:rsidRPr="00C31818" w:rsidRDefault="00C31818" w:rsidP="00C31818">
      <w:r w:rsidRPr="00C31818">
        <w:t>Epoch 44/100 | Loss: 0.7133</w:t>
      </w:r>
    </w:p>
    <w:p w14:paraId="3690ADB3" w14:textId="77777777" w:rsidR="00C31818" w:rsidRPr="00C31818" w:rsidRDefault="00C31818" w:rsidP="00C31818">
      <w:r w:rsidRPr="00C31818">
        <w:t>Epoch 45/100 | Loss: 0.6621</w:t>
      </w:r>
    </w:p>
    <w:p w14:paraId="67648F01" w14:textId="77777777" w:rsidR="00C31818" w:rsidRPr="00C31818" w:rsidRDefault="00C31818" w:rsidP="00C31818">
      <w:r w:rsidRPr="00C31818">
        <w:t>Epoch 46/100 | Loss: 0.7140</w:t>
      </w:r>
    </w:p>
    <w:p w14:paraId="17CF178C" w14:textId="77777777" w:rsidR="00C31818" w:rsidRPr="00C31818" w:rsidRDefault="00C31818" w:rsidP="00C31818">
      <w:r w:rsidRPr="00C31818">
        <w:t>Epoch 47/100 | Loss: 0.6493</w:t>
      </w:r>
    </w:p>
    <w:p w14:paraId="7EC704D6" w14:textId="77777777" w:rsidR="00C31818" w:rsidRPr="00C31818" w:rsidRDefault="00C31818" w:rsidP="00C31818">
      <w:r w:rsidRPr="00C31818">
        <w:t>Epoch 48/100 | Loss: 0.7187</w:t>
      </w:r>
    </w:p>
    <w:p w14:paraId="341181AD" w14:textId="77777777" w:rsidR="00C31818" w:rsidRPr="00C31818" w:rsidRDefault="00C31818" w:rsidP="00C31818">
      <w:r w:rsidRPr="00C31818">
        <w:t>Epoch 49/100 | Loss: 0.7089</w:t>
      </w:r>
    </w:p>
    <w:p w14:paraId="1EA88E1C" w14:textId="77777777" w:rsidR="00C31818" w:rsidRPr="00C31818" w:rsidRDefault="00C31818" w:rsidP="00C31818">
      <w:r w:rsidRPr="00C31818">
        <w:t>Epoch 50/100 | Loss: 0.7213</w:t>
      </w:r>
    </w:p>
    <w:p w14:paraId="43608DDB" w14:textId="77777777" w:rsidR="00C31818" w:rsidRPr="00C31818" w:rsidRDefault="00C31818" w:rsidP="00C31818">
      <w:r w:rsidRPr="00C31818">
        <w:t>Epoch 51/100 | Loss: 0.7257</w:t>
      </w:r>
    </w:p>
    <w:p w14:paraId="6A2EE18C" w14:textId="77777777" w:rsidR="00C31818" w:rsidRPr="00C31818" w:rsidRDefault="00C31818" w:rsidP="00C31818">
      <w:r w:rsidRPr="00C31818">
        <w:t>Epoch 52/100 | Loss: 0.6361</w:t>
      </w:r>
    </w:p>
    <w:p w14:paraId="238FB3A5" w14:textId="77777777" w:rsidR="00C31818" w:rsidRPr="00C31818" w:rsidRDefault="00C31818" w:rsidP="00C31818">
      <w:r w:rsidRPr="00C31818">
        <w:t>Epoch 53/100 | Loss: 0.6753</w:t>
      </w:r>
    </w:p>
    <w:p w14:paraId="5AEB771D" w14:textId="77777777" w:rsidR="00C31818" w:rsidRPr="00C31818" w:rsidRDefault="00C31818" w:rsidP="00C31818">
      <w:r w:rsidRPr="00C31818">
        <w:t>Epoch 54/100 | Loss: 0.6835</w:t>
      </w:r>
    </w:p>
    <w:p w14:paraId="164579E4" w14:textId="77777777" w:rsidR="00C31818" w:rsidRPr="00C31818" w:rsidRDefault="00C31818" w:rsidP="00C31818">
      <w:r w:rsidRPr="00C31818">
        <w:t>Epoch 55/100 | Loss: 0.6863</w:t>
      </w:r>
    </w:p>
    <w:p w14:paraId="0261D7F4" w14:textId="77777777" w:rsidR="00C31818" w:rsidRPr="00C31818" w:rsidRDefault="00C31818" w:rsidP="00C31818">
      <w:r w:rsidRPr="00C31818">
        <w:t>Epoch 56/100 | Loss: 0.6567</w:t>
      </w:r>
    </w:p>
    <w:p w14:paraId="7EA660FC" w14:textId="77777777" w:rsidR="00C31818" w:rsidRPr="00C31818" w:rsidRDefault="00C31818" w:rsidP="00C31818">
      <w:r w:rsidRPr="00C31818">
        <w:t>Epoch 57/100 | Loss: 0.7350</w:t>
      </w:r>
    </w:p>
    <w:p w14:paraId="4FE3B057" w14:textId="77777777" w:rsidR="00C31818" w:rsidRPr="00C31818" w:rsidRDefault="00C31818" w:rsidP="00C31818">
      <w:r w:rsidRPr="00C31818">
        <w:t>Epoch 58/100 | Loss: 0.6935</w:t>
      </w:r>
    </w:p>
    <w:p w14:paraId="6CF0CFB2" w14:textId="77777777" w:rsidR="00C31818" w:rsidRPr="00C31818" w:rsidRDefault="00C31818" w:rsidP="00C31818">
      <w:r w:rsidRPr="00C31818">
        <w:t>Epoch 59/100 | Loss: 0.6855</w:t>
      </w:r>
    </w:p>
    <w:p w14:paraId="6D5CD48D" w14:textId="77777777" w:rsidR="00C31818" w:rsidRPr="00C31818" w:rsidRDefault="00C31818" w:rsidP="00C31818">
      <w:r w:rsidRPr="00C31818">
        <w:t>Epoch 60/100 | Loss: 0.7048</w:t>
      </w:r>
    </w:p>
    <w:p w14:paraId="1D530CDA" w14:textId="77777777" w:rsidR="00C31818" w:rsidRPr="00C31818" w:rsidRDefault="00C31818" w:rsidP="00C31818">
      <w:r w:rsidRPr="00C31818">
        <w:t>Epoch 61/100 | Loss: 0.6884</w:t>
      </w:r>
    </w:p>
    <w:p w14:paraId="1620C2C4" w14:textId="77777777" w:rsidR="00C31818" w:rsidRPr="00C31818" w:rsidRDefault="00C31818" w:rsidP="00C31818">
      <w:r w:rsidRPr="00C31818">
        <w:t>Epoch 62/100 | Loss: 0.6851</w:t>
      </w:r>
    </w:p>
    <w:p w14:paraId="01DC9C31" w14:textId="77777777" w:rsidR="00C31818" w:rsidRPr="00C31818" w:rsidRDefault="00C31818" w:rsidP="00C31818">
      <w:r w:rsidRPr="00C31818">
        <w:t>Epoch 63/100 | Loss: 0.6698</w:t>
      </w:r>
    </w:p>
    <w:p w14:paraId="0760C61E" w14:textId="77777777" w:rsidR="00C31818" w:rsidRPr="00C31818" w:rsidRDefault="00C31818" w:rsidP="00C31818">
      <w:r w:rsidRPr="00C31818">
        <w:t>Epoch 64/100 | Loss: 0.6669</w:t>
      </w:r>
    </w:p>
    <w:p w14:paraId="269D16DD" w14:textId="77777777" w:rsidR="00C31818" w:rsidRPr="00C31818" w:rsidRDefault="00C31818" w:rsidP="00C31818">
      <w:r w:rsidRPr="00C31818">
        <w:t>Epoch 65/100 | Loss: 0.7191</w:t>
      </w:r>
    </w:p>
    <w:p w14:paraId="7382DBF6" w14:textId="77777777" w:rsidR="00C31818" w:rsidRPr="00C31818" w:rsidRDefault="00C31818" w:rsidP="00C31818">
      <w:r w:rsidRPr="00C31818">
        <w:t>Epoch 66/100 | Loss: 0.6196</w:t>
      </w:r>
    </w:p>
    <w:p w14:paraId="7E3D6C74" w14:textId="77777777" w:rsidR="00C31818" w:rsidRPr="00C31818" w:rsidRDefault="00C31818" w:rsidP="00C31818">
      <w:r w:rsidRPr="00C31818">
        <w:t>Epoch 67/100 | Loss: 0.6229</w:t>
      </w:r>
    </w:p>
    <w:p w14:paraId="15769EF2" w14:textId="77777777" w:rsidR="00C31818" w:rsidRPr="00C31818" w:rsidRDefault="00C31818" w:rsidP="00C31818">
      <w:r w:rsidRPr="00C31818">
        <w:t>Epoch 68/100 | Loss: 0.7572</w:t>
      </w:r>
    </w:p>
    <w:p w14:paraId="02BC66AF" w14:textId="77777777" w:rsidR="00C31818" w:rsidRPr="00C31818" w:rsidRDefault="00C31818" w:rsidP="00C31818">
      <w:r w:rsidRPr="00C31818">
        <w:t>Epoch 69/100 | Loss: 0.6805</w:t>
      </w:r>
    </w:p>
    <w:p w14:paraId="10BC06F7" w14:textId="77777777" w:rsidR="00C31818" w:rsidRPr="00C31818" w:rsidRDefault="00C31818" w:rsidP="00C31818">
      <w:r w:rsidRPr="00C31818">
        <w:t>Epoch 70/100 | Loss: 0.7147</w:t>
      </w:r>
    </w:p>
    <w:p w14:paraId="1863FED6" w14:textId="77777777" w:rsidR="00C31818" w:rsidRPr="00C31818" w:rsidRDefault="00C31818" w:rsidP="00C31818">
      <w:r w:rsidRPr="00C31818">
        <w:t>Epoch 71/100 | Loss: 0.6912</w:t>
      </w:r>
    </w:p>
    <w:p w14:paraId="4F341EB3" w14:textId="77777777" w:rsidR="00C31818" w:rsidRPr="00C31818" w:rsidRDefault="00C31818" w:rsidP="00C31818">
      <w:r w:rsidRPr="00C31818">
        <w:t>Epoch 72/100 | Loss: 0.6601</w:t>
      </w:r>
    </w:p>
    <w:p w14:paraId="1D8A9365" w14:textId="77777777" w:rsidR="00C31818" w:rsidRPr="00C31818" w:rsidRDefault="00C31818" w:rsidP="00C31818">
      <w:r w:rsidRPr="00C31818">
        <w:t>Epoch 73/100 | Loss: 0.6478</w:t>
      </w:r>
    </w:p>
    <w:p w14:paraId="68453F6A" w14:textId="77777777" w:rsidR="00C31818" w:rsidRPr="00C31818" w:rsidRDefault="00C31818" w:rsidP="00C31818">
      <w:r w:rsidRPr="00C31818">
        <w:t>Epoch 74/100 | Loss: 0.7339</w:t>
      </w:r>
    </w:p>
    <w:p w14:paraId="439EA86A" w14:textId="77777777" w:rsidR="00C31818" w:rsidRPr="00C31818" w:rsidRDefault="00C31818" w:rsidP="00C31818">
      <w:r w:rsidRPr="00C31818">
        <w:t>Epoch 75/100 | Loss: 0.6990</w:t>
      </w:r>
    </w:p>
    <w:p w14:paraId="38AFBB5B" w14:textId="77777777" w:rsidR="00C31818" w:rsidRPr="00C31818" w:rsidRDefault="00C31818" w:rsidP="00C31818">
      <w:r w:rsidRPr="00C31818">
        <w:t>Epoch 76/100 | Loss: 0.6660</w:t>
      </w:r>
    </w:p>
    <w:p w14:paraId="48B36B86" w14:textId="77777777" w:rsidR="00C31818" w:rsidRPr="00C31818" w:rsidRDefault="00C31818" w:rsidP="00C31818">
      <w:r w:rsidRPr="00C31818">
        <w:t>Epoch 77/100 | Loss: 0.7038</w:t>
      </w:r>
    </w:p>
    <w:p w14:paraId="2630C8E0" w14:textId="77777777" w:rsidR="00C31818" w:rsidRPr="00C31818" w:rsidRDefault="00C31818" w:rsidP="00C31818">
      <w:r w:rsidRPr="00C31818">
        <w:t>Epoch 78/100 | Loss: 0.6978</w:t>
      </w:r>
    </w:p>
    <w:p w14:paraId="38970102" w14:textId="77777777" w:rsidR="00C31818" w:rsidRPr="00C31818" w:rsidRDefault="00C31818" w:rsidP="00C31818">
      <w:r w:rsidRPr="00C31818">
        <w:t>Epoch 79/100 | Loss: 0.6727</w:t>
      </w:r>
    </w:p>
    <w:p w14:paraId="140E7615" w14:textId="77777777" w:rsidR="00C31818" w:rsidRPr="00C31818" w:rsidRDefault="00C31818" w:rsidP="00C31818">
      <w:r w:rsidRPr="00C31818">
        <w:t>Epoch 80/100 | Loss: 0.7016</w:t>
      </w:r>
    </w:p>
    <w:p w14:paraId="09D4BAA1" w14:textId="77777777" w:rsidR="00C31818" w:rsidRPr="00C31818" w:rsidRDefault="00C31818" w:rsidP="00C31818">
      <w:r w:rsidRPr="00C31818">
        <w:t>Epoch 81/100 | Loss: 0.7021</w:t>
      </w:r>
    </w:p>
    <w:p w14:paraId="41087267" w14:textId="77777777" w:rsidR="00C31818" w:rsidRPr="00C31818" w:rsidRDefault="00C31818" w:rsidP="00C31818">
      <w:r w:rsidRPr="00C31818">
        <w:t>Epoch 82/100 | Loss: 0.6917</w:t>
      </w:r>
    </w:p>
    <w:p w14:paraId="7C19B0EE" w14:textId="77777777" w:rsidR="00C31818" w:rsidRPr="00C31818" w:rsidRDefault="00C31818" w:rsidP="00C31818">
      <w:r w:rsidRPr="00C31818">
        <w:t>Epoch 83/100 | Loss: 0.6690</w:t>
      </w:r>
    </w:p>
    <w:p w14:paraId="00A5A0A9" w14:textId="77777777" w:rsidR="00C31818" w:rsidRPr="00C31818" w:rsidRDefault="00C31818" w:rsidP="00C31818">
      <w:r w:rsidRPr="00C31818">
        <w:t>Epoch 84/100 | Loss: 0.7129</w:t>
      </w:r>
    </w:p>
    <w:p w14:paraId="6D113328" w14:textId="77777777" w:rsidR="00C31818" w:rsidRPr="00C31818" w:rsidRDefault="00C31818" w:rsidP="00C31818">
      <w:r w:rsidRPr="00C31818">
        <w:t>Epoch 85/100 | Loss: 0.6679</w:t>
      </w:r>
    </w:p>
    <w:p w14:paraId="47E4757A" w14:textId="77777777" w:rsidR="00C31818" w:rsidRPr="00C31818" w:rsidRDefault="00C31818" w:rsidP="00C31818">
      <w:r w:rsidRPr="00C31818">
        <w:t>Epoch 86/100 | Loss: 0.6748</w:t>
      </w:r>
    </w:p>
    <w:p w14:paraId="227B9693" w14:textId="77777777" w:rsidR="00C31818" w:rsidRPr="00C31818" w:rsidRDefault="00C31818" w:rsidP="00C31818">
      <w:r w:rsidRPr="00C31818">
        <w:t>Epoch 87/100 | Loss: 0.7363</w:t>
      </w:r>
    </w:p>
    <w:p w14:paraId="7A4C434A" w14:textId="77777777" w:rsidR="00C31818" w:rsidRPr="00C31818" w:rsidRDefault="00C31818" w:rsidP="00C31818">
      <w:r w:rsidRPr="00C31818">
        <w:t>Epoch 88/100 | Loss: 0.6693</w:t>
      </w:r>
    </w:p>
    <w:p w14:paraId="5ABE6F6F" w14:textId="77777777" w:rsidR="00C31818" w:rsidRPr="00C31818" w:rsidRDefault="00C31818" w:rsidP="00C31818">
      <w:r w:rsidRPr="00C31818">
        <w:t>Epoch 89/100 | Loss: 0.6713</w:t>
      </w:r>
    </w:p>
    <w:p w14:paraId="56C5D169" w14:textId="77777777" w:rsidR="00C31818" w:rsidRPr="00C31818" w:rsidRDefault="00C31818" w:rsidP="00C31818">
      <w:r w:rsidRPr="00C31818">
        <w:t>Epoch 90/100 | Loss: 0.6741</w:t>
      </w:r>
    </w:p>
    <w:p w14:paraId="7DFF8C0C" w14:textId="77777777" w:rsidR="00C31818" w:rsidRPr="00C31818" w:rsidRDefault="00C31818" w:rsidP="00C31818">
      <w:r w:rsidRPr="00C31818">
        <w:t>Epoch 91/100 | Loss: 0.6844</w:t>
      </w:r>
    </w:p>
    <w:p w14:paraId="4FAC9F92" w14:textId="77777777" w:rsidR="00C31818" w:rsidRPr="00C31818" w:rsidRDefault="00C31818" w:rsidP="00C31818">
      <w:r w:rsidRPr="00C31818">
        <w:t>Epoch 92/100 | Loss: 0.6381</w:t>
      </w:r>
    </w:p>
    <w:p w14:paraId="2C727D94" w14:textId="77777777" w:rsidR="00C31818" w:rsidRPr="00C31818" w:rsidRDefault="00C31818" w:rsidP="00C31818">
      <w:r w:rsidRPr="00C31818">
        <w:t>Epoch 93/100 | Loss: 0.7020</w:t>
      </w:r>
    </w:p>
    <w:p w14:paraId="3F4872EE" w14:textId="77777777" w:rsidR="00C31818" w:rsidRPr="00C31818" w:rsidRDefault="00C31818" w:rsidP="00C31818">
      <w:r w:rsidRPr="00C31818">
        <w:t>Epoch 94/100 | Loss: 0.6806</w:t>
      </w:r>
    </w:p>
    <w:p w14:paraId="596DD7F8" w14:textId="77777777" w:rsidR="00C31818" w:rsidRPr="00C31818" w:rsidRDefault="00C31818" w:rsidP="00C31818">
      <w:r w:rsidRPr="00C31818">
        <w:t>Epoch 95/100 | Loss: 0.6758</w:t>
      </w:r>
    </w:p>
    <w:p w14:paraId="6603382E" w14:textId="77777777" w:rsidR="00C31818" w:rsidRPr="00C31818" w:rsidRDefault="00C31818" w:rsidP="00C31818">
      <w:r w:rsidRPr="00C31818">
        <w:t>Epoch 96/100 | Loss: 0.7092</w:t>
      </w:r>
    </w:p>
    <w:p w14:paraId="248F3CEA" w14:textId="77777777" w:rsidR="00C31818" w:rsidRPr="00C31818" w:rsidRDefault="00C31818" w:rsidP="00C31818">
      <w:r w:rsidRPr="00C31818">
        <w:t>Epoch 97/100 | Loss: 0.6960</w:t>
      </w:r>
    </w:p>
    <w:p w14:paraId="2620AEAE" w14:textId="77777777" w:rsidR="00C31818" w:rsidRPr="00C31818" w:rsidRDefault="00C31818" w:rsidP="00C31818">
      <w:r w:rsidRPr="00C31818">
        <w:t>Epoch 98/100 | Loss: 0.6973</w:t>
      </w:r>
    </w:p>
    <w:p w14:paraId="4EDA229A" w14:textId="77777777" w:rsidR="00C31818" w:rsidRPr="00C31818" w:rsidRDefault="00C31818" w:rsidP="00C31818">
      <w:r w:rsidRPr="00C31818">
        <w:t>Epoch 99/100 | Loss: 0.7006</w:t>
      </w:r>
    </w:p>
    <w:p w14:paraId="216E3C2C" w14:textId="77777777" w:rsidR="00C31818" w:rsidRPr="00C31818" w:rsidRDefault="00C31818" w:rsidP="00C31818">
      <w:r w:rsidRPr="00C31818">
        <w:t>Epoch 100/100 | Loss: 0.7224</w:t>
      </w:r>
    </w:p>
    <w:p w14:paraId="1D072FBD" w14:textId="77777777" w:rsidR="00C31818" w:rsidRPr="00C31818" w:rsidRDefault="00C31818" w:rsidP="00C31818">
      <w:r w:rsidRPr="00C31818">
        <w:t>Split 2 Accuracy: 0.5238</w:t>
      </w:r>
    </w:p>
    <w:p w14:paraId="37BF31A3" w14:textId="60D64DE4" w:rsidR="00C31818" w:rsidRPr="00C31818" w:rsidRDefault="00C31818" w:rsidP="00C31818">
      <w:r w:rsidRPr="00C31818">
        <w:rPr>
          <w:noProof/>
        </w:rPr>
        <w:drawing>
          <wp:inline distT="0" distB="0" distL="0" distR="0" wp14:anchorId="407CA803" wp14:editId="096773E8">
            <wp:extent cx="4770120" cy="4145280"/>
            <wp:effectExtent l="0" t="0" r="0" b="7620"/>
            <wp:docPr id="268769039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01B19" w14:textId="554F94D2" w:rsidR="00C31818" w:rsidRPr="00C31818" w:rsidRDefault="00C31818" w:rsidP="00C31818">
      <w:r w:rsidRPr="00C31818">
        <w:rPr>
          <w:noProof/>
        </w:rPr>
        <w:drawing>
          <wp:inline distT="0" distB="0" distL="0" distR="0" wp14:anchorId="09464B1E" wp14:editId="5AF071EE">
            <wp:extent cx="5181600" cy="4145280"/>
            <wp:effectExtent l="0" t="0" r="0" b="7620"/>
            <wp:docPr id="701177881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C6299" w14:textId="77777777" w:rsidR="00C31818" w:rsidRPr="00C31818" w:rsidRDefault="00C31818" w:rsidP="00C31818"/>
    <w:p w14:paraId="4ADF8397" w14:textId="77777777" w:rsidR="00C31818" w:rsidRPr="00C31818" w:rsidRDefault="00C31818" w:rsidP="00C31818">
      <w:r w:rsidRPr="00C31818">
        <w:t>=== ENV1 Split 3/5 ===</w:t>
      </w:r>
    </w:p>
    <w:p w14:paraId="4A28EF92" w14:textId="77777777" w:rsidR="00E1495E" w:rsidRPr="00E1495E" w:rsidRDefault="00E1495E" w:rsidP="00E1495E">
      <w:r w:rsidRPr="00E1495E">
        <w:t>Epoch 1/200 | Loss: 0.7718</w:t>
      </w:r>
    </w:p>
    <w:p w14:paraId="1F7B8CAE" w14:textId="77777777" w:rsidR="00E1495E" w:rsidRPr="00E1495E" w:rsidRDefault="00E1495E" w:rsidP="00E1495E">
      <w:r w:rsidRPr="00E1495E">
        <w:t>Epoch 2/200 | Loss: 0.6760</w:t>
      </w:r>
    </w:p>
    <w:p w14:paraId="61D0C47A" w14:textId="77777777" w:rsidR="00E1495E" w:rsidRPr="00E1495E" w:rsidRDefault="00E1495E" w:rsidP="00E1495E">
      <w:r w:rsidRPr="00E1495E">
        <w:t>Epoch 3/200 | Loss: 0.7399</w:t>
      </w:r>
    </w:p>
    <w:p w14:paraId="210E7149" w14:textId="77777777" w:rsidR="00E1495E" w:rsidRPr="00E1495E" w:rsidRDefault="00E1495E" w:rsidP="00E1495E">
      <w:r w:rsidRPr="00E1495E">
        <w:t>Epoch 4/200 | Loss: 0.6976</w:t>
      </w:r>
    </w:p>
    <w:p w14:paraId="421CC5C0" w14:textId="77777777" w:rsidR="00E1495E" w:rsidRPr="00E1495E" w:rsidRDefault="00E1495E" w:rsidP="00E1495E">
      <w:r w:rsidRPr="00E1495E">
        <w:t>Epoch 5/200 | Loss: 0.7629</w:t>
      </w:r>
    </w:p>
    <w:p w14:paraId="64DB347C" w14:textId="77777777" w:rsidR="00E1495E" w:rsidRPr="00E1495E" w:rsidRDefault="00E1495E" w:rsidP="00E1495E">
      <w:r w:rsidRPr="00E1495E">
        <w:t>Epoch 6/200 | Loss: 0.7651</w:t>
      </w:r>
    </w:p>
    <w:p w14:paraId="48795BCD" w14:textId="77777777" w:rsidR="00E1495E" w:rsidRPr="00E1495E" w:rsidRDefault="00E1495E" w:rsidP="00E1495E">
      <w:r w:rsidRPr="00E1495E">
        <w:t>Epoch 7/200 | Loss: 0.7110</w:t>
      </w:r>
    </w:p>
    <w:p w14:paraId="72C3B0BE" w14:textId="77777777" w:rsidR="00E1495E" w:rsidRPr="00E1495E" w:rsidRDefault="00E1495E" w:rsidP="00E1495E">
      <w:r w:rsidRPr="00E1495E">
        <w:t>Epoch 8/200 | Loss: 0.7569</w:t>
      </w:r>
    </w:p>
    <w:p w14:paraId="58607118" w14:textId="77777777" w:rsidR="00E1495E" w:rsidRPr="00E1495E" w:rsidRDefault="00E1495E" w:rsidP="00E1495E">
      <w:r w:rsidRPr="00E1495E">
        <w:t>Epoch 9/200 | Loss: 0.7161</w:t>
      </w:r>
    </w:p>
    <w:p w14:paraId="06DF7A2B" w14:textId="77777777" w:rsidR="00E1495E" w:rsidRPr="00E1495E" w:rsidRDefault="00E1495E" w:rsidP="00E1495E">
      <w:r w:rsidRPr="00E1495E">
        <w:t>Epoch 10/200 | Loss: 0.7810</w:t>
      </w:r>
    </w:p>
    <w:p w14:paraId="465E6BEF" w14:textId="77777777" w:rsidR="00E1495E" w:rsidRPr="00E1495E" w:rsidRDefault="00E1495E" w:rsidP="00E1495E">
      <w:r w:rsidRPr="00E1495E">
        <w:t>Epoch 11/200 | Loss: 0.7315</w:t>
      </w:r>
    </w:p>
    <w:p w14:paraId="2F5F7F06" w14:textId="77777777" w:rsidR="00E1495E" w:rsidRPr="00E1495E" w:rsidRDefault="00E1495E" w:rsidP="00E1495E">
      <w:r w:rsidRPr="00E1495E">
        <w:t>Epoch 12/200 | Loss: 0.7167</w:t>
      </w:r>
    </w:p>
    <w:p w14:paraId="7D98E2CA" w14:textId="77777777" w:rsidR="00E1495E" w:rsidRPr="00E1495E" w:rsidRDefault="00E1495E" w:rsidP="00E1495E">
      <w:r w:rsidRPr="00E1495E">
        <w:t>Epoch 13/200 | Loss: 0.7571</w:t>
      </w:r>
    </w:p>
    <w:p w14:paraId="6D4168E0" w14:textId="77777777" w:rsidR="00E1495E" w:rsidRPr="00E1495E" w:rsidRDefault="00E1495E" w:rsidP="00E1495E">
      <w:r w:rsidRPr="00E1495E">
        <w:t>Epoch 14/200 | Loss: 0.7095</w:t>
      </w:r>
    </w:p>
    <w:p w14:paraId="01613F35" w14:textId="77777777" w:rsidR="00E1495E" w:rsidRPr="00E1495E" w:rsidRDefault="00E1495E" w:rsidP="00E1495E">
      <w:r w:rsidRPr="00E1495E">
        <w:t>Epoch 15/200 | Loss: 0.7539</w:t>
      </w:r>
    </w:p>
    <w:p w14:paraId="0AC2820A" w14:textId="77777777" w:rsidR="00E1495E" w:rsidRPr="00E1495E" w:rsidRDefault="00E1495E" w:rsidP="00E1495E">
      <w:r w:rsidRPr="00E1495E">
        <w:t>Epoch 16/200 | Loss: 0.7030</w:t>
      </w:r>
    </w:p>
    <w:p w14:paraId="63036C6F" w14:textId="77777777" w:rsidR="00E1495E" w:rsidRPr="00E1495E" w:rsidRDefault="00E1495E" w:rsidP="00E1495E">
      <w:r w:rsidRPr="00E1495E">
        <w:t>Epoch 17/200 | Loss: 0.7781</w:t>
      </w:r>
    </w:p>
    <w:p w14:paraId="1563C983" w14:textId="77777777" w:rsidR="00E1495E" w:rsidRPr="00E1495E" w:rsidRDefault="00E1495E" w:rsidP="00E1495E">
      <w:r w:rsidRPr="00E1495E">
        <w:lastRenderedPageBreak/>
        <w:t>Epoch 18/200 | Loss: 0.6754</w:t>
      </w:r>
    </w:p>
    <w:p w14:paraId="30366708" w14:textId="77777777" w:rsidR="00E1495E" w:rsidRPr="00E1495E" w:rsidRDefault="00E1495E" w:rsidP="00E1495E">
      <w:r w:rsidRPr="00E1495E">
        <w:t>Epoch 19/200 | Loss: 0.7701</w:t>
      </w:r>
    </w:p>
    <w:p w14:paraId="321B597A" w14:textId="77777777" w:rsidR="00E1495E" w:rsidRPr="00E1495E" w:rsidRDefault="00E1495E" w:rsidP="00E1495E">
      <w:r w:rsidRPr="00E1495E">
        <w:t>Epoch 20/200 | Loss: 0.7871</w:t>
      </w:r>
    </w:p>
    <w:p w14:paraId="5E44604E" w14:textId="77777777" w:rsidR="00E1495E" w:rsidRPr="00E1495E" w:rsidRDefault="00E1495E" w:rsidP="00E1495E">
      <w:r w:rsidRPr="00E1495E">
        <w:t>Epoch 21/200 | Loss: 0.7602</w:t>
      </w:r>
    </w:p>
    <w:p w14:paraId="002F7904" w14:textId="77777777" w:rsidR="00E1495E" w:rsidRPr="00E1495E" w:rsidRDefault="00E1495E" w:rsidP="00E1495E">
      <w:r w:rsidRPr="00E1495E">
        <w:t>Epoch 22/200 | Loss: 0.8082</w:t>
      </w:r>
    </w:p>
    <w:p w14:paraId="3842386A" w14:textId="77777777" w:rsidR="00E1495E" w:rsidRPr="00E1495E" w:rsidRDefault="00E1495E" w:rsidP="00E1495E">
      <w:r w:rsidRPr="00E1495E">
        <w:t>Epoch 23/200 | Loss: 0.7170</w:t>
      </w:r>
    </w:p>
    <w:p w14:paraId="5F7B098F" w14:textId="77777777" w:rsidR="00E1495E" w:rsidRPr="00E1495E" w:rsidRDefault="00E1495E" w:rsidP="00E1495E">
      <w:r w:rsidRPr="00E1495E">
        <w:t>Epoch 24/200 | Loss: 0.7655</w:t>
      </w:r>
    </w:p>
    <w:p w14:paraId="0E2A8D04" w14:textId="77777777" w:rsidR="00E1495E" w:rsidRPr="00E1495E" w:rsidRDefault="00E1495E" w:rsidP="00E1495E">
      <w:r w:rsidRPr="00E1495E">
        <w:t>Epoch 25/200 | Loss: 0.7574</w:t>
      </w:r>
    </w:p>
    <w:p w14:paraId="117092AB" w14:textId="77777777" w:rsidR="00E1495E" w:rsidRPr="00E1495E" w:rsidRDefault="00E1495E" w:rsidP="00E1495E">
      <w:r w:rsidRPr="00E1495E">
        <w:t>Epoch 26/200 | Loss: 0.7403</w:t>
      </w:r>
    </w:p>
    <w:p w14:paraId="26B77726" w14:textId="77777777" w:rsidR="00E1495E" w:rsidRPr="00E1495E" w:rsidRDefault="00E1495E" w:rsidP="00E1495E">
      <w:r w:rsidRPr="00E1495E">
        <w:t>Epoch 27/200 | Loss: 0.7309</w:t>
      </w:r>
    </w:p>
    <w:p w14:paraId="6762BC27" w14:textId="77777777" w:rsidR="00E1495E" w:rsidRPr="00E1495E" w:rsidRDefault="00E1495E" w:rsidP="00E1495E">
      <w:r w:rsidRPr="00E1495E">
        <w:t>Epoch 28/200 | Loss: 0.7888</w:t>
      </w:r>
    </w:p>
    <w:p w14:paraId="51D90BB8" w14:textId="77777777" w:rsidR="00E1495E" w:rsidRPr="00E1495E" w:rsidRDefault="00E1495E" w:rsidP="00E1495E">
      <w:r w:rsidRPr="00E1495E">
        <w:t>Epoch 29/200 | Loss: 0.7225</w:t>
      </w:r>
    </w:p>
    <w:p w14:paraId="0EA36CBC" w14:textId="77777777" w:rsidR="00E1495E" w:rsidRPr="00E1495E" w:rsidRDefault="00E1495E" w:rsidP="00E1495E">
      <w:r w:rsidRPr="00E1495E">
        <w:t>Epoch 30/200 | Loss: 0.7737</w:t>
      </w:r>
    </w:p>
    <w:p w14:paraId="2E8F2870" w14:textId="77777777" w:rsidR="00E1495E" w:rsidRPr="00E1495E" w:rsidRDefault="00E1495E" w:rsidP="00E1495E">
      <w:r w:rsidRPr="00E1495E">
        <w:t>Epoch 31/200 | Loss: 0.7258</w:t>
      </w:r>
    </w:p>
    <w:p w14:paraId="450F16BF" w14:textId="77777777" w:rsidR="00E1495E" w:rsidRPr="00E1495E" w:rsidRDefault="00E1495E" w:rsidP="00E1495E">
      <w:r w:rsidRPr="00E1495E">
        <w:t>Epoch 32/200 | Loss: 0.7214</w:t>
      </w:r>
    </w:p>
    <w:p w14:paraId="6EE870DB" w14:textId="77777777" w:rsidR="00E1495E" w:rsidRPr="00E1495E" w:rsidRDefault="00E1495E" w:rsidP="00E1495E">
      <w:r w:rsidRPr="00E1495E">
        <w:t>Epoch 33/200 | Loss: 0.7308</w:t>
      </w:r>
    </w:p>
    <w:p w14:paraId="663E68BC" w14:textId="77777777" w:rsidR="00E1495E" w:rsidRPr="00E1495E" w:rsidRDefault="00E1495E" w:rsidP="00E1495E">
      <w:r w:rsidRPr="00E1495E">
        <w:t>Epoch 34/200 | Loss: 0.7124</w:t>
      </w:r>
    </w:p>
    <w:p w14:paraId="0344D2C9" w14:textId="77777777" w:rsidR="00E1495E" w:rsidRPr="00E1495E" w:rsidRDefault="00E1495E" w:rsidP="00E1495E">
      <w:r w:rsidRPr="00E1495E">
        <w:t>Epoch 35/200 | Loss: 0.7842</w:t>
      </w:r>
    </w:p>
    <w:p w14:paraId="02571E5F" w14:textId="77777777" w:rsidR="00E1495E" w:rsidRPr="00E1495E" w:rsidRDefault="00E1495E" w:rsidP="00E1495E">
      <w:r w:rsidRPr="00E1495E">
        <w:t>Epoch 36/200 | Loss: 0.7368</w:t>
      </w:r>
    </w:p>
    <w:p w14:paraId="6334E293" w14:textId="77777777" w:rsidR="00E1495E" w:rsidRPr="00E1495E" w:rsidRDefault="00E1495E" w:rsidP="00E1495E">
      <w:r w:rsidRPr="00E1495E">
        <w:t>Epoch 37/200 | Loss: 0.7350</w:t>
      </w:r>
    </w:p>
    <w:p w14:paraId="7EE51DDA" w14:textId="77777777" w:rsidR="00E1495E" w:rsidRPr="00E1495E" w:rsidRDefault="00E1495E" w:rsidP="00E1495E">
      <w:r w:rsidRPr="00E1495E">
        <w:t>Epoch 38/200 | Loss: 0.7417</w:t>
      </w:r>
    </w:p>
    <w:p w14:paraId="36B72171" w14:textId="77777777" w:rsidR="00E1495E" w:rsidRPr="00E1495E" w:rsidRDefault="00E1495E" w:rsidP="00E1495E">
      <w:r w:rsidRPr="00E1495E">
        <w:t>Epoch 39/200 | Loss: 0.7509</w:t>
      </w:r>
    </w:p>
    <w:p w14:paraId="2A8ABF99" w14:textId="77777777" w:rsidR="00E1495E" w:rsidRPr="00E1495E" w:rsidRDefault="00E1495E" w:rsidP="00E1495E">
      <w:r w:rsidRPr="00E1495E">
        <w:t>Epoch 40/200 | Loss: 0.6952</w:t>
      </w:r>
    </w:p>
    <w:p w14:paraId="27E5185D" w14:textId="77777777" w:rsidR="00E1495E" w:rsidRPr="00E1495E" w:rsidRDefault="00E1495E" w:rsidP="00E1495E">
      <w:r w:rsidRPr="00E1495E">
        <w:t>Epoch 41/200 | Loss: 0.6934</w:t>
      </w:r>
    </w:p>
    <w:p w14:paraId="1AE48214" w14:textId="77777777" w:rsidR="00E1495E" w:rsidRPr="00E1495E" w:rsidRDefault="00E1495E" w:rsidP="00E1495E">
      <w:r w:rsidRPr="00E1495E">
        <w:t>Epoch 42/200 | Loss: 0.7770</w:t>
      </w:r>
    </w:p>
    <w:p w14:paraId="4B5EE805" w14:textId="77777777" w:rsidR="00E1495E" w:rsidRPr="00E1495E" w:rsidRDefault="00E1495E" w:rsidP="00E1495E">
      <w:r w:rsidRPr="00E1495E">
        <w:t>Epoch 43/200 | Loss: 0.7400</w:t>
      </w:r>
    </w:p>
    <w:p w14:paraId="12F7EED9" w14:textId="77777777" w:rsidR="00E1495E" w:rsidRPr="00E1495E" w:rsidRDefault="00E1495E" w:rsidP="00E1495E">
      <w:r w:rsidRPr="00E1495E">
        <w:t>Epoch 44/200 | Loss: 0.7727</w:t>
      </w:r>
    </w:p>
    <w:p w14:paraId="4C92A4F1" w14:textId="77777777" w:rsidR="00E1495E" w:rsidRPr="00E1495E" w:rsidRDefault="00E1495E" w:rsidP="00E1495E">
      <w:r w:rsidRPr="00E1495E">
        <w:t>Epoch 45/200 | Loss: 0.7596</w:t>
      </w:r>
    </w:p>
    <w:p w14:paraId="30CE8E8A" w14:textId="77777777" w:rsidR="00E1495E" w:rsidRPr="00E1495E" w:rsidRDefault="00E1495E" w:rsidP="00E1495E">
      <w:r w:rsidRPr="00E1495E">
        <w:t>Epoch 46/200 | Loss: 0.7293</w:t>
      </w:r>
    </w:p>
    <w:p w14:paraId="7F3F0791" w14:textId="77777777" w:rsidR="00E1495E" w:rsidRPr="00E1495E" w:rsidRDefault="00E1495E" w:rsidP="00E1495E">
      <w:r w:rsidRPr="00E1495E">
        <w:t>Epoch 47/200 | Loss: 0.7674</w:t>
      </w:r>
    </w:p>
    <w:p w14:paraId="301231CC" w14:textId="77777777" w:rsidR="00E1495E" w:rsidRPr="00E1495E" w:rsidRDefault="00E1495E" w:rsidP="00E1495E">
      <w:r w:rsidRPr="00E1495E">
        <w:t>Epoch 48/200 | Loss: 0.7131</w:t>
      </w:r>
    </w:p>
    <w:p w14:paraId="450D3D25" w14:textId="77777777" w:rsidR="00E1495E" w:rsidRPr="00E1495E" w:rsidRDefault="00E1495E" w:rsidP="00E1495E">
      <w:r w:rsidRPr="00E1495E">
        <w:lastRenderedPageBreak/>
        <w:t>Epoch 49/200 | Loss: 0.7617</w:t>
      </w:r>
    </w:p>
    <w:p w14:paraId="27EF8CB5" w14:textId="77777777" w:rsidR="00E1495E" w:rsidRPr="00E1495E" w:rsidRDefault="00E1495E" w:rsidP="00E1495E">
      <w:r w:rsidRPr="00E1495E">
        <w:t>Epoch 50/200 | Loss: 0.7471</w:t>
      </w:r>
    </w:p>
    <w:p w14:paraId="2BF5D48C" w14:textId="77777777" w:rsidR="00E1495E" w:rsidRPr="00E1495E" w:rsidRDefault="00E1495E" w:rsidP="00E1495E">
      <w:r w:rsidRPr="00E1495E">
        <w:t>Epoch 51/200 | Loss: 0.7020</w:t>
      </w:r>
    </w:p>
    <w:p w14:paraId="10E7BBB4" w14:textId="77777777" w:rsidR="00E1495E" w:rsidRPr="00E1495E" w:rsidRDefault="00E1495E" w:rsidP="00E1495E">
      <w:r w:rsidRPr="00E1495E">
        <w:t>Epoch 52/200 | Loss: 0.7570</w:t>
      </w:r>
    </w:p>
    <w:p w14:paraId="2518AEC0" w14:textId="77777777" w:rsidR="00E1495E" w:rsidRPr="00E1495E" w:rsidRDefault="00E1495E" w:rsidP="00E1495E">
      <w:r w:rsidRPr="00E1495E">
        <w:t>Epoch 53/200 | Loss: 0.7364</w:t>
      </w:r>
    </w:p>
    <w:p w14:paraId="3EF4C4BB" w14:textId="77777777" w:rsidR="00E1495E" w:rsidRPr="00E1495E" w:rsidRDefault="00E1495E" w:rsidP="00E1495E">
      <w:r w:rsidRPr="00E1495E">
        <w:t>Epoch 54/200 | Loss: 0.7526</w:t>
      </w:r>
    </w:p>
    <w:p w14:paraId="4F2C10A0" w14:textId="77777777" w:rsidR="00E1495E" w:rsidRPr="00E1495E" w:rsidRDefault="00E1495E" w:rsidP="00E1495E">
      <w:r w:rsidRPr="00E1495E">
        <w:t>Epoch 55/200 | Loss: 0.8291</w:t>
      </w:r>
    </w:p>
    <w:p w14:paraId="6886AA08" w14:textId="77777777" w:rsidR="00E1495E" w:rsidRPr="00E1495E" w:rsidRDefault="00E1495E" w:rsidP="00E1495E">
      <w:r w:rsidRPr="00E1495E">
        <w:t>Epoch 56/200 | Loss: 0.7192</w:t>
      </w:r>
    </w:p>
    <w:p w14:paraId="1135E1EE" w14:textId="77777777" w:rsidR="00E1495E" w:rsidRPr="00E1495E" w:rsidRDefault="00E1495E" w:rsidP="00E1495E">
      <w:r w:rsidRPr="00E1495E">
        <w:t>Epoch 57/200 | Loss: 0.7190</w:t>
      </w:r>
    </w:p>
    <w:p w14:paraId="5B2925F3" w14:textId="77777777" w:rsidR="00E1495E" w:rsidRPr="00E1495E" w:rsidRDefault="00E1495E" w:rsidP="00E1495E">
      <w:r w:rsidRPr="00E1495E">
        <w:t>Epoch 58/200 | Loss: 0.7177</w:t>
      </w:r>
    </w:p>
    <w:p w14:paraId="54A1C7D9" w14:textId="77777777" w:rsidR="00E1495E" w:rsidRPr="00E1495E" w:rsidRDefault="00E1495E" w:rsidP="00E1495E">
      <w:r w:rsidRPr="00E1495E">
        <w:t>Epoch 59/200 | Loss: 0.7438</w:t>
      </w:r>
    </w:p>
    <w:p w14:paraId="5D7CB13D" w14:textId="77777777" w:rsidR="00E1495E" w:rsidRPr="00E1495E" w:rsidRDefault="00E1495E" w:rsidP="00E1495E">
      <w:r w:rsidRPr="00E1495E">
        <w:t>Epoch 60/200 | Loss: 0.7414</w:t>
      </w:r>
    </w:p>
    <w:p w14:paraId="13A85019" w14:textId="77777777" w:rsidR="00E1495E" w:rsidRPr="00E1495E" w:rsidRDefault="00E1495E" w:rsidP="00E1495E">
      <w:r w:rsidRPr="00E1495E">
        <w:t>Epoch 61/200 | Loss: 0.7361</w:t>
      </w:r>
    </w:p>
    <w:p w14:paraId="3B1587E1" w14:textId="77777777" w:rsidR="00E1495E" w:rsidRPr="00E1495E" w:rsidRDefault="00E1495E" w:rsidP="00E1495E">
      <w:r w:rsidRPr="00E1495E">
        <w:t>Epoch 62/200 | Loss: 0.7287</w:t>
      </w:r>
    </w:p>
    <w:p w14:paraId="440A9070" w14:textId="77777777" w:rsidR="00E1495E" w:rsidRPr="00E1495E" w:rsidRDefault="00E1495E" w:rsidP="00E1495E">
      <w:r w:rsidRPr="00E1495E">
        <w:t>Epoch 63/200 | Loss: 0.7370</w:t>
      </w:r>
    </w:p>
    <w:p w14:paraId="64540063" w14:textId="77777777" w:rsidR="00E1495E" w:rsidRPr="00E1495E" w:rsidRDefault="00E1495E" w:rsidP="00E1495E">
      <w:r w:rsidRPr="00E1495E">
        <w:t>Epoch 64/200 | Loss: 0.7252</w:t>
      </w:r>
    </w:p>
    <w:p w14:paraId="059FBECB" w14:textId="77777777" w:rsidR="00E1495E" w:rsidRPr="00E1495E" w:rsidRDefault="00E1495E" w:rsidP="00E1495E">
      <w:r w:rsidRPr="00E1495E">
        <w:t>Epoch 65/200 | Loss: 0.6617</w:t>
      </w:r>
    </w:p>
    <w:p w14:paraId="5C6729A4" w14:textId="77777777" w:rsidR="00E1495E" w:rsidRPr="00E1495E" w:rsidRDefault="00E1495E" w:rsidP="00E1495E">
      <w:r w:rsidRPr="00E1495E">
        <w:t>Epoch 66/200 | Loss: 0.6732</w:t>
      </w:r>
    </w:p>
    <w:p w14:paraId="7CB565BF" w14:textId="77777777" w:rsidR="00E1495E" w:rsidRPr="00E1495E" w:rsidRDefault="00E1495E" w:rsidP="00E1495E">
      <w:r w:rsidRPr="00E1495E">
        <w:t>Epoch 67/200 | Loss: 0.7252</w:t>
      </w:r>
    </w:p>
    <w:p w14:paraId="560D432D" w14:textId="77777777" w:rsidR="00E1495E" w:rsidRPr="00E1495E" w:rsidRDefault="00E1495E" w:rsidP="00E1495E">
      <w:r w:rsidRPr="00E1495E">
        <w:t>Epoch 68/200 | Loss: 0.7770</w:t>
      </w:r>
    </w:p>
    <w:p w14:paraId="55D6F9AD" w14:textId="77777777" w:rsidR="00E1495E" w:rsidRPr="00E1495E" w:rsidRDefault="00E1495E" w:rsidP="00E1495E">
      <w:r w:rsidRPr="00E1495E">
        <w:t>Epoch 69/200 | Loss: 0.7362</w:t>
      </w:r>
    </w:p>
    <w:p w14:paraId="33354401" w14:textId="77777777" w:rsidR="00E1495E" w:rsidRPr="00E1495E" w:rsidRDefault="00E1495E" w:rsidP="00E1495E">
      <w:r w:rsidRPr="00E1495E">
        <w:t>Epoch 70/200 | Loss: 0.7387</w:t>
      </w:r>
    </w:p>
    <w:p w14:paraId="1D7EB242" w14:textId="77777777" w:rsidR="00E1495E" w:rsidRPr="00E1495E" w:rsidRDefault="00E1495E" w:rsidP="00E1495E">
      <w:r w:rsidRPr="00E1495E">
        <w:t>Epoch 71/200 | Loss: 0.7137</w:t>
      </w:r>
    </w:p>
    <w:p w14:paraId="208943ED" w14:textId="77777777" w:rsidR="00E1495E" w:rsidRPr="00E1495E" w:rsidRDefault="00E1495E" w:rsidP="00E1495E">
      <w:r w:rsidRPr="00E1495E">
        <w:t>Epoch 72/200 | Loss: 0.7135</w:t>
      </w:r>
    </w:p>
    <w:p w14:paraId="4CFFAC8B" w14:textId="77777777" w:rsidR="00E1495E" w:rsidRPr="00E1495E" w:rsidRDefault="00E1495E" w:rsidP="00E1495E">
      <w:r w:rsidRPr="00E1495E">
        <w:t>Epoch 73/200 | Loss: 0.7436</w:t>
      </w:r>
    </w:p>
    <w:p w14:paraId="078B3B59" w14:textId="77777777" w:rsidR="00E1495E" w:rsidRPr="00E1495E" w:rsidRDefault="00E1495E" w:rsidP="00E1495E">
      <w:r w:rsidRPr="00E1495E">
        <w:t>Epoch 74/200 | Loss: 0.7161</w:t>
      </w:r>
    </w:p>
    <w:p w14:paraId="03707990" w14:textId="77777777" w:rsidR="00E1495E" w:rsidRPr="00E1495E" w:rsidRDefault="00E1495E" w:rsidP="00E1495E">
      <w:r w:rsidRPr="00E1495E">
        <w:t>Epoch 75/200 | Loss: 0.7120</w:t>
      </w:r>
    </w:p>
    <w:p w14:paraId="0CF42D95" w14:textId="77777777" w:rsidR="00E1495E" w:rsidRPr="00E1495E" w:rsidRDefault="00E1495E" w:rsidP="00E1495E">
      <w:r w:rsidRPr="00E1495E">
        <w:t>Epoch 76/200 | Loss: 0.7298</w:t>
      </w:r>
    </w:p>
    <w:p w14:paraId="0E855D50" w14:textId="77777777" w:rsidR="00E1495E" w:rsidRPr="00E1495E" w:rsidRDefault="00E1495E" w:rsidP="00E1495E">
      <w:r w:rsidRPr="00E1495E">
        <w:t>Epoch 77/200 | Loss: 0.7401</w:t>
      </w:r>
    </w:p>
    <w:p w14:paraId="2D5971AC" w14:textId="77777777" w:rsidR="00E1495E" w:rsidRPr="00E1495E" w:rsidRDefault="00E1495E" w:rsidP="00E1495E">
      <w:r w:rsidRPr="00E1495E">
        <w:t>Epoch 78/200 | Loss: 0.6650</w:t>
      </w:r>
    </w:p>
    <w:p w14:paraId="5B6AA262" w14:textId="77777777" w:rsidR="00E1495E" w:rsidRPr="00E1495E" w:rsidRDefault="00E1495E" w:rsidP="00E1495E">
      <w:r w:rsidRPr="00E1495E">
        <w:t>Epoch 79/200 | Loss: 0.7343</w:t>
      </w:r>
    </w:p>
    <w:p w14:paraId="24E46DB5" w14:textId="77777777" w:rsidR="00E1495E" w:rsidRPr="00E1495E" w:rsidRDefault="00E1495E" w:rsidP="00E1495E">
      <w:r w:rsidRPr="00E1495E">
        <w:lastRenderedPageBreak/>
        <w:t>Epoch 80/200 | Loss: 0.7300</w:t>
      </w:r>
    </w:p>
    <w:p w14:paraId="6A518601" w14:textId="77777777" w:rsidR="00E1495E" w:rsidRPr="00E1495E" w:rsidRDefault="00E1495E" w:rsidP="00E1495E">
      <w:r w:rsidRPr="00E1495E">
        <w:t>Epoch 81/200 | Loss: 0.7019</w:t>
      </w:r>
    </w:p>
    <w:p w14:paraId="548EB89E" w14:textId="77777777" w:rsidR="00E1495E" w:rsidRPr="00E1495E" w:rsidRDefault="00E1495E" w:rsidP="00E1495E">
      <w:r w:rsidRPr="00E1495E">
        <w:t>Epoch 82/200 | Loss: 0.6737</w:t>
      </w:r>
    </w:p>
    <w:p w14:paraId="024D6097" w14:textId="77777777" w:rsidR="00E1495E" w:rsidRPr="00E1495E" w:rsidRDefault="00E1495E" w:rsidP="00E1495E">
      <w:r w:rsidRPr="00E1495E">
        <w:t>Epoch 83/200 | Loss: 0.7455</w:t>
      </w:r>
    </w:p>
    <w:p w14:paraId="6D7F3680" w14:textId="77777777" w:rsidR="00E1495E" w:rsidRPr="00E1495E" w:rsidRDefault="00E1495E" w:rsidP="00E1495E">
      <w:r w:rsidRPr="00E1495E">
        <w:t>Epoch 84/200 | Loss: 0.6823</w:t>
      </w:r>
    </w:p>
    <w:p w14:paraId="445ACECD" w14:textId="77777777" w:rsidR="00E1495E" w:rsidRPr="00E1495E" w:rsidRDefault="00E1495E" w:rsidP="00E1495E">
      <w:r w:rsidRPr="00E1495E">
        <w:t>Epoch 85/200 | Loss: 0.7313</w:t>
      </w:r>
    </w:p>
    <w:p w14:paraId="6ABC7A71" w14:textId="77777777" w:rsidR="00E1495E" w:rsidRPr="00E1495E" w:rsidRDefault="00E1495E" w:rsidP="00E1495E">
      <w:r w:rsidRPr="00E1495E">
        <w:t>Epoch 86/200 | Loss: 0.7228</w:t>
      </w:r>
    </w:p>
    <w:p w14:paraId="5BB23770" w14:textId="77777777" w:rsidR="00E1495E" w:rsidRPr="00E1495E" w:rsidRDefault="00E1495E" w:rsidP="00E1495E">
      <w:r w:rsidRPr="00E1495E">
        <w:t>Epoch 87/200 | Loss: 0.6399</w:t>
      </w:r>
    </w:p>
    <w:p w14:paraId="5F059D3A" w14:textId="77777777" w:rsidR="00E1495E" w:rsidRPr="00E1495E" w:rsidRDefault="00E1495E" w:rsidP="00E1495E">
      <w:r w:rsidRPr="00E1495E">
        <w:t>Epoch 88/200 | Loss: 0.6886</w:t>
      </w:r>
    </w:p>
    <w:p w14:paraId="756D963B" w14:textId="77777777" w:rsidR="00E1495E" w:rsidRPr="00E1495E" w:rsidRDefault="00E1495E" w:rsidP="00E1495E">
      <w:r w:rsidRPr="00E1495E">
        <w:t>Epoch 89/200 | Loss: 0.7953</w:t>
      </w:r>
    </w:p>
    <w:p w14:paraId="08293F50" w14:textId="77777777" w:rsidR="00E1495E" w:rsidRPr="00E1495E" w:rsidRDefault="00E1495E" w:rsidP="00E1495E">
      <w:r w:rsidRPr="00E1495E">
        <w:t>Epoch 90/200 | Loss: 0.7555</w:t>
      </w:r>
    </w:p>
    <w:p w14:paraId="316E8680" w14:textId="77777777" w:rsidR="00E1495E" w:rsidRPr="00E1495E" w:rsidRDefault="00E1495E" w:rsidP="00E1495E">
      <w:r w:rsidRPr="00E1495E">
        <w:t>Epoch 91/200 | Loss: 0.8389</w:t>
      </w:r>
    </w:p>
    <w:p w14:paraId="782ABD4E" w14:textId="77777777" w:rsidR="00E1495E" w:rsidRPr="00E1495E" w:rsidRDefault="00E1495E" w:rsidP="00E1495E">
      <w:r w:rsidRPr="00E1495E">
        <w:t>Epoch 92/200 | Loss: 0.7326</w:t>
      </w:r>
    </w:p>
    <w:p w14:paraId="1AAD4D41" w14:textId="77777777" w:rsidR="00E1495E" w:rsidRPr="00E1495E" w:rsidRDefault="00E1495E" w:rsidP="00E1495E">
      <w:r w:rsidRPr="00E1495E">
        <w:t>Epoch 93/200 | Loss: 0.7180</w:t>
      </w:r>
    </w:p>
    <w:p w14:paraId="05796A18" w14:textId="77777777" w:rsidR="00E1495E" w:rsidRPr="00E1495E" w:rsidRDefault="00E1495E" w:rsidP="00E1495E">
      <w:r w:rsidRPr="00E1495E">
        <w:t>Epoch 94/200 | Loss: 0.6872</w:t>
      </w:r>
    </w:p>
    <w:p w14:paraId="1DE7C608" w14:textId="77777777" w:rsidR="00E1495E" w:rsidRPr="00E1495E" w:rsidRDefault="00E1495E" w:rsidP="00E1495E">
      <w:r w:rsidRPr="00E1495E">
        <w:t>Epoch 95/200 | Loss: 0.6913</w:t>
      </w:r>
    </w:p>
    <w:p w14:paraId="5FA4D3EE" w14:textId="77777777" w:rsidR="00E1495E" w:rsidRPr="00E1495E" w:rsidRDefault="00E1495E" w:rsidP="00E1495E">
      <w:r w:rsidRPr="00E1495E">
        <w:t>Epoch 96/200 | Loss: 0.7547</w:t>
      </w:r>
    </w:p>
    <w:p w14:paraId="5163460C" w14:textId="77777777" w:rsidR="00E1495E" w:rsidRPr="00E1495E" w:rsidRDefault="00E1495E" w:rsidP="00E1495E">
      <w:r w:rsidRPr="00E1495E">
        <w:t>Epoch 97/200 | Loss: 0.7852</w:t>
      </w:r>
    </w:p>
    <w:p w14:paraId="68832C79" w14:textId="77777777" w:rsidR="00E1495E" w:rsidRPr="00E1495E" w:rsidRDefault="00E1495E" w:rsidP="00E1495E">
      <w:r w:rsidRPr="00E1495E">
        <w:t>Epoch 98/200 | Loss: 0.7256</w:t>
      </w:r>
    </w:p>
    <w:p w14:paraId="0B4E104D" w14:textId="77777777" w:rsidR="00E1495E" w:rsidRPr="00E1495E" w:rsidRDefault="00E1495E" w:rsidP="00E1495E">
      <w:r w:rsidRPr="00E1495E">
        <w:t>Epoch 99/200 | Loss: 0.7393</w:t>
      </w:r>
    </w:p>
    <w:p w14:paraId="4CD4147E" w14:textId="77777777" w:rsidR="00E1495E" w:rsidRPr="00E1495E" w:rsidRDefault="00E1495E" w:rsidP="00E1495E">
      <w:r w:rsidRPr="00E1495E">
        <w:t>Epoch 100/200 | Loss: 0.6825</w:t>
      </w:r>
    </w:p>
    <w:p w14:paraId="7F22FA4A" w14:textId="77777777" w:rsidR="00E1495E" w:rsidRPr="00E1495E" w:rsidRDefault="00E1495E" w:rsidP="00E1495E">
      <w:r w:rsidRPr="00E1495E">
        <w:t>Epoch 101/200 | Loss: 0.7294</w:t>
      </w:r>
    </w:p>
    <w:p w14:paraId="7BE8E4E3" w14:textId="77777777" w:rsidR="00E1495E" w:rsidRPr="00E1495E" w:rsidRDefault="00E1495E" w:rsidP="00E1495E">
      <w:r w:rsidRPr="00E1495E">
        <w:t>Epoch 102/200 | Loss: 0.7135</w:t>
      </w:r>
    </w:p>
    <w:p w14:paraId="30A1C9FC" w14:textId="77777777" w:rsidR="00E1495E" w:rsidRPr="00E1495E" w:rsidRDefault="00E1495E" w:rsidP="00E1495E">
      <w:r w:rsidRPr="00E1495E">
        <w:t>Epoch 103/200 | Loss: 0.7614</w:t>
      </w:r>
    </w:p>
    <w:p w14:paraId="49CE8337" w14:textId="77777777" w:rsidR="00E1495E" w:rsidRPr="00E1495E" w:rsidRDefault="00E1495E" w:rsidP="00E1495E">
      <w:r w:rsidRPr="00E1495E">
        <w:t>Epoch 104/200 | Loss: 0.6553</w:t>
      </w:r>
    </w:p>
    <w:p w14:paraId="128CB770" w14:textId="77777777" w:rsidR="00E1495E" w:rsidRPr="00E1495E" w:rsidRDefault="00E1495E" w:rsidP="00E1495E">
      <w:r w:rsidRPr="00E1495E">
        <w:t>Epoch 105/200 | Loss: 0.6988</w:t>
      </w:r>
    </w:p>
    <w:p w14:paraId="3B661117" w14:textId="77777777" w:rsidR="00E1495E" w:rsidRPr="00E1495E" w:rsidRDefault="00E1495E" w:rsidP="00E1495E">
      <w:r w:rsidRPr="00E1495E">
        <w:t>Epoch 106/200 | Loss: 0.6684</w:t>
      </w:r>
    </w:p>
    <w:p w14:paraId="55AA6B2F" w14:textId="77777777" w:rsidR="00E1495E" w:rsidRPr="00E1495E" w:rsidRDefault="00E1495E" w:rsidP="00E1495E">
      <w:r w:rsidRPr="00E1495E">
        <w:t>Epoch 107/200 | Loss: 0.7174</w:t>
      </w:r>
    </w:p>
    <w:p w14:paraId="05DEBD06" w14:textId="77777777" w:rsidR="00E1495E" w:rsidRPr="00E1495E" w:rsidRDefault="00E1495E" w:rsidP="00E1495E">
      <w:r w:rsidRPr="00E1495E">
        <w:t>Epoch 108/200 | Loss: 0.6690</w:t>
      </w:r>
    </w:p>
    <w:p w14:paraId="4D064594" w14:textId="77777777" w:rsidR="00E1495E" w:rsidRPr="00E1495E" w:rsidRDefault="00E1495E" w:rsidP="00E1495E">
      <w:r w:rsidRPr="00E1495E">
        <w:t>Epoch 109/200 | Loss: 0.7003</w:t>
      </w:r>
    </w:p>
    <w:p w14:paraId="04A813AA" w14:textId="77777777" w:rsidR="00E1495E" w:rsidRPr="00E1495E" w:rsidRDefault="00E1495E" w:rsidP="00E1495E">
      <w:r w:rsidRPr="00E1495E">
        <w:t>Epoch 110/200 | Loss: 0.6644</w:t>
      </w:r>
    </w:p>
    <w:p w14:paraId="3F070C84" w14:textId="77777777" w:rsidR="00E1495E" w:rsidRPr="00E1495E" w:rsidRDefault="00E1495E" w:rsidP="00E1495E">
      <w:r w:rsidRPr="00E1495E">
        <w:lastRenderedPageBreak/>
        <w:t>Epoch 111/200 | Loss: 0.7023</w:t>
      </w:r>
    </w:p>
    <w:p w14:paraId="0C7800CB" w14:textId="77777777" w:rsidR="00E1495E" w:rsidRPr="00E1495E" w:rsidRDefault="00E1495E" w:rsidP="00E1495E">
      <w:r w:rsidRPr="00E1495E">
        <w:t>Epoch 112/200 | Loss: 0.7479</w:t>
      </w:r>
    </w:p>
    <w:p w14:paraId="72C3213E" w14:textId="77777777" w:rsidR="00E1495E" w:rsidRPr="00E1495E" w:rsidRDefault="00E1495E" w:rsidP="00E1495E">
      <w:r w:rsidRPr="00E1495E">
        <w:t>Epoch 113/200 | Loss: 0.7256</w:t>
      </w:r>
    </w:p>
    <w:p w14:paraId="42DF3BE3" w14:textId="77777777" w:rsidR="00E1495E" w:rsidRPr="00E1495E" w:rsidRDefault="00E1495E" w:rsidP="00E1495E">
      <w:r w:rsidRPr="00E1495E">
        <w:t>Epoch 114/200 | Loss: 0.7104</w:t>
      </w:r>
    </w:p>
    <w:p w14:paraId="090950C1" w14:textId="77777777" w:rsidR="00E1495E" w:rsidRPr="00E1495E" w:rsidRDefault="00E1495E" w:rsidP="00E1495E">
      <w:r w:rsidRPr="00E1495E">
        <w:t>Epoch 115/200 | Loss: 0.6942</w:t>
      </w:r>
    </w:p>
    <w:p w14:paraId="456BB50F" w14:textId="77777777" w:rsidR="00E1495E" w:rsidRPr="00E1495E" w:rsidRDefault="00E1495E" w:rsidP="00E1495E">
      <w:r w:rsidRPr="00E1495E">
        <w:t>Epoch 116/200 | Loss: 0.7491</w:t>
      </w:r>
    </w:p>
    <w:p w14:paraId="500DDC16" w14:textId="77777777" w:rsidR="00E1495E" w:rsidRPr="00E1495E" w:rsidRDefault="00E1495E" w:rsidP="00E1495E">
      <w:r w:rsidRPr="00E1495E">
        <w:t>Epoch 117/200 | Loss: 0.7064</w:t>
      </w:r>
    </w:p>
    <w:p w14:paraId="3EC11774" w14:textId="77777777" w:rsidR="00E1495E" w:rsidRPr="00E1495E" w:rsidRDefault="00E1495E" w:rsidP="00E1495E">
      <w:r w:rsidRPr="00E1495E">
        <w:t>Epoch 118/200 | Loss: 0.7226</w:t>
      </w:r>
    </w:p>
    <w:p w14:paraId="10AD805B" w14:textId="77777777" w:rsidR="00E1495E" w:rsidRPr="00E1495E" w:rsidRDefault="00E1495E" w:rsidP="00E1495E">
      <w:r w:rsidRPr="00E1495E">
        <w:t>Epoch 119/200 | Loss: 0.7439</w:t>
      </w:r>
    </w:p>
    <w:p w14:paraId="6B21D3E9" w14:textId="77777777" w:rsidR="00E1495E" w:rsidRPr="00E1495E" w:rsidRDefault="00E1495E" w:rsidP="00E1495E">
      <w:r w:rsidRPr="00E1495E">
        <w:t>Epoch 120/200 | Loss: 0.6903</w:t>
      </w:r>
    </w:p>
    <w:p w14:paraId="0BCB7BF9" w14:textId="77777777" w:rsidR="00E1495E" w:rsidRPr="00E1495E" w:rsidRDefault="00E1495E" w:rsidP="00E1495E">
      <w:r w:rsidRPr="00E1495E">
        <w:t>Epoch 121/200 | Loss: 0.7073</w:t>
      </w:r>
    </w:p>
    <w:p w14:paraId="185FA958" w14:textId="77777777" w:rsidR="00E1495E" w:rsidRPr="00E1495E" w:rsidRDefault="00E1495E" w:rsidP="00E1495E">
      <w:r w:rsidRPr="00E1495E">
        <w:t>Epoch 122/200 | Loss: 0.7300</w:t>
      </w:r>
    </w:p>
    <w:p w14:paraId="28F05D0D" w14:textId="77777777" w:rsidR="00E1495E" w:rsidRPr="00E1495E" w:rsidRDefault="00E1495E" w:rsidP="00E1495E">
      <w:r w:rsidRPr="00E1495E">
        <w:t>Epoch 123/200 | Loss: 0.7260</w:t>
      </w:r>
    </w:p>
    <w:p w14:paraId="282E8B86" w14:textId="77777777" w:rsidR="00E1495E" w:rsidRPr="00E1495E" w:rsidRDefault="00E1495E" w:rsidP="00E1495E">
      <w:r w:rsidRPr="00E1495E">
        <w:t>Epoch 124/200 | Loss: 0.7643</w:t>
      </w:r>
    </w:p>
    <w:p w14:paraId="1CAB5851" w14:textId="77777777" w:rsidR="00E1495E" w:rsidRPr="00E1495E" w:rsidRDefault="00E1495E" w:rsidP="00E1495E">
      <w:r w:rsidRPr="00E1495E">
        <w:t>Epoch 125/200 | Loss: 0.7312</w:t>
      </w:r>
    </w:p>
    <w:p w14:paraId="7467DD96" w14:textId="77777777" w:rsidR="00E1495E" w:rsidRPr="00E1495E" w:rsidRDefault="00E1495E" w:rsidP="00E1495E">
      <w:r w:rsidRPr="00E1495E">
        <w:t>Epoch 126/200 | Loss: 0.7456</w:t>
      </w:r>
    </w:p>
    <w:p w14:paraId="4FACAC3E" w14:textId="77777777" w:rsidR="00E1495E" w:rsidRPr="00E1495E" w:rsidRDefault="00E1495E" w:rsidP="00E1495E">
      <w:r w:rsidRPr="00E1495E">
        <w:t>Epoch 127/200 | Loss: 0.7102</w:t>
      </w:r>
    </w:p>
    <w:p w14:paraId="2E589DF7" w14:textId="77777777" w:rsidR="00E1495E" w:rsidRPr="00E1495E" w:rsidRDefault="00E1495E" w:rsidP="00E1495E">
      <w:r w:rsidRPr="00E1495E">
        <w:t>Epoch 128/200 | Loss: 0.7214</w:t>
      </w:r>
    </w:p>
    <w:p w14:paraId="18B0E599" w14:textId="77777777" w:rsidR="00E1495E" w:rsidRPr="00E1495E" w:rsidRDefault="00E1495E" w:rsidP="00E1495E">
      <w:r w:rsidRPr="00E1495E">
        <w:t>Epoch 129/200 | Loss: 0.7170</w:t>
      </w:r>
    </w:p>
    <w:p w14:paraId="5564E264" w14:textId="77777777" w:rsidR="00E1495E" w:rsidRPr="00E1495E" w:rsidRDefault="00E1495E" w:rsidP="00E1495E">
      <w:r w:rsidRPr="00E1495E">
        <w:t>Epoch 130/200 | Loss: 0.6678</w:t>
      </w:r>
    </w:p>
    <w:p w14:paraId="1A4DFEEE" w14:textId="77777777" w:rsidR="00E1495E" w:rsidRPr="00E1495E" w:rsidRDefault="00E1495E" w:rsidP="00E1495E">
      <w:r w:rsidRPr="00E1495E">
        <w:t>Epoch 131/200 | Loss: 0.7211</w:t>
      </w:r>
    </w:p>
    <w:p w14:paraId="3D39B9D1" w14:textId="77777777" w:rsidR="00E1495E" w:rsidRPr="00E1495E" w:rsidRDefault="00E1495E" w:rsidP="00E1495E">
      <w:r w:rsidRPr="00E1495E">
        <w:t>Epoch 132/200 | Loss: 0.7434</w:t>
      </w:r>
    </w:p>
    <w:p w14:paraId="6A9A5A18" w14:textId="77777777" w:rsidR="00E1495E" w:rsidRPr="00E1495E" w:rsidRDefault="00E1495E" w:rsidP="00E1495E">
      <w:r w:rsidRPr="00E1495E">
        <w:t>Epoch 133/200 | Loss: 0.7337</w:t>
      </w:r>
    </w:p>
    <w:p w14:paraId="3E7F3C63" w14:textId="77777777" w:rsidR="00E1495E" w:rsidRPr="00E1495E" w:rsidRDefault="00E1495E" w:rsidP="00E1495E">
      <w:r w:rsidRPr="00E1495E">
        <w:t>Epoch 134/200 | Loss: 0.7091</w:t>
      </w:r>
    </w:p>
    <w:p w14:paraId="323C6A7F" w14:textId="77777777" w:rsidR="00E1495E" w:rsidRPr="00E1495E" w:rsidRDefault="00E1495E" w:rsidP="00E1495E">
      <w:r w:rsidRPr="00E1495E">
        <w:t>Epoch 135/200 | Loss: 0.7195</w:t>
      </w:r>
    </w:p>
    <w:p w14:paraId="52CE5D62" w14:textId="77777777" w:rsidR="00E1495E" w:rsidRPr="00E1495E" w:rsidRDefault="00E1495E" w:rsidP="00E1495E">
      <w:r w:rsidRPr="00E1495E">
        <w:t>Epoch 136/200 | Loss: 0.7464</w:t>
      </w:r>
    </w:p>
    <w:p w14:paraId="51E14ADF" w14:textId="77777777" w:rsidR="00E1495E" w:rsidRPr="00E1495E" w:rsidRDefault="00E1495E" w:rsidP="00E1495E">
      <w:r w:rsidRPr="00E1495E">
        <w:t>Epoch 137/200 | Loss: 0.7513</w:t>
      </w:r>
    </w:p>
    <w:p w14:paraId="4B0237C9" w14:textId="77777777" w:rsidR="00E1495E" w:rsidRPr="00E1495E" w:rsidRDefault="00E1495E" w:rsidP="00E1495E">
      <w:r w:rsidRPr="00E1495E">
        <w:t>Epoch 138/200 | Loss: 0.7350</w:t>
      </w:r>
    </w:p>
    <w:p w14:paraId="2F22EDA4" w14:textId="77777777" w:rsidR="00E1495E" w:rsidRPr="00E1495E" w:rsidRDefault="00E1495E" w:rsidP="00E1495E">
      <w:r w:rsidRPr="00E1495E">
        <w:t>Epoch 139/200 | Loss: 0.7276</w:t>
      </w:r>
    </w:p>
    <w:p w14:paraId="6A037B53" w14:textId="77777777" w:rsidR="00E1495E" w:rsidRPr="00E1495E" w:rsidRDefault="00E1495E" w:rsidP="00E1495E">
      <w:r w:rsidRPr="00E1495E">
        <w:t>Epoch 140/200 | Loss: 0.7112</w:t>
      </w:r>
    </w:p>
    <w:p w14:paraId="229F1BAF" w14:textId="77777777" w:rsidR="00E1495E" w:rsidRPr="00E1495E" w:rsidRDefault="00E1495E" w:rsidP="00E1495E">
      <w:r w:rsidRPr="00E1495E">
        <w:t>Epoch 141/200 | Loss: 0.6774</w:t>
      </w:r>
    </w:p>
    <w:p w14:paraId="4CF5DE11" w14:textId="77777777" w:rsidR="00E1495E" w:rsidRPr="00E1495E" w:rsidRDefault="00E1495E" w:rsidP="00E1495E">
      <w:r w:rsidRPr="00E1495E">
        <w:lastRenderedPageBreak/>
        <w:t>Epoch 142/200 | Loss: 0.7257</w:t>
      </w:r>
    </w:p>
    <w:p w14:paraId="0F5515AF" w14:textId="77777777" w:rsidR="00E1495E" w:rsidRPr="00E1495E" w:rsidRDefault="00E1495E" w:rsidP="00E1495E">
      <w:r w:rsidRPr="00E1495E">
        <w:t>Epoch 143/200 | Loss: 0.7230</w:t>
      </w:r>
    </w:p>
    <w:p w14:paraId="4E2D9671" w14:textId="77777777" w:rsidR="00E1495E" w:rsidRPr="00E1495E" w:rsidRDefault="00E1495E" w:rsidP="00E1495E">
      <w:r w:rsidRPr="00E1495E">
        <w:t>Epoch 144/200 | Loss: 0.6986</w:t>
      </w:r>
    </w:p>
    <w:p w14:paraId="45F14BE9" w14:textId="77777777" w:rsidR="00E1495E" w:rsidRPr="00E1495E" w:rsidRDefault="00E1495E" w:rsidP="00E1495E">
      <w:r w:rsidRPr="00E1495E">
        <w:t>Epoch 145/200 | Loss: 0.6792</w:t>
      </w:r>
    </w:p>
    <w:p w14:paraId="54FA01D6" w14:textId="77777777" w:rsidR="00E1495E" w:rsidRPr="00E1495E" w:rsidRDefault="00E1495E" w:rsidP="00E1495E">
      <w:r w:rsidRPr="00E1495E">
        <w:t>Epoch 146/200 | Loss: 0.7590</w:t>
      </w:r>
    </w:p>
    <w:p w14:paraId="16254091" w14:textId="77777777" w:rsidR="00E1495E" w:rsidRPr="00E1495E" w:rsidRDefault="00E1495E" w:rsidP="00E1495E">
      <w:r w:rsidRPr="00E1495E">
        <w:t>Epoch 147/200 | Loss: 0.6983</w:t>
      </w:r>
    </w:p>
    <w:p w14:paraId="2E2ABBA4" w14:textId="77777777" w:rsidR="00E1495E" w:rsidRPr="00E1495E" w:rsidRDefault="00E1495E" w:rsidP="00E1495E">
      <w:r w:rsidRPr="00E1495E">
        <w:t>Epoch 148/200 | Loss: 0.7005</w:t>
      </w:r>
    </w:p>
    <w:p w14:paraId="386D4890" w14:textId="77777777" w:rsidR="00E1495E" w:rsidRPr="00E1495E" w:rsidRDefault="00E1495E" w:rsidP="00E1495E">
      <w:r w:rsidRPr="00E1495E">
        <w:t>Epoch 149/200 | Loss: 0.6948</w:t>
      </w:r>
    </w:p>
    <w:p w14:paraId="538588D0" w14:textId="77777777" w:rsidR="00E1495E" w:rsidRPr="00E1495E" w:rsidRDefault="00E1495E" w:rsidP="00E1495E">
      <w:r w:rsidRPr="00E1495E">
        <w:t>Epoch 150/200 | Loss: 0.6504</w:t>
      </w:r>
    </w:p>
    <w:p w14:paraId="44DE7EDC" w14:textId="77777777" w:rsidR="00E1495E" w:rsidRPr="00E1495E" w:rsidRDefault="00E1495E" w:rsidP="00E1495E">
      <w:r w:rsidRPr="00E1495E">
        <w:t>Epoch 151/200 | Loss: 0.7412</w:t>
      </w:r>
    </w:p>
    <w:p w14:paraId="26B59BF5" w14:textId="77777777" w:rsidR="00E1495E" w:rsidRPr="00E1495E" w:rsidRDefault="00E1495E" w:rsidP="00E1495E">
      <w:r w:rsidRPr="00E1495E">
        <w:t>Epoch 152/200 | Loss: 0.7053</w:t>
      </w:r>
    </w:p>
    <w:p w14:paraId="202CDE46" w14:textId="77777777" w:rsidR="00E1495E" w:rsidRPr="00E1495E" w:rsidRDefault="00E1495E" w:rsidP="00E1495E">
      <w:r w:rsidRPr="00E1495E">
        <w:t>Epoch 153/200 | Loss: 0.7143</w:t>
      </w:r>
    </w:p>
    <w:p w14:paraId="7457D5DB" w14:textId="77777777" w:rsidR="00E1495E" w:rsidRPr="00E1495E" w:rsidRDefault="00E1495E" w:rsidP="00E1495E">
      <w:r w:rsidRPr="00E1495E">
        <w:t>Epoch 154/200 | Loss: 0.7376</w:t>
      </w:r>
    </w:p>
    <w:p w14:paraId="68B415C3" w14:textId="77777777" w:rsidR="00E1495E" w:rsidRPr="00E1495E" w:rsidRDefault="00E1495E" w:rsidP="00E1495E">
      <w:r w:rsidRPr="00E1495E">
        <w:t>Epoch 155/200 | Loss: 0.7575</w:t>
      </w:r>
    </w:p>
    <w:p w14:paraId="5FB3C68F" w14:textId="77777777" w:rsidR="00E1495E" w:rsidRPr="00E1495E" w:rsidRDefault="00E1495E" w:rsidP="00E1495E">
      <w:r w:rsidRPr="00E1495E">
        <w:t>Epoch 156/200 | Loss: 0.7397</w:t>
      </w:r>
    </w:p>
    <w:p w14:paraId="0ED54B4C" w14:textId="77777777" w:rsidR="00E1495E" w:rsidRPr="00E1495E" w:rsidRDefault="00E1495E" w:rsidP="00E1495E">
      <w:r w:rsidRPr="00E1495E">
        <w:t>Epoch 157/200 | Loss: 0.6807</w:t>
      </w:r>
    </w:p>
    <w:p w14:paraId="27B652F1" w14:textId="77777777" w:rsidR="00E1495E" w:rsidRPr="00E1495E" w:rsidRDefault="00E1495E" w:rsidP="00E1495E">
      <w:r w:rsidRPr="00E1495E">
        <w:t>Epoch 158/200 | Loss: 0.7298</w:t>
      </w:r>
    </w:p>
    <w:p w14:paraId="1898A119" w14:textId="77777777" w:rsidR="00E1495E" w:rsidRPr="00E1495E" w:rsidRDefault="00E1495E" w:rsidP="00E1495E">
      <w:r w:rsidRPr="00E1495E">
        <w:t>Epoch 159/200 | Loss: 0.7240</w:t>
      </w:r>
    </w:p>
    <w:p w14:paraId="326902BE" w14:textId="77777777" w:rsidR="00E1495E" w:rsidRPr="00E1495E" w:rsidRDefault="00E1495E" w:rsidP="00E1495E">
      <w:r w:rsidRPr="00E1495E">
        <w:t>Epoch 160/200 | Loss: 0.6935</w:t>
      </w:r>
    </w:p>
    <w:p w14:paraId="019AF185" w14:textId="77777777" w:rsidR="00E1495E" w:rsidRPr="00E1495E" w:rsidRDefault="00E1495E" w:rsidP="00E1495E">
      <w:r w:rsidRPr="00E1495E">
        <w:t>Epoch 161/200 | Loss: 0.7036</w:t>
      </w:r>
    </w:p>
    <w:p w14:paraId="30301B2A" w14:textId="77777777" w:rsidR="00E1495E" w:rsidRPr="00E1495E" w:rsidRDefault="00E1495E" w:rsidP="00E1495E">
      <w:r w:rsidRPr="00E1495E">
        <w:t>Epoch 162/200 | Loss: 0.7306</w:t>
      </w:r>
    </w:p>
    <w:p w14:paraId="408ED54E" w14:textId="77777777" w:rsidR="00E1495E" w:rsidRPr="00E1495E" w:rsidRDefault="00E1495E" w:rsidP="00E1495E">
      <w:r w:rsidRPr="00E1495E">
        <w:t>Epoch 163/200 | Loss: 0.7285</w:t>
      </w:r>
    </w:p>
    <w:p w14:paraId="4299D569" w14:textId="77777777" w:rsidR="00E1495E" w:rsidRPr="00E1495E" w:rsidRDefault="00E1495E" w:rsidP="00E1495E">
      <w:r w:rsidRPr="00E1495E">
        <w:t>Epoch 164/200 | Loss: 0.6656</w:t>
      </w:r>
    </w:p>
    <w:p w14:paraId="229CE4A1" w14:textId="77777777" w:rsidR="00E1495E" w:rsidRPr="00E1495E" w:rsidRDefault="00E1495E" w:rsidP="00E1495E">
      <w:r w:rsidRPr="00E1495E">
        <w:t>Epoch 165/200 | Loss: 0.6781</w:t>
      </w:r>
    </w:p>
    <w:p w14:paraId="77FBB2E7" w14:textId="77777777" w:rsidR="00E1495E" w:rsidRPr="00E1495E" w:rsidRDefault="00E1495E" w:rsidP="00E1495E">
      <w:r w:rsidRPr="00E1495E">
        <w:t>Epoch 166/200 | Loss: 0.7155</w:t>
      </w:r>
    </w:p>
    <w:p w14:paraId="0E0B2D86" w14:textId="77777777" w:rsidR="00E1495E" w:rsidRPr="00E1495E" w:rsidRDefault="00E1495E" w:rsidP="00E1495E">
      <w:r w:rsidRPr="00E1495E">
        <w:t>Epoch 167/200 | Loss: 0.6335</w:t>
      </w:r>
    </w:p>
    <w:p w14:paraId="5DDE2CD8" w14:textId="77777777" w:rsidR="00E1495E" w:rsidRPr="00E1495E" w:rsidRDefault="00E1495E" w:rsidP="00E1495E">
      <w:r w:rsidRPr="00E1495E">
        <w:t>Epoch 168/200 | Loss: 0.7063</w:t>
      </w:r>
    </w:p>
    <w:p w14:paraId="2F6B3908" w14:textId="77777777" w:rsidR="00E1495E" w:rsidRPr="00E1495E" w:rsidRDefault="00E1495E" w:rsidP="00E1495E">
      <w:r w:rsidRPr="00E1495E">
        <w:t>Epoch 169/200 | Loss: 0.7181</w:t>
      </w:r>
    </w:p>
    <w:p w14:paraId="3F77A439" w14:textId="77777777" w:rsidR="00E1495E" w:rsidRPr="00E1495E" w:rsidRDefault="00E1495E" w:rsidP="00E1495E">
      <w:r w:rsidRPr="00E1495E">
        <w:t>Epoch 170/200 | Loss: 0.6905</w:t>
      </w:r>
    </w:p>
    <w:p w14:paraId="6BE40103" w14:textId="77777777" w:rsidR="00E1495E" w:rsidRPr="00E1495E" w:rsidRDefault="00E1495E" w:rsidP="00E1495E">
      <w:r w:rsidRPr="00E1495E">
        <w:t>Epoch 171/200 | Loss: 0.7267</w:t>
      </w:r>
    </w:p>
    <w:p w14:paraId="2507B5EB" w14:textId="77777777" w:rsidR="00E1495E" w:rsidRPr="00E1495E" w:rsidRDefault="00E1495E" w:rsidP="00E1495E">
      <w:r w:rsidRPr="00E1495E">
        <w:t>Epoch 172/200 | Loss: 0.7023</w:t>
      </w:r>
    </w:p>
    <w:p w14:paraId="33DACC84" w14:textId="77777777" w:rsidR="00E1495E" w:rsidRPr="00E1495E" w:rsidRDefault="00E1495E" w:rsidP="00E1495E">
      <w:r w:rsidRPr="00E1495E">
        <w:lastRenderedPageBreak/>
        <w:t>Epoch 173/200 | Loss: 0.7202</w:t>
      </w:r>
    </w:p>
    <w:p w14:paraId="6BE4BD1E" w14:textId="77777777" w:rsidR="00E1495E" w:rsidRPr="00E1495E" w:rsidRDefault="00E1495E" w:rsidP="00E1495E">
      <w:r w:rsidRPr="00E1495E">
        <w:t>Epoch 174/200 | Loss: 0.7882</w:t>
      </w:r>
    </w:p>
    <w:p w14:paraId="41380795" w14:textId="77777777" w:rsidR="00E1495E" w:rsidRPr="00E1495E" w:rsidRDefault="00E1495E" w:rsidP="00E1495E">
      <w:r w:rsidRPr="00E1495E">
        <w:t>Epoch 175/200 | Loss: 0.7340</w:t>
      </w:r>
    </w:p>
    <w:p w14:paraId="1D87B752" w14:textId="77777777" w:rsidR="00E1495E" w:rsidRPr="00E1495E" w:rsidRDefault="00E1495E" w:rsidP="00E1495E">
      <w:r w:rsidRPr="00E1495E">
        <w:t>Epoch 176/200 | Loss: 0.6717</w:t>
      </w:r>
    </w:p>
    <w:p w14:paraId="7A90969C" w14:textId="77777777" w:rsidR="00E1495E" w:rsidRPr="00E1495E" w:rsidRDefault="00E1495E" w:rsidP="00E1495E">
      <w:r w:rsidRPr="00E1495E">
        <w:t>Epoch 177/200 | Loss: 0.7113</w:t>
      </w:r>
    </w:p>
    <w:p w14:paraId="17EEC600" w14:textId="77777777" w:rsidR="00E1495E" w:rsidRPr="00E1495E" w:rsidRDefault="00E1495E" w:rsidP="00E1495E">
      <w:r w:rsidRPr="00E1495E">
        <w:t>Epoch 178/200 | Loss: 0.6816</w:t>
      </w:r>
    </w:p>
    <w:p w14:paraId="3E2EB40F" w14:textId="77777777" w:rsidR="00E1495E" w:rsidRPr="00E1495E" w:rsidRDefault="00E1495E" w:rsidP="00E1495E">
      <w:r w:rsidRPr="00E1495E">
        <w:t>Epoch 179/200 | Loss: 0.7158</w:t>
      </w:r>
    </w:p>
    <w:p w14:paraId="20BE76EC" w14:textId="77777777" w:rsidR="00E1495E" w:rsidRPr="00E1495E" w:rsidRDefault="00E1495E" w:rsidP="00E1495E">
      <w:r w:rsidRPr="00E1495E">
        <w:t>Epoch 180/200 | Loss: 0.6495</w:t>
      </w:r>
    </w:p>
    <w:p w14:paraId="45E4FC8C" w14:textId="77777777" w:rsidR="00E1495E" w:rsidRPr="00E1495E" w:rsidRDefault="00E1495E" w:rsidP="00E1495E">
      <w:r w:rsidRPr="00E1495E">
        <w:t>Epoch 181/200 | Loss: 0.7191</w:t>
      </w:r>
    </w:p>
    <w:p w14:paraId="7CB96544" w14:textId="77777777" w:rsidR="00E1495E" w:rsidRPr="00E1495E" w:rsidRDefault="00E1495E" w:rsidP="00E1495E">
      <w:r w:rsidRPr="00E1495E">
        <w:t>Epoch 182/200 | Loss: 0.7206</w:t>
      </w:r>
    </w:p>
    <w:p w14:paraId="6F6EDCCF" w14:textId="77777777" w:rsidR="00E1495E" w:rsidRPr="00E1495E" w:rsidRDefault="00E1495E" w:rsidP="00E1495E">
      <w:r w:rsidRPr="00E1495E">
        <w:t>Epoch 183/200 | Loss: 0.6972</w:t>
      </w:r>
    </w:p>
    <w:p w14:paraId="0B19DBD3" w14:textId="77777777" w:rsidR="00E1495E" w:rsidRPr="00E1495E" w:rsidRDefault="00E1495E" w:rsidP="00E1495E">
      <w:r w:rsidRPr="00E1495E">
        <w:t>Epoch 184/200 | Loss: 0.7375</w:t>
      </w:r>
    </w:p>
    <w:p w14:paraId="7A12F368" w14:textId="77777777" w:rsidR="00E1495E" w:rsidRPr="00E1495E" w:rsidRDefault="00E1495E" w:rsidP="00E1495E">
      <w:r w:rsidRPr="00E1495E">
        <w:t>Epoch 185/200 | Loss: 0.7132</w:t>
      </w:r>
    </w:p>
    <w:p w14:paraId="4410E11B" w14:textId="77777777" w:rsidR="00E1495E" w:rsidRPr="00E1495E" w:rsidRDefault="00E1495E" w:rsidP="00E1495E">
      <w:r w:rsidRPr="00E1495E">
        <w:t>Epoch 186/200 | Loss: 0.7466</w:t>
      </w:r>
    </w:p>
    <w:p w14:paraId="56989A41" w14:textId="77777777" w:rsidR="00E1495E" w:rsidRPr="00E1495E" w:rsidRDefault="00E1495E" w:rsidP="00E1495E">
      <w:r w:rsidRPr="00E1495E">
        <w:t>Epoch 187/200 | Loss: 0.7179</w:t>
      </w:r>
    </w:p>
    <w:p w14:paraId="37629A76" w14:textId="77777777" w:rsidR="00E1495E" w:rsidRPr="00E1495E" w:rsidRDefault="00E1495E" w:rsidP="00E1495E">
      <w:r w:rsidRPr="00E1495E">
        <w:t>Epoch 188/200 | Loss: 0.7066</w:t>
      </w:r>
    </w:p>
    <w:p w14:paraId="5CCC7B74" w14:textId="77777777" w:rsidR="00E1495E" w:rsidRPr="00E1495E" w:rsidRDefault="00E1495E" w:rsidP="00E1495E">
      <w:r w:rsidRPr="00E1495E">
        <w:t>Epoch 189/200 | Loss: 0.7107</w:t>
      </w:r>
    </w:p>
    <w:p w14:paraId="2BA90222" w14:textId="77777777" w:rsidR="00E1495E" w:rsidRPr="00E1495E" w:rsidRDefault="00E1495E" w:rsidP="00E1495E">
      <w:r w:rsidRPr="00E1495E">
        <w:t>Epoch 190/200 | Loss: 0.7415</w:t>
      </w:r>
    </w:p>
    <w:p w14:paraId="0DC3A8E6" w14:textId="77777777" w:rsidR="00E1495E" w:rsidRPr="00E1495E" w:rsidRDefault="00E1495E" w:rsidP="00E1495E">
      <w:r w:rsidRPr="00E1495E">
        <w:t>Epoch 191/200 | Loss: 0.7304</w:t>
      </w:r>
    </w:p>
    <w:p w14:paraId="26332B2A" w14:textId="77777777" w:rsidR="00E1495E" w:rsidRPr="00E1495E" w:rsidRDefault="00E1495E" w:rsidP="00E1495E">
      <w:r w:rsidRPr="00E1495E">
        <w:t>Epoch 192/200 | Loss: 0.7279</w:t>
      </w:r>
    </w:p>
    <w:p w14:paraId="140BB929" w14:textId="77777777" w:rsidR="00E1495E" w:rsidRPr="00E1495E" w:rsidRDefault="00E1495E" w:rsidP="00E1495E">
      <w:r w:rsidRPr="00E1495E">
        <w:t>Epoch 193/200 | Loss: 0.7335</w:t>
      </w:r>
    </w:p>
    <w:p w14:paraId="20CB17A3" w14:textId="77777777" w:rsidR="00E1495E" w:rsidRPr="00E1495E" w:rsidRDefault="00E1495E" w:rsidP="00E1495E">
      <w:r w:rsidRPr="00E1495E">
        <w:t>Epoch 194/200 | Loss: 0.7582</w:t>
      </w:r>
    </w:p>
    <w:p w14:paraId="2A569578" w14:textId="77777777" w:rsidR="00E1495E" w:rsidRPr="00E1495E" w:rsidRDefault="00E1495E" w:rsidP="00E1495E">
      <w:r w:rsidRPr="00E1495E">
        <w:t>Epoch 195/200 | Loss: 0.6539</w:t>
      </w:r>
    </w:p>
    <w:p w14:paraId="56B0DA7C" w14:textId="77777777" w:rsidR="00E1495E" w:rsidRPr="00E1495E" w:rsidRDefault="00E1495E" w:rsidP="00E1495E">
      <w:r w:rsidRPr="00E1495E">
        <w:t>Epoch 196/200 | Loss: 0.7191</w:t>
      </w:r>
    </w:p>
    <w:p w14:paraId="59BAA23C" w14:textId="77777777" w:rsidR="00E1495E" w:rsidRPr="00E1495E" w:rsidRDefault="00E1495E" w:rsidP="00E1495E">
      <w:r w:rsidRPr="00E1495E">
        <w:t>Epoch 197/200 | Loss: 0.7686</w:t>
      </w:r>
    </w:p>
    <w:p w14:paraId="67EEB3CF" w14:textId="77777777" w:rsidR="00E1495E" w:rsidRPr="00E1495E" w:rsidRDefault="00E1495E" w:rsidP="00E1495E">
      <w:r w:rsidRPr="00E1495E">
        <w:t>Epoch 198/200 | Loss: 0.6940</w:t>
      </w:r>
    </w:p>
    <w:p w14:paraId="4B74E823" w14:textId="77777777" w:rsidR="00E1495E" w:rsidRPr="00E1495E" w:rsidRDefault="00E1495E" w:rsidP="00E1495E">
      <w:r w:rsidRPr="00E1495E">
        <w:t>Epoch 199/200 | Loss: 0.6903</w:t>
      </w:r>
    </w:p>
    <w:p w14:paraId="5EFA5BAF" w14:textId="77777777" w:rsidR="00E1495E" w:rsidRPr="00E1495E" w:rsidRDefault="00E1495E" w:rsidP="00E1495E">
      <w:r w:rsidRPr="00E1495E">
        <w:t>Epoch 200/200 | Loss: 0.7730</w:t>
      </w:r>
    </w:p>
    <w:p w14:paraId="459C21AA" w14:textId="77777777" w:rsidR="00E1495E" w:rsidRPr="00E1495E" w:rsidRDefault="00E1495E" w:rsidP="00E1495E">
      <w:r w:rsidRPr="00E1495E">
        <w:lastRenderedPageBreak/>
        <w:drawing>
          <wp:inline distT="0" distB="0" distL="0" distR="0" wp14:anchorId="05D66CFE" wp14:editId="2E870CEA">
            <wp:extent cx="5731510" cy="2407285"/>
            <wp:effectExtent l="0" t="0" r="2540" b="0"/>
            <wp:docPr id="234218669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44F7A" w14:textId="77777777" w:rsidR="00E1495E" w:rsidRPr="00E1495E" w:rsidRDefault="00E1495E" w:rsidP="00E1495E">
      <w:r w:rsidRPr="00E1495E">
        <w:drawing>
          <wp:inline distT="0" distB="0" distL="0" distR="0" wp14:anchorId="0E200333" wp14:editId="174DAB9D">
            <wp:extent cx="5731510" cy="2446020"/>
            <wp:effectExtent l="0" t="0" r="2540" b="0"/>
            <wp:docPr id="307385307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9B132" w14:textId="77777777" w:rsidR="00E1495E" w:rsidRPr="00E1495E" w:rsidRDefault="00E1495E" w:rsidP="00E1495E">
      <w:r w:rsidRPr="00E1495E">
        <w:drawing>
          <wp:inline distT="0" distB="0" distL="0" distR="0" wp14:anchorId="7D277478" wp14:editId="38B98023">
            <wp:extent cx="5731510" cy="2171700"/>
            <wp:effectExtent l="0" t="0" r="2540" b="0"/>
            <wp:docPr id="1714315663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95A4" w14:textId="77777777" w:rsidR="00E1495E" w:rsidRPr="00E1495E" w:rsidRDefault="00E1495E" w:rsidP="00E1495E">
      <w:r w:rsidRPr="00E1495E">
        <w:t>Split 1 Accuracy: 0.5455</w:t>
      </w:r>
    </w:p>
    <w:p w14:paraId="769CA38B" w14:textId="77777777" w:rsidR="00E1495E" w:rsidRPr="00E1495E" w:rsidRDefault="00E1495E" w:rsidP="00E1495E">
      <w:r w:rsidRPr="00E1495E">
        <w:lastRenderedPageBreak/>
        <w:drawing>
          <wp:inline distT="0" distB="0" distL="0" distR="0" wp14:anchorId="6DAC2198" wp14:editId="4D50A4DD">
            <wp:extent cx="4975860" cy="4145280"/>
            <wp:effectExtent l="0" t="0" r="0" b="7620"/>
            <wp:docPr id="1390099727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B0C12" w14:textId="77777777" w:rsidR="00E1495E" w:rsidRPr="00E1495E" w:rsidRDefault="00E1495E" w:rsidP="00E1495E">
      <w:r w:rsidRPr="00E1495E">
        <w:drawing>
          <wp:inline distT="0" distB="0" distL="0" distR="0" wp14:anchorId="7F91A3C0" wp14:editId="34761978">
            <wp:extent cx="5181600" cy="4145280"/>
            <wp:effectExtent l="0" t="0" r="0" b="7620"/>
            <wp:docPr id="1834618595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B030D" w14:textId="77777777" w:rsidR="00E1495E" w:rsidRPr="00E1495E" w:rsidRDefault="00E1495E" w:rsidP="00E1495E"/>
    <w:p w14:paraId="7EC0F4F1" w14:textId="77777777" w:rsidR="00E1495E" w:rsidRPr="00E1495E" w:rsidRDefault="00E1495E" w:rsidP="00E1495E">
      <w:r w:rsidRPr="00E1495E">
        <w:lastRenderedPageBreak/>
        <w:t>=== ENV2 Split 2/5 ===</w:t>
      </w:r>
    </w:p>
    <w:p w14:paraId="7BC80301" w14:textId="77777777" w:rsidR="00E1495E" w:rsidRPr="00E1495E" w:rsidRDefault="00E1495E" w:rsidP="00E1495E">
      <w:hyperlink r:id="rId136" w:anchor="line=1667" w:history="1">
        <w:r w:rsidRPr="00E1495E">
          <w:rPr>
            <w:rStyle w:val="Hyperlink"/>
          </w:rPr>
          <w:t>C:\Users\sansk\miniconda3\Lib\site-packages\scipy\signal\_spectral_py.py:1668</w:t>
        </w:r>
      </w:hyperlink>
      <w:r w:rsidRPr="00E1495E">
        <w:t>: RuntimeWarning: invalid value encountered in divide</w:t>
      </w:r>
    </w:p>
    <w:p w14:paraId="432844AF" w14:textId="77777777" w:rsidR="00E1495E" w:rsidRPr="00E1495E" w:rsidRDefault="00E1495E" w:rsidP="00E1495E">
      <w:r w:rsidRPr="00E1495E">
        <w:t xml:space="preserve">  Cxy = np.abs(Pxy)**2 / Pxx / Pyy</w:t>
      </w:r>
    </w:p>
    <w:p w14:paraId="7ADFC935" w14:textId="77777777" w:rsidR="00E1495E" w:rsidRPr="00E1495E" w:rsidRDefault="00E1495E" w:rsidP="00E1495E">
      <w:r w:rsidRPr="00E1495E">
        <w:t>After oversampling, class counts: Counter({1: 43, 0: 43})</w:t>
      </w:r>
    </w:p>
    <w:p w14:paraId="7636FC13" w14:textId="77777777" w:rsidR="00E1495E" w:rsidRPr="00E1495E" w:rsidRDefault="00E1495E" w:rsidP="00E1495E">
      <w:hyperlink r:id="rId137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36714EA1" w14:textId="77777777" w:rsidR="00E1495E" w:rsidRPr="00E1495E" w:rsidRDefault="00E1495E" w:rsidP="00E1495E">
      <w:r w:rsidRPr="00E1495E">
        <w:t xml:space="preserve">  warnings.warn(out)</w:t>
      </w:r>
    </w:p>
    <w:p w14:paraId="33E2355B" w14:textId="77777777" w:rsidR="00C31818" w:rsidRPr="00C31818" w:rsidRDefault="00C31818" w:rsidP="00C31818">
      <w:r w:rsidRPr="00C31818">
        <w:t>Epoch 1/100 | Loss: 0.8154</w:t>
      </w:r>
    </w:p>
    <w:p w14:paraId="0825A6C0" w14:textId="77777777" w:rsidR="00C31818" w:rsidRPr="00C31818" w:rsidRDefault="00C31818" w:rsidP="00C31818">
      <w:r w:rsidRPr="00C31818">
        <w:t>Epoch 2/100 | Loss: 0.7513</w:t>
      </w:r>
    </w:p>
    <w:p w14:paraId="277ABA31" w14:textId="77777777" w:rsidR="00C31818" w:rsidRPr="00C31818" w:rsidRDefault="00C31818" w:rsidP="00C31818">
      <w:r w:rsidRPr="00C31818">
        <w:t>Epoch 3/100 | Loss: 0.7961</w:t>
      </w:r>
    </w:p>
    <w:p w14:paraId="2A45A43F" w14:textId="77777777" w:rsidR="00C31818" w:rsidRPr="00C31818" w:rsidRDefault="00C31818" w:rsidP="00C31818">
      <w:r w:rsidRPr="00C31818">
        <w:t>Epoch 4/100 | Loss: 0.7418</w:t>
      </w:r>
    </w:p>
    <w:p w14:paraId="4CBAD270" w14:textId="77777777" w:rsidR="00C31818" w:rsidRPr="00C31818" w:rsidRDefault="00C31818" w:rsidP="00C31818">
      <w:r w:rsidRPr="00C31818">
        <w:t>Epoch 5/100 | Loss: 0.7060</w:t>
      </w:r>
    </w:p>
    <w:p w14:paraId="3627EC74" w14:textId="77777777" w:rsidR="00C31818" w:rsidRPr="00C31818" w:rsidRDefault="00C31818" w:rsidP="00C31818">
      <w:r w:rsidRPr="00C31818">
        <w:t>Epoch 6/100 | Loss: 0.8139</w:t>
      </w:r>
    </w:p>
    <w:p w14:paraId="34A6E8D8" w14:textId="77777777" w:rsidR="00C31818" w:rsidRPr="00C31818" w:rsidRDefault="00C31818" w:rsidP="00C31818">
      <w:r w:rsidRPr="00C31818">
        <w:t>Epoch 7/100 | Loss: 0.7610</w:t>
      </w:r>
    </w:p>
    <w:p w14:paraId="023F83FC" w14:textId="77777777" w:rsidR="00C31818" w:rsidRPr="00C31818" w:rsidRDefault="00C31818" w:rsidP="00C31818">
      <w:r w:rsidRPr="00C31818">
        <w:t>Epoch 8/100 | Loss: 0.7182</w:t>
      </w:r>
    </w:p>
    <w:p w14:paraId="59B70208" w14:textId="77777777" w:rsidR="00C31818" w:rsidRPr="00C31818" w:rsidRDefault="00C31818" w:rsidP="00C31818">
      <w:r w:rsidRPr="00C31818">
        <w:t>Epoch 9/100 | Loss: 0.7913</w:t>
      </w:r>
    </w:p>
    <w:p w14:paraId="5CD5E28B" w14:textId="77777777" w:rsidR="00C31818" w:rsidRPr="00C31818" w:rsidRDefault="00C31818" w:rsidP="00C31818">
      <w:r w:rsidRPr="00C31818">
        <w:t>Epoch 10/100 | Loss: 0.7440</w:t>
      </w:r>
    </w:p>
    <w:p w14:paraId="1460E616" w14:textId="77777777" w:rsidR="00C31818" w:rsidRPr="00C31818" w:rsidRDefault="00C31818" w:rsidP="00C31818">
      <w:r w:rsidRPr="00C31818">
        <w:t>Epoch 11/100 | Loss: 0.7176</w:t>
      </w:r>
    </w:p>
    <w:p w14:paraId="64678992" w14:textId="77777777" w:rsidR="00C31818" w:rsidRPr="00C31818" w:rsidRDefault="00C31818" w:rsidP="00C31818">
      <w:r w:rsidRPr="00C31818">
        <w:t>Epoch 12/100 | Loss: 0.7669</w:t>
      </w:r>
    </w:p>
    <w:p w14:paraId="73158CFD" w14:textId="77777777" w:rsidR="00C31818" w:rsidRPr="00C31818" w:rsidRDefault="00C31818" w:rsidP="00C31818">
      <w:r w:rsidRPr="00C31818">
        <w:t>Epoch 13/100 | Loss: 0.7384</w:t>
      </w:r>
    </w:p>
    <w:p w14:paraId="1CCEB5C8" w14:textId="77777777" w:rsidR="00C31818" w:rsidRPr="00C31818" w:rsidRDefault="00C31818" w:rsidP="00C31818">
      <w:r w:rsidRPr="00C31818">
        <w:t>Epoch 14/100 | Loss: 0.7311</w:t>
      </w:r>
    </w:p>
    <w:p w14:paraId="4120747A" w14:textId="77777777" w:rsidR="00C31818" w:rsidRPr="00C31818" w:rsidRDefault="00C31818" w:rsidP="00C31818">
      <w:r w:rsidRPr="00C31818">
        <w:t>Epoch 15/100 | Loss: 0.7638</w:t>
      </w:r>
    </w:p>
    <w:p w14:paraId="1521365A" w14:textId="77777777" w:rsidR="00C31818" w:rsidRPr="00C31818" w:rsidRDefault="00C31818" w:rsidP="00C31818">
      <w:r w:rsidRPr="00C31818">
        <w:t>Epoch 16/100 | Loss: 0.7336</w:t>
      </w:r>
    </w:p>
    <w:p w14:paraId="362EDFDB" w14:textId="77777777" w:rsidR="00C31818" w:rsidRPr="00C31818" w:rsidRDefault="00C31818" w:rsidP="00C31818">
      <w:r w:rsidRPr="00C31818">
        <w:t>Epoch 17/100 | Loss: 0.7197</w:t>
      </w:r>
    </w:p>
    <w:p w14:paraId="3F4EA123" w14:textId="77777777" w:rsidR="00C31818" w:rsidRPr="00C31818" w:rsidRDefault="00C31818" w:rsidP="00C31818">
      <w:r w:rsidRPr="00C31818">
        <w:t>Epoch 18/100 | Loss: 0.7423</w:t>
      </w:r>
    </w:p>
    <w:p w14:paraId="4688879E" w14:textId="77777777" w:rsidR="00C31818" w:rsidRPr="00C31818" w:rsidRDefault="00C31818" w:rsidP="00C31818">
      <w:r w:rsidRPr="00C31818">
        <w:t>Epoch 19/100 | Loss: 0.7496</w:t>
      </w:r>
    </w:p>
    <w:p w14:paraId="7EC7924F" w14:textId="77777777" w:rsidR="00C31818" w:rsidRPr="00C31818" w:rsidRDefault="00C31818" w:rsidP="00C31818">
      <w:r w:rsidRPr="00C31818">
        <w:t>Epoch 20/100 | Loss: 0.7234</w:t>
      </w:r>
    </w:p>
    <w:p w14:paraId="4944DFB4" w14:textId="77777777" w:rsidR="00C31818" w:rsidRPr="00C31818" w:rsidRDefault="00C31818" w:rsidP="00C31818">
      <w:r w:rsidRPr="00C31818">
        <w:t>Epoch 21/100 | Loss: 0.7175</w:t>
      </w:r>
    </w:p>
    <w:p w14:paraId="7246D1BB" w14:textId="77777777" w:rsidR="00C31818" w:rsidRPr="00C31818" w:rsidRDefault="00C31818" w:rsidP="00C31818">
      <w:r w:rsidRPr="00C31818">
        <w:t>Epoch 22/100 | Loss: 0.7071</w:t>
      </w:r>
    </w:p>
    <w:p w14:paraId="21E8EEDE" w14:textId="77777777" w:rsidR="00C31818" w:rsidRPr="00C31818" w:rsidRDefault="00C31818" w:rsidP="00C31818">
      <w:r w:rsidRPr="00C31818">
        <w:t>Epoch 23/100 | Loss: 0.7205</w:t>
      </w:r>
    </w:p>
    <w:p w14:paraId="00207EEA" w14:textId="77777777" w:rsidR="00C31818" w:rsidRPr="00C31818" w:rsidRDefault="00C31818" w:rsidP="00C31818">
      <w:r w:rsidRPr="00C31818">
        <w:t>Epoch 24/100 | Loss: 0.7548</w:t>
      </w:r>
    </w:p>
    <w:p w14:paraId="79B17653" w14:textId="77777777" w:rsidR="00C31818" w:rsidRPr="00C31818" w:rsidRDefault="00C31818" w:rsidP="00C31818">
      <w:r w:rsidRPr="00C31818">
        <w:t>Epoch 25/100 | Loss: 0.7205</w:t>
      </w:r>
    </w:p>
    <w:p w14:paraId="28154B83" w14:textId="77777777" w:rsidR="00C31818" w:rsidRPr="00C31818" w:rsidRDefault="00C31818" w:rsidP="00C31818">
      <w:r w:rsidRPr="00C31818">
        <w:t>Epoch 26/100 | Loss: 0.7712</w:t>
      </w:r>
    </w:p>
    <w:p w14:paraId="53FE9E1B" w14:textId="77777777" w:rsidR="00C31818" w:rsidRPr="00C31818" w:rsidRDefault="00C31818" w:rsidP="00C31818">
      <w:r w:rsidRPr="00C31818">
        <w:t>Epoch 27/100 | Loss: 0.6937</w:t>
      </w:r>
    </w:p>
    <w:p w14:paraId="6A045084" w14:textId="77777777" w:rsidR="00C31818" w:rsidRPr="00C31818" w:rsidRDefault="00C31818" w:rsidP="00C31818">
      <w:r w:rsidRPr="00C31818">
        <w:t>Epoch 28/100 | Loss: 0.7444</w:t>
      </w:r>
    </w:p>
    <w:p w14:paraId="4291C892" w14:textId="77777777" w:rsidR="00C31818" w:rsidRPr="00C31818" w:rsidRDefault="00C31818" w:rsidP="00C31818">
      <w:r w:rsidRPr="00C31818">
        <w:t>Epoch 29/100 | Loss: 0.7291</w:t>
      </w:r>
    </w:p>
    <w:p w14:paraId="6DC8631A" w14:textId="77777777" w:rsidR="00C31818" w:rsidRPr="00C31818" w:rsidRDefault="00C31818" w:rsidP="00C31818">
      <w:r w:rsidRPr="00C31818">
        <w:t>Epoch 30/100 | Loss: 0.7233</w:t>
      </w:r>
    </w:p>
    <w:p w14:paraId="3B8EC306" w14:textId="77777777" w:rsidR="00C31818" w:rsidRPr="00C31818" w:rsidRDefault="00C31818" w:rsidP="00C31818">
      <w:r w:rsidRPr="00C31818">
        <w:t>Epoch 31/100 | Loss: 0.6434</w:t>
      </w:r>
    </w:p>
    <w:p w14:paraId="6EDC8A47" w14:textId="77777777" w:rsidR="00C31818" w:rsidRPr="00C31818" w:rsidRDefault="00C31818" w:rsidP="00C31818">
      <w:r w:rsidRPr="00C31818">
        <w:t>Epoch 32/100 | Loss: 0.6581</w:t>
      </w:r>
    </w:p>
    <w:p w14:paraId="1DB1C27A" w14:textId="77777777" w:rsidR="00C31818" w:rsidRPr="00C31818" w:rsidRDefault="00C31818" w:rsidP="00C31818">
      <w:r w:rsidRPr="00C31818">
        <w:t>Epoch 33/100 | Loss: 0.6755</w:t>
      </w:r>
    </w:p>
    <w:p w14:paraId="477E7F63" w14:textId="77777777" w:rsidR="00C31818" w:rsidRPr="00C31818" w:rsidRDefault="00C31818" w:rsidP="00C31818">
      <w:r w:rsidRPr="00C31818">
        <w:t>Epoch 34/100 | Loss: 0.7057</w:t>
      </w:r>
    </w:p>
    <w:p w14:paraId="5AE9D43A" w14:textId="77777777" w:rsidR="00C31818" w:rsidRPr="00C31818" w:rsidRDefault="00C31818" w:rsidP="00C31818">
      <w:r w:rsidRPr="00C31818">
        <w:t>Epoch 35/100 | Loss: 0.7275</w:t>
      </w:r>
    </w:p>
    <w:p w14:paraId="577F980D" w14:textId="77777777" w:rsidR="00C31818" w:rsidRPr="00C31818" w:rsidRDefault="00C31818" w:rsidP="00C31818">
      <w:r w:rsidRPr="00C31818">
        <w:t>Epoch 36/100 | Loss: 0.6746</w:t>
      </w:r>
    </w:p>
    <w:p w14:paraId="54F9028A" w14:textId="77777777" w:rsidR="00C31818" w:rsidRPr="00C31818" w:rsidRDefault="00C31818" w:rsidP="00C31818">
      <w:r w:rsidRPr="00C31818">
        <w:t>Epoch 37/100 | Loss: 0.7146</w:t>
      </w:r>
    </w:p>
    <w:p w14:paraId="6FE33D79" w14:textId="77777777" w:rsidR="00C31818" w:rsidRPr="00C31818" w:rsidRDefault="00C31818" w:rsidP="00C31818">
      <w:r w:rsidRPr="00C31818">
        <w:t>Epoch 38/100 | Loss: 0.7104</w:t>
      </w:r>
    </w:p>
    <w:p w14:paraId="7BBA46E3" w14:textId="77777777" w:rsidR="00C31818" w:rsidRPr="00C31818" w:rsidRDefault="00C31818" w:rsidP="00C31818">
      <w:r w:rsidRPr="00C31818">
        <w:t>Epoch 39/100 | Loss: 0.6511</w:t>
      </w:r>
    </w:p>
    <w:p w14:paraId="343E5D17" w14:textId="77777777" w:rsidR="00C31818" w:rsidRPr="00C31818" w:rsidRDefault="00C31818" w:rsidP="00C31818">
      <w:r w:rsidRPr="00C31818">
        <w:t>Epoch 40/100 | Loss: 0.7045</w:t>
      </w:r>
    </w:p>
    <w:p w14:paraId="5786011D" w14:textId="77777777" w:rsidR="00C31818" w:rsidRPr="00C31818" w:rsidRDefault="00C31818" w:rsidP="00C31818">
      <w:r w:rsidRPr="00C31818">
        <w:t>Epoch 41/100 | Loss: 0.7276</w:t>
      </w:r>
    </w:p>
    <w:p w14:paraId="4AE5937F" w14:textId="77777777" w:rsidR="00C31818" w:rsidRPr="00C31818" w:rsidRDefault="00C31818" w:rsidP="00C31818">
      <w:r w:rsidRPr="00C31818">
        <w:t>Epoch 42/100 | Loss: 0.7142</w:t>
      </w:r>
    </w:p>
    <w:p w14:paraId="6458406F" w14:textId="77777777" w:rsidR="00C31818" w:rsidRPr="00C31818" w:rsidRDefault="00C31818" w:rsidP="00C31818">
      <w:r w:rsidRPr="00C31818">
        <w:t>Epoch 43/100 | Loss: 0.7523</w:t>
      </w:r>
    </w:p>
    <w:p w14:paraId="28ACBF3D" w14:textId="77777777" w:rsidR="00C31818" w:rsidRPr="00C31818" w:rsidRDefault="00C31818" w:rsidP="00C31818">
      <w:r w:rsidRPr="00C31818">
        <w:t>Epoch 44/100 | Loss: 0.6875</w:t>
      </w:r>
    </w:p>
    <w:p w14:paraId="063143A2" w14:textId="77777777" w:rsidR="00C31818" w:rsidRPr="00C31818" w:rsidRDefault="00C31818" w:rsidP="00C31818">
      <w:r w:rsidRPr="00C31818">
        <w:t>Epoch 45/100 | Loss: 0.6675</w:t>
      </w:r>
    </w:p>
    <w:p w14:paraId="2AFC415F" w14:textId="77777777" w:rsidR="00C31818" w:rsidRPr="00C31818" w:rsidRDefault="00C31818" w:rsidP="00C31818">
      <w:r w:rsidRPr="00C31818">
        <w:t>Epoch 46/100 | Loss: 0.7393</w:t>
      </w:r>
    </w:p>
    <w:p w14:paraId="2A6490BC" w14:textId="77777777" w:rsidR="00C31818" w:rsidRPr="00C31818" w:rsidRDefault="00C31818" w:rsidP="00C31818">
      <w:r w:rsidRPr="00C31818">
        <w:t>Epoch 47/100 | Loss: 0.7726</w:t>
      </w:r>
    </w:p>
    <w:p w14:paraId="6F11511D" w14:textId="77777777" w:rsidR="00C31818" w:rsidRPr="00C31818" w:rsidRDefault="00C31818" w:rsidP="00C31818">
      <w:r w:rsidRPr="00C31818">
        <w:t>Epoch 48/100 | Loss: 0.7304</w:t>
      </w:r>
    </w:p>
    <w:p w14:paraId="0661B70E" w14:textId="77777777" w:rsidR="00C31818" w:rsidRPr="00C31818" w:rsidRDefault="00C31818" w:rsidP="00C31818">
      <w:r w:rsidRPr="00C31818">
        <w:t>Epoch 49/100 | Loss: 0.6715</w:t>
      </w:r>
    </w:p>
    <w:p w14:paraId="6DB84EC1" w14:textId="77777777" w:rsidR="00C31818" w:rsidRPr="00C31818" w:rsidRDefault="00C31818" w:rsidP="00C31818">
      <w:r w:rsidRPr="00C31818">
        <w:t>Epoch 50/100 | Loss: 0.7636</w:t>
      </w:r>
    </w:p>
    <w:p w14:paraId="52B22491" w14:textId="77777777" w:rsidR="00C31818" w:rsidRPr="00C31818" w:rsidRDefault="00C31818" w:rsidP="00C31818">
      <w:r w:rsidRPr="00C31818">
        <w:t>Epoch 51/100 | Loss: 0.7267</w:t>
      </w:r>
    </w:p>
    <w:p w14:paraId="1731C298" w14:textId="77777777" w:rsidR="00C31818" w:rsidRPr="00C31818" w:rsidRDefault="00C31818" w:rsidP="00C31818">
      <w:r w:rsidRPr="00C31818">
        <w:t>Epoch 52/100 | Loss: 0.6889</w:t>
      </w:r>
    </w:p>
    <w:p w14:paraId="6B02F49E" w14:textId="77777777" w:rsidR="00C31818" w:rsidRPr="00C31818" w:rsidRDefault="00C31818" w:rsidP="00C31818">
      <w:r w:rsidRPr="00C31818">
        <w:t>Epoch 53/100 | Loss: 0.7042</w:t>
      </w:r>
    </w:p>
    <w:p w14:paraId="6B6F4277" w14:textId="77777777" w:rsidR="00C31818" w:rsidRPr="00C31818" w:rsidRDefault="00C31818" w:rsidP="00C31818">
      <w:r w:rsidRPr="00C31818">
        <w:t>Epoch 54/100 | Loss: 0.7307</w:t>
      </w:r>
    </w:p>
    <w:p w14:paraId="2655ACD1" w14:textId="77777777" w:rsidR="00C31818" w:rsidRPr="00C31818" w:rsidRDefault="00C31818" w:rsidP="00C31818">
      <w:r w:rsidRPr="00C31818">
        <w:t>Epoch 55/100 | Loss: 0.7355</w:t>
      </w:r>
    </w:p>
    <w:p w14:paraId="3FD3A2D2" w14:textId="77777777" w:rsidR="00C31818" w:rsidRPr="00C31818" w:rsidRDefault="00C31818" w:rsidP="00C31818">
      <w:r w:rsidRPr="00C31818">
        <w:t>Epoch 56/100 | Loss: 0.6973</w:t>
      </w:r>
    </w:p>
    <w:p w14:paraId="351A2469" w14:textId="77777777" w:rsidR="00C31818" w:rsidRPr="00C31818" w:rsidRDefault="00C31818" w:rsidP="00C31818">
      <w:r w:rsidRPr="00C31818">
        <w:t>Epoch 57/100 | Loss: 0.6996</w:t>
      </w:r>
    </w:p>
    <w:p w14:paraId="46F3ACFB" w14:textId="77777777" w:rsidR="00C31818" w:rsidRPr="00C31818" w:rsidRDefault="00C31818" w:rsidP="00C31818">
      <w:r w:rsidRPr="00C31818">
        <w:t>Epoch 58/100 | Loss: 0.7053</w:t>
      </w:r>
    </w:p>
    <w:p w14:paraId="0D3FF50D" w14:textId="77777777" w:rsidR="00C31818" w:rsidRPr="00C31818" w:rsidRDefault="00C31818" w:rsidP="00C31818">
      <w:r w:rsidRPr="00C31818">
        <w:t>Epoch 59/100 | Loss: 0.6859</w:t>
      </w:r>
    </w:p>
    <w:p w14:paraId="69A89B5C" w14:textId="77777777" w:rsidR="00C31818" w:rsidRPr="00C31818" w:rsidRDefault="00C31818" w:rsidP="00C31818">
      <w:r w:rsidRPr="00C31818">
        <w:t>Epoch 60/100 | Loss: 0.6762</w:t>
      </w:r>
    </w:p>
    <w:p w14:paraId="045CF5A3" w14:textId="77777777" w:rsidR="00C31818" w:rsidRPr="00C31818" w:rsidRDefault="00C31818" w:rsidP="00C31818">
      <w:r w:rsidRPr="00C31818">
        <w:t>Epoch 61/100 | Loss: 0.7303</w:t>
      </w:r>
    </w:p>
    <w:p w14:paraId="7D482030" w14:textId="77777777" w:rsidR="00C31818" w:rsidRPr="00C31818" w:rsidRDefault="00C31818" w:rsidP="00C31818">
      <w:r w:rsidRPr="00C31818">
        <w:t>Epoch 62/100 | Loss: 0.7065</w:t>
      </w:r>
    </w:p>
    <w:p w14:paraId="5307D78F" w14:textId="77777777" w:rsidR="00C31818" w:rsidRPr="00C31818" w:rsidRDefault="00C31818" w:rsidP="00C31818">
      <w:r w:rsidRPr="00C31818">
        <w:t>Epoch 63/100 | Loss: 0.7041</w:t>
      </w:r>
    </w:p>
    <w:p w14:paraId="6EE5682E" w14:textId="77777777" w:rsidR="00C31818" w:rsidRPr="00C31818" w:rsidRDefault="00C31818" w:rsidP="00C31818">
      <w:r w:rsidRPr="00C31818">
        <w:t>Epoch 64/100 | Loss: 0.7157</w:t>
      </w:r>
    </w:p>
    <w:p w14:paraId="71DAA7BE" w14:textId="77777777" w:rsidR="00C31818" w:rsidRPr="00C31818" w:rsidRDefault="00C31818" w:rsidP="00C31818">
      <w:r w:rsidRPr="00C31818">
        <w:t>Epoch 65/100 | Loss: 0.7075</w:t>
      </w:r>
    </w:p>
    <w:p w14:paraId="6C6207C0" w14:textId="77777777" w:rsidR="00C31818" w:rsidRPr="00C31818" w:rsidRDefault="00C31818" w:rsidP="00C31818">
      <w:r w:rsidRPr="00C31818">
        <w:t>Epoch 66/100 | Loss: 0.7006</w:t>
      </w:r>
    </w:p>
    <w:p w14:paraId="07D047F7" w14:textId="77777777" w:rsidR="00C31818" w:rsidRPr="00C31818" w:rsidRDefault="00C31818" w:rsidP="00C31818">
      <w:r w:rsidRPr="00C31818">
        <w:t>Epoch 67/100 | Loss: 0.7088</w:t>
      </w:r>
    </w:p>
    <w:p w14:paraId="5C6581E8" w14:textId="77777777" w:rsidR="00C31818" w:rsidRPr="00C31818" w:rsidRDefault="00C31818" w:rsidP="00C31818">
      <w:r w:rsidRPr="00C31818">
        <w:t>Epoch 68/100 | Loss: 0.6976</w:t>
      </w:r>
    </w:p>
    <w:p w14:paraId="3D357D72" w14:textId="77777777" w:rsidR="00C31818" w:rsidRPr="00C31818" w:rsidRDefault="00C31818" w:rsidP="00C31818">
      <w:r w:rsidRPr="00C31818">
        <w:t>Epoch 69/100 | Loss: 0.7158</w:t>
      </w:r>
    </w:p>
    <w:p w14:paraId="481A41ED" w14:textId="77777777" w:rsidR="00C31818" w:rsidRPr="00C31818" w:rsidRDefault="00C31818" w:rsidP="00C31818">
      <w:r w:rsidRPr="00C31818">
        <w:t>Epoch 70/100 | Loss: 0.7061</w:t>
      </w:r>
    </w:p>
    <w:p w14:paraId="325FEDD3" w14:textId="77777777" w:rsidR="00C31818" w:rsidRPr="00C31818" w:rsidRDefault="00C31818" w:rsidP="00C31818">
      <w:r w:rsidRPr="00C31818">
        <w:t>Epoch 71/100 | Loss: 0.6859</w:t>
      </w:r>
    </w:p>
    <w:p w14:paraId="2533917E" w14:textId="77777777" w:rsidR="00C31818" w:rsidRPr="00C31818" w:rsidRDefault="00C31818" w:rsidP="00C31818">
      <w:r w:rsidRPr="00C31818">
        <w:t>Epoch 72/100 | Loss: 0.7454</w:t>
      </w:r>
    </w:p>
    <w:p w14:paraId="46616072" w14:textId="77777777" w:rsidR="00C31818" w:rsidRPr="00C31818" w:rsidRDefault="00C31818" w:rsidP="00C31818">
      <w:r w:rsidRPr="00C31818">
        <w:t>Epoch 73/100 | Loss: 0.7123</w:t>
      </w:r>
    </w:p>
    <w:p w14:paraId="20BDCECE" w14:textId="77777777" w:rsidR="00C31818" w:rsidRPr="00C31818" w:rsidRDefault="00C31818" w:rsidP="00C31818">
      <w:r w:rsidRPr="00C31818">
        <w:t>Epoch 74/100 | Loss: 0.7666</w:t>
      </w:r>
    </w:p>
    <w:p w14:paraId="2CB38310" w14:textId="77777777" w:rsidR="00C31818" w:rsidRPr="00C31818" w:rsidRDefault="00C31818" w:rsidP="00C31818">
      <w:r w:rsidRPr="00C31818">
        <w:t>Epoch 75/100 | Loss: 0.6750</w:t>
      </w:r>
    </w:p>
    <w:p w14:paraId="7DB7C890" w14:textId="77777777" w:rsidR="00C31818" w:rsidRPr="00C31818" w:rsidRDefault="00C31818" w:rsidP="00C31818">
      <w:r w:rsidRPr="00C31818">
        <w:t>Epoch 76/100 | Loss: 0.6909</w:t>
      </w:r>
    </w:p>
    <w:p w14:paraId="0E962EA8" w14:textId="77777777" w:rsidR="00C31818" w:rsidRPr="00C31818" w:rsidRDefault="00C31818" w:rsidP="00C31818">
      <w:r w:rsidRPr="00C31818">
        <w:t>Epoch 77/100 | Loss: 0.6856</w:t>
      </w:r>
    </w:p>
    <w:p w14:paraId="32889DB4" w14:textId="77777777" w:rsidR="00C31818" w:rsidRPr="00C31818" w:rsidRDefault="00C31818" w:rsidP="00C31818">
      <w:r w:rsidRPr="00C31818">
        <w:t>Epoch 78/100 | Loss: 0.6881</w:t>
      </w:r>
    </w:p>
    <w:p w14:paraId="3E16BE7C" w14:textId="77777777" w:rsidR="00C31818" w:rsidRPr="00C31818" w:rsidRDefault="00C31818" w:rsidP="00C31818">
      <w:r w:rsidRPr="00C31818">
        <w:t>Epoch 79/100 | Loss: 0.7070</w:t>
      </w:r>
    </w:p>
    <w:p w14:paraId="09966874" w14:textId="77777777" w:rsidR="00C31818" w:rsidRPr="00C31818" w:rsidRDefault="00C31818" w:rsidP="00C31818">
      <w:r w:rsidRPr="00C31818">
        <w:t>Epoch 80/100 | Loss: 0.7086</w:t>
      </w:r>
    </w:p>
    <w:p w14:paraId="6A31CF9A" w14:textId="77777777" w:rsidR="00C31818" w:rsidRPr="00C31818" w:rsidRDefault="00C31818" w:rsidP="00C31818">
      <w:r w:rsidRPr="00C31818">
        <w:t>Epoch 81/100 | Loss: 0.6898</w:t>
      </w:r>
    </w:p>
    <w:p w14:paraId="13F64042" w14:textId="77777777" w:rsidR="00C31818" w:rsidRPr="00C31818" w:rsidRDefault="00C31818" w:rsidP="00C31818">
      <w:r w:rsidRPr="00C31818">
        <w:t>Epoch 82/100 | Loss: 0.7078</w:t>
      </w:r>
    </w:p>
    <w:p w14:paraId="690BDA5F" w14:textId="77777777" w:rsidR="00C31818" w:rsidRPr="00C31818" w:rsidRDefault="00C31818" w:rsidP="00C31818">
      <w:r w:rsidRPr="00C31818">
        <w:t>Epoch 83/100 | Loss: 0.6785</w:t>
      </w:r>
    </w:p>
    <w:p w14:paraId="06C569C6" w14:textId="77777777" w:rsidR="00C31818" w:rsidRPr="00C31818" w:rsidRDefault="00C31818" w:rsidP="00C31818">
      <w:r w:rsidRPr="00C31818">
        <w:t>Epoch 84/100 | Loss: 0.7089</w:t>
      </w:r>
    </w:p>
    <w:p w14:paraId="5E777CB0" w14:textId="77777777" w:rsidR="00C31818" w:rsidRPr="00C31818" w:rsidRDefault="00C31818" w:rsidP="00C31818">
      <w:r w:rsidRPr="00C31818">
        <w:t>Epoch 85/100 | Loss: 0.6666</w:t>
      </w:r>
    </w:p>
    <w:p w14:paraId="28F748C6" w14:textId="77777777" w:rsidR="00C31818" w:rsidRPr="00C31818" w:rsidRDefault="00C31818" w:rsidP="00C31818">
      <w:r w:rsidRPr="00C31818">
        <w:t>Epoch 86/100 | Loss: 0.7128</w:t>
      </w:r>
    </w:p>
    <w:p w14:paraId="31AFAFCB" w14:textId="77777777" w:rsidR="00C31818" w:rsidRPr="00C31818" w:rsidRDefault="00C31818" w:rsidP="00C31818">
      <w:r w:rsidRPr="00C31818">
        <w:t>Epoch 87/100 | Loss: 0.7211</w:t>
      </w:r>
    </w:p>
    <w:p w14:paraId="3BF7CCBF" w14:textId="77777777" w:rsidR="00C31818" w:rsidRPr="00C31818" w:rsidRDefault="00C31818" w:rsidP="00C31818">
      <w:r w:rsidRPr="00C31818">
        <w:t>Epoch 88/100 | Loss: 0.6641</w:t>
      </w:r>
    </w:p>
    <w:p w14:paraId="2C769899" w14:textId="77777777" w:rsidR="00C31818" w:rsidRPr="00C31818" w:rsidRDefault="00C31818" w:rsidP="00C31818">
      <w:r w:rsidRPr="00C31818">
        <w:t>Epoch 89/100 | Loss: 0.7107</w:t>
      </w:r>
    </w:p>
    <w:p w14:paraId="5CC8FDEC" w14:textId="77777777" w:rsidR="00C31818" w:rsidRPr="00C31818" w:rsidRDefault="00C31818" w:rsidP="00C31818">
      <w:r w:rsidRPr="00C31818">
        <w:t>Epoch 90/100 | Loss: 0.6698</w:t>
      </w:r>
    </w:p>
    <w:p w14:paraId="25C2267F" w14:textId="77777777" w:rsidR="00C31818" w:rsidRPr="00C31818" w:rsidRDefault="00C31818" w:rsidP="00C31818">
      <w:r w:rsidRPr="00C31818">
        <w:t>Epoch 91/100 | Loss: 0.6551</w:t>
      </w:r>
    </w:p>
    <w:p w14:paraId="244B8EDC" w14:textId="77777777" w:rsidR="00C31818" w:rsidRPr="00C31818" w:rsidRDefault="00C31818" w:rsidP="00C31818">
      <w:r w:rsidRPr="00C31818">
        <w:t>Epoch 92/100 | Loss: 0.7074</w:t>
      </w:r>
    </w:p>
    <w:p w14:paraId="01B454A9" w14:textId="77777777" w:rsidR="00C31818" w:rsidRPr="00C31818" w:rsidRDefault="00C31818" w:rsidP="00C31818">
      <w:r w:rsidRPr="00C31818">
        <w:t>Epoch 93/100 | Loss: 0.7023</w:t>
      </w:r>
    </w:p>
    <w:p w14:paraId="7E20767C" w14:textId="77777777" w:rsidR="00C31818" w:rsidRPr="00C31818" w:rsidRDefault="00C31818" w:rsidP="00C31818">
      <w:r w:rsidRPr="00C31818">
        <w:t>Epoch 94/100 | Loss: 0.6479</w:t>
      </w:r>
    </w:p>
    <w:p w14:paraId="3E6E81DD" w14:textId="77777777" w:rsidR="00C31818" w:rsidRPr="00C31818" w:rsidRDefault="00C31818" w:rsidP="00C31818">
      <w:r w:rsidRPr="00C31818">
        <w:t>Epoch 95/100 | Loss: 0.7062</w:t>
      </w:r>
    </w:p>
    <w:p w14:paraId="3078CDC8" w14:textId="77777777" w:rsidR="00C31818" w:rsidRPr="00C31818" w:rsidRDefault="00C31818" w:rsidP="00C31818">
      <w:r w:rsidRPr="00C31818">
        <w:t>Epoch 96/100 | Loss: 0.6753</w:t>
      </w:r>
    </w:p>
    <w:p w14:paraId="257B4AF9" w14:textId="77777777" w:rsidR="00C31818" w:rsidRPr="00C31818" w:rsidRDefault="00C31818" w:rsidP="00C31818">
      <w:r w:rsidRPr="00C31818">
        <w:t>Epoch 97/100 | Loss: 0.6948</w:t>
      </w:r>
    </w:p>
    <w:p w14:paraId="05F7F9B8" w14:textId="77777777" w:rsidR="00C31818" w:rsidRPr="00C31818" w:rsidRDefault="00C31818" w:rsidP="00C31818">
      <w:r w:rsidRPr="00C31818">
        <w:t>Epoch 98/100 | Loss: 0.7102</w:t>
      </w:r>
    </w:p>
    <w:p w14:paraId="1533B15B" w14:textId="77777777" w:rsidR="00C31818" w:rsidRPr="00C31818" w:rsidRDefault="00C31818" w:rsidP="00C31818">
      <w:r w:rsidRPr="00C31818">
        <w:t>Epoch 99/100 | Loss: 0.6960</w:t>
      </w:r>
    </w:p>
    <w:p w14:paraId="7B27BBA8" w14:textId="77777777" w:rsidR="00C31818" w:rsidRPr="00C31818" w:rsidRDefault="00C31818" w:rsidP="00C31818">
      <w:r w:rsidRPr="00C31818">
        <w:t>Epoch 100/100 | Loss: 0.7166</w:t>
      </w:r>
    </w:p>
    <w:p w14:paraId="3E5726CD" w14:textId="77777777" w:rsidR="00C31818" w:rsidRPr="00C31818" w:rsidRDefault="00C31818" w:rsidP="00C31818">
      <w:r w:rsidRPr="00C31818">
        <w:t>Split 3 Accuracy: 0.5238</w:t>
      </w:r>
    </w:p>
    <w:p w14:paraId="3078493C" w14:textId="182EEA16" w:rsidR="00C31818" w:rsidRPr="00C31818" w:rsidRDefault="00C31818" w:rsidP="00C31818">
      <w:r w:rsidRPr="00C31818">
        <w:rPr>
          <w:noProof/>
        </w:rPr>
        <w:drawing>
          <wp:inline distT="0" distB="0" distL="0" distR="0" wp14:anchorId="68BC7113" wp14:editId="5326F26C">
            <wp:extent cx="4770120" cy="4145280"/>
            <wp:effectExtent l="0" t="0" r="0" b="7620"/>
            <wp:docPr id="2097653684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5692" w14:textId="267C28AD" w:rsidR="00C31818" w:rsidRPr="00C31818" w:rsidRDefault="00C31818" w:rsidP="00C31818">
      <w:r w:rsidRPr="00C31818">
        <w:rPr>
          <w:noProof/>
        </w:rPr>
        <w:drawing>
          <wp:inline distT="0" distB="0" distL="0" distR="0" wp14:anchorId="204AC211" wp14:editId="56917D2E">
            <wp:extent cx="5181600" cy="4145280"/>
            <wp:effectExtent l="0" t="0" r="0" b="7620"/>
            <wp:docPr id="131593412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BD55E" w14:textId="77777777" w:rsidR="00C31818" w:rsidRPr="00C31818" w:rsidRDefault="00C31818" w:rsidP="00C31818"/>
    <w:p w14:paraId="7DE51EB5" w14:textId="77777777" w:rsidR="00C31818" w:rsidRPr="00C31818" w:rsidRDefault="00C31818" w:rsidP="00C31818">
      <w:r w:rsidRPr="00C31818">
        <w:t>=== ENV1 Split 4/5 ===</w:t>
      </w:r>
    </w:p>
    <w:p w14:paraId="576E13E1" w14:textId="77777777" w:rsidR="00E1495E" w:rsidRPr="00E1495E" w:rsidRDefault="00E1495E" w:rsidP="00E1495E">
      <w:r w:rsidRPr="00E1495E">
        <w:t>Epoch 1/200 | Loss: 0.7867</w:t>
      </w:r>
    </w:p>
    <w:p w14:paraId="34FD8431" w14:textId="77777777" w:rsidR="00E1495E" w:rsidRPr="00E1495E" w:rsidRDefault="00E1495E" w:rsidP="00E1495E">
      <w:r w:rsidRPr="00E1495E">
        <w:t>Epoch 2/200 | Loss: 0.7399</w:t>
      </w:r>
    </w:p>
    <w:p w14:paraId="7CC52363" w14:textId="77777777" w:rsidR="00E1495E" w:rsidRPr="00E1495E" w:rsidRDefault="00E1495E" w:rsidP="00E1495E">
      <w:r w:rsidRPr="00E1495E">
        <w:t>Epoch 3/200 | Loss: 0.7404</w:t>
      </w:r>
    </w:p>
    <w:p w14:paraId="31EB9A22" w14:textId="77777777" w:rsidR="00E1495E" w:rsidRPr="00E1495E" w:rsidRDefault="00E1495E" w:rsidP="00E1495E">
      <w:r w:rsidRPr="00E1495E">
        <w:t>Epoch 4/200 | Loss: 0.7684</w:t>
      </w:r>
    </w:p>
    <w:p w14:paraId="3684C5EC" w14:textId="77777777" w:rsidR="00E1495E" w:rsidRPr="00E1495E" w:rsidRDefault="00E1495E" w:rsidP="00E1495E">
      <w:r w:rsidRPr="00E1495E">
        <w:t>Epoch 5/200 | Loss: 0.7505</w:t>
      </w:r>
    </w:p>
    <w:p w14:paraId="1EA9B1B9" w14:textId="77777777" w:rsidR="00E1495E" w:rsidRPr="00E1495E" w:rsidRDefault="00E1495E" w:rsidP="00E1495E">
      <w:r w:rsidRPr="00E1495E">
        <w:t>Epoch 6/200 | Loss: 0.7668</w:t>
      </w:r>
    </w:p>
    <w:p w14:paraId="6F13C884" w14:textId="77777777" w:rsidR="00E1495E" w:rsidRPr="00E1495E" w:rsidRDefault="00E1495E" w:rsidP="00E1495E">
      <w:r w:rsidRPr="00E1495E">
        <w:t>Epoch 7/200 | Loss: 0.8045</w:t>
      </w:r>
    </w:p>
    <w:p w14:paraId="650066A3" w14:textId="77777777" w:rsidR="00E1495E" w:rsidRPr="00E1495E" w:rsidRDefault="00E1495E" w:rsidP="00E1495E">
      <w:r w:rsidRPr="00E1495E">
        <w:t>Epoch 8/200 | Loss: 0.7871</w:t>
      </w:r>
    </w:p>
    <w:p w14:paraId="5B6E70A0" w14:textId="77777777" w:rsidR="00E1495E" w:rsidRPr="00E1495E" w:rsidRDefault="00E1495E" w:rsidP="00E1495E">
      <w:r w:rsidRPr="00E1495E">
        <w:t>Epoch 9/200 | Loss: 0.7856</w:t>
      </w:r>
    </w:p>
    <w:p w14:paraId="36E39C2B" w14:textId="77777777" w:rsidR="00E1495E" w:rsidRPr="00E1495E" w:rsidRDefault="00E1495E" w:rsidP="00E1495E">
      <w:r w:rsidRPr="00E1495E">
        <w:t>Epoch 10/200 | Loss: 0.7461</w:t>
      </w:r>
    </w:p>
    <w:p w14:paraId="54EAE2A1" w14:textId="77777777" w:rsidR="00E1495E" w:rsidRPr="00E1495E" w:rsidRDefault="00E1495E" w:rsidP="00E1495E">
      <w:r w:rsidRPr="00E1495E">
        <w:t>Epoch 11/200 | Loss: 0.8951</w:t>
      </w:r>
    </w:p>
    <w:p w14:paraId="52051F7E" w14:textId="77777777" w:rsidR="00E1495E" w:rsidRPr="00E1495E" w:rsidRDefault="00E1495E" w:rsidP="00E1495E">
      <w:r w:rsidRPr="00E1495E">
        <w:t>Epoch 12/200 | Loss: 0.7561</w:t>
      </w:r>
    </w:p>
    <w:p w14:paraId="2995F8EB" w14:textId="77777777" w:rsidR="00E1495E" w:rsidRPr="00E1495E" w:rsidRDefault="00E1495E" w:rsidP="00E1495E">
      <w:r w:rsidRPr="00E1495E">
        <w:t>Epoch 13/200 | Loss: 0.7273</w:t>
      </w:r>
    </w:p>
    <w:p w14:paraId="797B2888" w14:textId="77777777" w:rsidR="00E1495E" w:rsidRPr="00E1495E" w:rsidRDefault="00E1495E" w:rsidP="00E1495E">
      <w:r w:rsidRPr="00E1495E">
        <w:t>Epoch 14/200 | Loss: 0.7099</w:t>
      </w:r>
    </w:p>
    <w:p w14:paraId="04CEEF75" w14:textId="77777777" w:rsidR="00E1495E" w:rsidRPr="00E1495E" w:rsidRDefault="00E1495E" w:rsidP="00E1495E">
      <w:r w:rsidRPr="00E1495E">
        <w:t>Epoch 15/200 | Loss: 0.8054</w:t>
      </w:r>
    </w:p>
    <w:p w14:paraId="11C50D56" w14:textId="77777777" w:rsidR="00E1495E" w:rsidRPr="00E1495E" w:rsidRDefault="00E1495E" w:rsidP="00E1495E">
      <w:r w:rsidRPr="00E1495E">
        <w:t>Epoch 16/200 | Loss: 0.7635</w:t>
      </w:r>
    </w:p>
    <w:p w14:paraId="4F9D47B3" w14:textId="77777777" w:rsidR="00E1495E" w:rsidRPr="00E1495E" w:rsidRDefault="00E1495E" w:rsidP="00E1495E">
      <w:r w:rsidRPr="00E1495E">
        <w:t>Epoch 17/200 | Loss: 0.7469</w:t>
      </w:r>
    </w:p>
    <w:p w14:paraId="5FD4855A" w14:textId="77777777" w:rsidR="00E1495E" w:rsidRPr="00E1495E" w:rsidRDefault="00E1495E" w:rsidP="00E1495E">
      <w:r w:rsidRPr="00E1495E">
        <w:t>Epoch 18/200 | Loss: 0.7092</w:t>
      </w:r>
    </w:p>
    <w:p w14:paraId="770CBA0A" w14:textId="77777777" w:rsidR="00E1495E" w:rsidRPr="00E1495E" w:rsidRDefault="00E1495E" w:rsidP="00E1495E">
      <w:r w:rsidRPr="00E1495E">
        <w:t>Epoch 19/200 | Loss: 0.8009</w:t>
      </w:r>
    </w:p>
    <w:p w14:paraId="3E4A0480" w14:textId="77777777" w:rsidR="00E1495E" w:rsidRPr="00E1495E" w:rsidRDefault="00E1495E" w:rsidP="00E1495E">
      <w:r w:rsidRPr="00E1495E">
        <w:t>Epoch 20/200 | Loss: 0.8151</w:t>
      </w:r>
    </w:p>
    <w:p w14:paraId="389B6782" w14:textId="77777777" w:rsidR="00E1495E" w:rsidRPr="00E1495E" w:rsidRDefault="00E1495E" w:rsidP="00E1495E">
      <w:r w:rsidRPr="00E1495E">
        <w:t>Epoch 21/200 | Loss: 0.7771</w:t>
      </w:r>
    </w:p>
    <w:p w14:paraId="3CDECB3B" w14:textId="77777777" w:rsidR="00E1495E" w:rsidRPr="00E1495E" w:rsidRDefault="00E1495E" w:rsidP="00E1495E">
      <w:r w:rsidRPr="00E1495E">
        <w:t>Epoch 22/200 | Loss: 0.7454</w:t>
      </w:r>
    </w:p>
    <w:p w14:paraId="4A276A94" w14:textId="77777777" w:rsidR="00E1495E" w:rsidRPr="00E1495E" w:rsidRDefault="00E1495E" w:rsidP="00E1495E">
      <w:r w:rsidRPr="00E1495E">
        <w:t>Epoch 23/200 | Loss: 0.8128</w:t>
      </w:r>
    </w:p>
    <w:p w14:paraId="653088EE" w14:textId="77777777" w:rsidR="00E1495E" w:rsidRPr="00E1495E" w:rsidRDefault="00E1495E" w:rsidP="00E1495E">
      <w:r w:rsidRPr="00E1495E">
        <w:t>Epoch 24/200 | Loss: 0.7881</w:t>
      </w:r>
    </w:p>
    <w:p w14:paraId="1201F226" w14:textId="77777777" w:rsidR="00E1495E" w:rsidRPr="00E1495E" w:rsidRDefault="00E1495E" w:rsidP="00E1495E">
      <w:r w:rsidRPr="00E1495E">
        <w:lastRenderedPageBreak/>
        <w:t>Epoch 25/200 | Loss: 0.7618</w:t>
      </w:r>
    </w:p>
    <w:p w14:paraId="6FB34D8E" w14:textId="77777777" w:rsidR="00E1495E" w:rsidRPr="00E1495E" w:rsidRDefault="00E1495E" w:rsidP="00E1495E">
      <w:r w:rsidRPr="00E1495E">
        <w:t>Epoch 26/200 | Loss: 0.8207</w:t>
      </w:r>
    </w:p>
    <w:p w14:paraId="4CB331CD" w14:textId="77777777" w:rsidR="00E1495E" w:rsidRPr="00E1495E" w:rsidRDefault="00E1495E" w:rsidP="00E1495E">
      <w:r w:rsidRPr="00E1495E">
        <w:t>Epoch 27/200 | Loss: 0.7659</w:t>
      </w:r>
    </w:p>
    <w:p w14:paraId="118A70FF" w14:textId="77777777" w:rsidR="00E1495E" w:rsidRPr="00E1495E" w:rsidRDefault="00E1495E" w:rsidP="00E1495E">
      <w:r w:rsidRPr="00E1495E">
        <w:t>Epoch 28/200 | Loss: 0.7586</w:t>
      </w:r>
    </w:p>
    <w:p w14:paraId="071DB338" w14:textId="77777777" w:rsidR="00E1495E" w:rsidRPr="00E1495E" w:rsidRDefault="00E1495E" w:rsidP="00E1495E">
      <w:r w:rsidRPr="00E1495E">
        <w:t>Epoch 29/200 | Loss: 0.7709</w:t>
      </w:r>
    </w:p>
    <w:p w14:paraId="197110E3" w14:textId="77777777" w:rsidR="00E1495E" w:rsidRPr="00E1495E" w:rsidRDefault="00E1495E" w:rsidP="00E1495E">
      <w:r w:rsidRPr="00E1495E">
        <w:t>Epoch 30/200 | Loss: 0.8305</w:t>
      </w:r>
    </w:p>
    <w:p w14:paraId="21A18805" w14:textId="77777777" w:rsidR="00E1495E" w:rsidRPr="00E1495E" w:rsidRDefault="00E1495E" w:rsidP="00E1495E">
      <w:r w:rsidRPr="00E1495E">
        <w:t>Epoch 31/200 | Loss: 0.7920</w:t>
      </w:r>
    </w:p>
    <w:p w14:paraId="4CEBDA18" w14:textId="77777777" w:rsidR="00E1495E" w:rsidRPr="00E1495E" w:rsidRDefault="00E1495E" w:rsidP="00E1495E">
      <w:r w:rsidRPr="00E1495E">
        <w:t>Epoch 32/200 | Loss: 0.7869</w:t>
      </w:r>
    </w:p>
    <w:p w14:paraId="0F1A9FFE" w14:textId="77777777" w:rsidR="00E1495E" w:rsidRPr="00E1495E" w:rsidRDefault="00E1495E" w:rsidP="00E1495E">
      <w:r w:rsidRPr="00E1495E">
        <w:t>Epoch 33/200 | Loss: 0.7670</w:t>
      </w:r>
    </w:p>
    <w:p w14:paraId="0B787B83" w14:textId="77777777" w:rsidR="00E1495E" w:rsidRPr="00E1495E" w:rsidRDefault="00E1495E" w:rsidP="00E1495E">
      <w:r w:rsidRPr="00E1495E">
        <w:t>Epoch 34/200 | Loss: 0.7207</w:t>
      </w:r>
    </w:p>
    <w:p w14:paraId="282718D3" w14:textId="77777777" w:rsidR="00E1495E" w:rsidRPr="00E1495E" w:rsidRDefault="00E1495E" w:rsidP="00E1495E">
      <w:r w:rsidRPr="00E1495E">
        <w:t>Epoch 35/200 | Loss: 0.7112</w:t>
      </w:r>
    </w:p>
    <w:p w14:paraId="7EF00E05" w14:textId="77777777" w:rsidR="00E1495E" w:rsidRPr="00E1495E" w:rsidRDefault="00E1495E" w:rsidP="00E1495E">
      <w:r w:rsidRPr="00E1495E">
        <w:t>Epoch 36/200 | Loss: 0.7907</w:t>
      </w:r>
    </w:p>
    <w:p w14:paraId="5A56DEEF" w14:textId="77777777" w:rsidR="00E1495E" w:rsidRPr="00E1495E" w:rsidRDefault="00E1495E" w:rsidP="00E1495E">
      <w:r w:rsidRPr="00E1495E">
        <w:t>Epoch 37/200 | Loss: 0.8201</w:t>
      </w:r>
    </w:p>
    <w:p w14:paraId="51B3603F" w14:textId="77777777" w:rsidR="00E1495E" w:rsidRPr="00E1495E" w:rsidRDefault="00E1495E" w:rsidP="00E1495E">
      <w:r w:rsidRPr="00E1495E">
        <w:t>Epoch 38/200 | Loss: 0.7211</w:t>
      </w:r>
    </w:p>
    <w:p w14:paraId="69804087" w14:textId="77777777" w:rsidR="00E1495E" w:rsidRPr="00E1495E" w:rsidRDefault="00E1495E" w:rsidP="00E1495E">
      <w:r w:rsidRPr="00E1495E">
        <w:t>Epoch 39/200 | Loss: 0.8064</w:t>
      </w:r>
    </w:p>
    <w:p w14:paraId="78386D9B" w14:textId="77777777" w:rsidR="00E1495E" w:rsidRPr="00E1495E" w:rsidRDefault="00E1495E" w:rsidP="00E1495E">
      <w:r w:rsidRPr="00E1495E">
        <w:t>Epoch 40/200 | Loss: 0.7387</w:t>
      </w:r>
    </w:p>
    <w:p w14:paraId="27D1C919" w14:textId="77777777" w:rsidR="00E1495E" w:rsidRPr="00E1495E" w:rsidRDefault="00E1495E" w:rsidP="00E1495E">
      <w:r w:rsidRPr="00E1495E">
        <w:t>Epoch 41/200 | Loss: 0.7094</w:t>
      </w:r>
    </w:p>
    <w:p w14:paraId="361C8C3D" w14:textId="77777777" w:rsidR="00E1495E" w:rsidRPr="00E1495E" w:rsidRDefault="00E1495E" w:rsidP="00E1495E">
      <w:r w:rsidRPr="00E1495E">
        <w:t>Epoch 42/200 | Loss: 0.8234</w:t>
      </w:r>
    </w:p>
    <w:p w14:paraId="003CD6EE" w14:textId="77777777" w:rsidR="00E1495E" w:rsidRPr="00E1495E" w:rsidRDefault="00E1495E" w:rsidP="00E1495E">
      <w:r w:rsidRPr="00E1495E">
        <w:t>Epoch 43/200 | Loss: 0.7203</w:t>
      </w:r>
    </w:p>
    <w:p w14:paraId="390E28FA" w14:textId="77777777" w:rsidR="00E1495E" w:rsidRPr="00E1495E" w:rsidRDefault="00E1495E" w:rsidP="00E1495E">
      <w:r w:rsidRPr="00E1495E">
        <w:t>Epoch 44/200 | Loss: 0.7072</w:t>
      </w:r>
    </w:p>
    <w:p w14:paraId="6F46C15B" w14:textId="77777777" w:rsidR="00E1495E" w:rsidRPr="00E1495E" w:rsidRDefault="00E1495E" w:rsidP="00E1495E">
      <w:r w:rsidRPr="00E1495E">
        <w:t>Epoch 45/200 | Loss: 0.8190</w:t>
      </w:r>
    </w:p>
    <w:p w14:paraId="0874B3AD" w14:textId="77777777" w:rsidR="00E1495E" w:rsidRPr="00E1495E" w:rsidRDefault="00E1495E" w:rsidP="00E1495E">
      <w:r w:rsidRPr="00E1495E">
        <w:t>Epoch 46/200 | Loss: 0.7202</w:t>
      </w:r>
    </w:p>
    <w:p w14:paraId="001DB1D1" w14:textId="77777777" w:rsidR="00E1495E" w:rsidRPr="00E1495E" w:rsidRDefault="00E1495E" w:rsidP="00E1495E">
      <w:r w:rsidRPr="00E1495E">
        <w:t>Epoch 47/200 | Loss: 0.7148</w:t>
      </w:r>
    </w:p>
    <w:p w14:paraId="0E3B5AB9" w14:textId="77777777" w:rsidR="00E1495E" w:rsidRPr="00E1495E" w:rsidRDefault="00E1495E" w:rsidP="00E1495E">
      <w:r w:rsidRPr="00E1495E">
        <w:t>Epoch 48/200 | Loss: 0.7405</w:t>
      </w:r>
    </w:p>
    <w:p w14:paraId="16141CBD" w14:textId="77777777" w:rsidR="00E1495E" w:rsidRPr="00E1495E" w:rsidRDefault="00E1495E" w:rsidP="00E1495E">
      <w:r w:rsidRPr="00E1495E">
        <w:t>Epoch 49/200 | Loss: 0.7509</w:t>
      </w:r>
    </w:p>
    <w:p w14:paraId="1C9F42FA" w14:textId="77777777" w:rsidR="00E1495E" w:rsidRPr="00E1495E" w:rsidRDefault="00E1495E" w:rsidP="00E1495E">
      <w:r w:rsidRPr="00E1495E">
        <w:t>Epoch 50/200 | Loss: 0.7987</w:t>
      </w:r>
    </w:p>
    <w:p w14:paraId="24D94553" w14:textId="77777777" w:rsidR="00E1495E" w:rsidRPr="00E1495E" w:rsidRDefault="00E1495E" w:rsidP="00E1495E">
      <w:r w:rsidRPr="00E1495E">
        <w:t>Epoch 51/200 | Loss: 0.7571</w:t>
      </w:r>
    </w:p>
    <w:p w14:paraId="3E45384D" w14:textId="77777777" w:rsidR="00E1495E" w:rsidRPr="00E1495E" w:rsidRDefault="00E1495E" w:rsidP="00E1495E">
      <w:r w:rsidRPr="00E1495E">
        <w:t>Epoch 52/200 | Loss: 0.7541</w:t>
      </w:r>
    </w:p>
    <w:p w14:paraId="008DAFD4" w14:textId="77777777" w:rsidR="00E1495E" w:rsidRPr="00E1495E" w:rsidRDefault="00E1495E" w:rsidP="00E1495E">
      <w:r w:rsidRPr="00E1495E">
        <w:t>Epoch 53/200 | Loss: 0.7416</w:t>
      </w:r>
    </w:p>
    <w:p w14:paraId="569F00ED" w14:textId="77777777" w:rsidR="00E1495E" w:rsidRPr="00E1495E" w:rsidRDefault="00E1495E" w:rsidP="00E1495E">
      <w:r w:rsidRPr="00E1495E">
        <w:t>Epoch 54/200 | Loss: 0.7706</w:t>
      </w:r>
    </w:p>
    <w:p w14:paraId="2CF364AF" w14:textId="77777777" w:rsidR="00E1495E" w:rsidRPr="00E1495E" w:rsidRDefault="00E1495E" w:rsidP="00E1495E">
      <w:r w:rsidRPr="00E1495E">
        <w:t>Epoch 55/200 | Loss: 0.7390</w:t>
      </w:r>
    </w:p>
    <w:p w14:paraId="106A51B0" w14:textId="77777777" w:rsidR="00E1495E" w:rsidRPr="00E1495E" w:rsidRDefault="00E1495E" w:rsidP="00E1495E">
      <w:r w:rsidRPr="00E1495E">
        <w:lastRenderedPageBreak/>
        <w:t>Epoch 56/200 | Loss: 0.7289</w:t>
      </w:r>
    </w:p>
    <w:p w14:paraId="59CC84AF" w14:textId="77777777" w:rsidR="00E1495E" w:rsidRPr="00E1495E" w:rsidRDefault="00E1495E" w:rsidP="00E1495E">
      <w:r w:rsidRPr="00E1495E">
        <w:t>Epoch 57/200 | Loss: 0.7766</w:t>
      </w:r>
    </w:p>
    <w:p w14:paraId="160B0CD0" w14:textId="77777777" w:rsidR="00E1495E" w:rsidRPr="00E1495E" w:rsidRDefault="00E1495E" w:rsidP="00E1495E">
      <w:r w:rsidRPr="00E1495E">
        <w:t>Epoch 58/200 | Loss: 0.7603</w:t>
      </w:r>
    </w:p>
    <w:p w14:paraId="40F735DE" w14:textId="77777777" w:rsidR="00E1495E" w:rsidRPr="00E1495E" w:rsidRDefault="00E1495E" w:rsidP="00E1495E">
      <w:r w:rsidRPr="00E1495E">
        <w:t>Epoch 59/200 | Loss: 0.7388</w:t>
      </w:r>
    </w:p>
    <w:p w14:paraId="66DA693A" w14:textId="77777777" w:rsidR="00E1495E" w:rsidRPr="00E1495E" w:rsidRDefault="00E1495E" w:rsidP="00E1495E">
      <w:r w:rsidRPr="00E1495E">
        <w:t>Epoch 60/200 | Loss: 0.7762</w:t>
      </w:r>
    </w:p>
    <w:p w14:paraId="6403BF45" w14:textId="77777777" w:rsidR="00E1495E" w:rsidRPr="00E1495E" w:rsidRDefault="00E1495E" w:rsidP="00E1495E">
      <w:r w:rsidRPr="00E1495E">
        <w:t>Epoch 61/200 | Loss: 0.6924</w:t>
      </w:r>
    </w:p>
    <w:p w14:paraId="7ECD94CD" w14:textId="77777777" w:rsidR="00E1495E" w:rsidRPr="00E1495E" w:rsidRDefault="00E1495E" w:rsidP="00E1495E">
      <w:r w:rsidRPr="00E1495E">
        <w:t>Epoch 62/200 | Loss: 0.7428</w:t>
      </w:r>
    </w:p>
    <w:p w14:paraId="2FD27B67" w14:textId="77777777" w:rsidR="00E1495E" w:rsidRPr="00E1495E" w:rsidRDefault="00E1495E" w:rsidP="00E1495E">
      <w:r w:rsidRPr="00E1495E">
        <w:t>Epoch 63/200 | Loss: 0.7215</w:t>
      </w:r>
    </w:p>
    <w:p w14:paraId="38D4ECDE" w14:textId="77777777" w:rsidR="00E1495E" w:rsidRPr="00E1495E" w:rsidRDefault="00E1495E" w:rsidP="00E1495E">
      <w:r w:rsidRPr="00E1495E">
        <w:t>Epoch 64/200 | Loss: 0.7259</w:t>
      </w:r>
    </w:p>
    <w:p w14:paraId="5B8FE14E" w14:textId="77777777" w:rsidR="00E1495E" w:rsidRPr="00E1495E" w:rsidRDefault="00E1495E" w:rsidP="00E1495E">
      <w:r w:rsidRPr="00E1495E">
        <w:t>Epoch 65/200 | Loss: 0.7162</w:t>
      </w:r>
    </w:p>
    <w:p w14:paraId="39C35350" w14:textId="77777777" w:rsidR="00E1495E" w:rsidRPr="00E1495E" w:rsidRDefault="00E1495E" w:rsidP="00E1495E">
      <w:r w:rsidRPr="00E1495E">
        <w:t>Epoch 66/200 | Loss: 0.7789</w:t>
      </w:r>
    </w:p>
    <w:p w14:paraId="15600612" w14:textId="77777777" w:rsidR="00E1495E" w:rsidRPr="00E1495E" w:rsidRDefault="00E1495E" w:rsidP="00E1495E">
      <w:r w:rsidRPr="00E1495E">
        <w:t>Epoch 67/200 | Loss: 0.8060</w:t>
      </w:r>
    </w:p>
    <w:p w14:paraId="1FD5AA7F" w14:textId="77777777" w:rsidR="00E1495E" w:rsidRPr="00E1495E" w:rsidRDefault="00E1495E" w:rsidP="00E1495E">
      <w:r w:rsidRPr="00E1495E">
        <w:t>Epoch 68/200 | Loss: 0.7793</w:t>
      </w:r>
    </w:p>
    <w:p w14:paraId="62FA8853" w14:textId="77777777" w:rsidR="00E1495E" w:rsidRPr="00E1495E" w:rsidRDefault="00E1495E" w:rsidP="00E1495E">
      <w:r w:rsidRPr="00E1495E">
        <w:t>Epoch 69/200 | Loss: 0.7883</w:t>
      </w:r>
    </w:p>
    <w:p w14:paraId="404CCF37" w14:textId="77777777" w:rsidR="00E1495E" w:rsidRPr="00E1495E" w:rsidRDefault="00E1495E" w:rsidP="00E1495E">
      <w:r w:rsidRPr="00E1495E">
        <w:t>Epoch 70/200 | Loss: 0.7123</w:t>
      </w:r>
    </w:p>
    <w:p w14:paraId="5DB63C82" w14:textId="77777777" w:rsidR="00E1495E" w:rsidRPr="00E1495E" w:rsidRDefault="00E1495E" w:rsidP="00E1495E">
      <w:r w:rsidRPr="00E1495E">
        <w:t>Epoch 71/200 | Loss: 0.6710</w:t>
      </w:r>
    </w:p>
    <w:p w14:paraId="333C24AA" w14:textId="77777777" w:rsidR="00E1495E" w:rsidRPr="00E1495E" w:rsidRDefault="00E1495E" w:rsidP="00E1495E">
      <w:r w:rsidRPr="00E1495E">
        <w:t>Epoch 72/200 | Loss: 0.7358</w:t>
      </w:r>
    </w:p>
    <w:p w14:paraId="255754A4" w14:textId="77777777" w:rsidR="00E1495E" w:rsidRPr="00E1495E" w:rsidRDefault="00E1495E" w:rsidP="00E1495E">
      <w:r w:rsidRPr="00E1495E">
        <w:t>Epoch 73/200 | Loss: 0.6954</w:t>
      </w:r>
    </w:p>
    <w:p w14:paraId="2256EAFA" w14:textId="77777777" w:rsidR="00E1495E" w:rsidRPr="00E1495E" w:rsidRDefault="00E1495E" w:rsidP="00E1495E">
      <w:r w:rsidRPr="00E1495E">
        <w:t>Epoch 74/200 | Loss: 0.7758</w:t>
      </w:r>
    </w:p>
    <w:p w14:paraId="7B8132A9" w14:textId="77777777" w:rsidR="00E1495E" w:rsidRPr="00E1495E" w:rsidRDefault="00E1495E" w:rsidP="00E1495E">
      <w:r w:rsidRPr="00E1495E">
        <w:t>Epoch 75/200 | Loss: 0.7652</w:t>
      </w:r>
    </w:p>
    <w:p w14:paraId="2681864A" w14:textId="77777777" w:rsidR="00E1495E" w:rsidRPr="00E1495E" w:rsidRDefault="00E1495E" w:rsidP="00E1495E">
      <w:r w:rsidRPr="00E1495E">
        <w:t>Epoch 76/200 | Loss: 0.7445</w:t>
      </w:r>
    </w:p>
    <w:p w14:paraId="52099954" w14:textId="77777777" w:rsidR="00E1495E" w:rsidRPr="00E1495E" w:rsidRDefault="00E1495E" w:rsidP="00E1495E">
      <w:r w:rsidRPr="00E1495E">
        <w:t>Epoch 77/200 | Loss: 0.7592</w:t>
      </w:r>
    </w:p>
    <w:p w14:paraId="554BFA30" w14:textId="77777777" w:rsidR="00E1495E" w:rsidRPr="00E1495E" w:rsidRDefault="00E1495E" w:rsidP="00E1495E">
      <w:r w:rsidRPr="00E1495E">
        <w:t>Epoch 78/200 | Loss: 0.8156</w:t>
      </w:r>
    </w:p>
    <w:p w14:paraId="5EC9F900" w14:textId="77777777" w:rsidR="00E1495E" w:rsidRPr="00E1495E" w:rsidRDefault="00E1495E" w:rsidP="00E1495E">
      <w:r w:rsidRPr="00E1495E">
        <w:t>Epoch 79/200 | Loss: 0.6869</w:t>
      </w:r>
    </w:p>
    <w:p w14:paraId="05624E9E" w14:textId="77777777" w:rsidR="00E1495E" w:rsidRPr="00E1495E" w:rsidRDefault="00E1495E" w:rsidP="00E1495E">
      <w:r w:rsidRPr="00E1495E">
        <w:t>Epoch 80/200 | Loss: 0.7320</w:t>
      </w:r>
    </w:p>
    <w:p w14:paraId="276EC02B" w14:textId="77777777" w:rsidR="00E1495E" w:rsidRPr="00E1495E" w:rsidRDefault="00E1495E" w:rsidP="00E1495E">
      <w:r w:rsidRPr="00E1495E">
        <w:t>Epoch 81/200 | Loss: 0.7563</w:t>
      </w:r>
    </w:p>
    <w:p w14:paraId="5ECEF102" w14:textId="77777777" w:rsidR="00E1495E" w:rsidRPr="00E1495E" w:rsidRDefault="00E1495E" w:rsidP="00E1495E">
      <w:r w:rsidRPr="00E1495E">
        <w:t>Epoch 82/200 | Loss: 0.7529</w:t>
      </w:r>
    </w:p>
    <w:p w14:paraId="4400CD31" w14:textId="77777777" w:rsidR="00E1495E" w:rsidRPr="00E1495E" w:rsidRDefault="00E1495E" w:rsidP="00E1495E">
      <w:r w:rsidRPr="00E1495E">
        <w:t>Epoch 83/200 | Loss: 0.7810</w:t>
      </w:r>
    </w:p>
    <w:p w14:paraId="6DCCA71E" w14:textId="77777777" w:rsidR="00E1495E" w:rsidRPr="00E1495E" w:rsidRDefault="00E1495E" w:rsidP="00E1495E">
      <w:r w:rsidRPr="00E1495E">
        <w:t>Epoch 84/200 | Loss: 0.6974</w:t>
      </w:r>
    </w:p>
    <w:p w14:paraId="5F340D54" w14:textId="77777777" w:rsidR="00E1495E" w:rsidRPr="00E1495E" w:rsidRDefault="00E1495E" w:rsidP="00E1495E">
      <w:r w:rsidRPr="00E1495E">
        <w:t>Epoch 85/200 | Loss: 0.6999</w:t>
      </w:r>
    </w:p>
    <w:p w14:paraId="6AF02ADA" w14:textId="77777777" w:rsidR="00E1495E" w:rsidRPr="00E1495E" w:rsidRDefault="00E1495E" w:rsidP="00E1495E">
      <w:r w:rsidRPr="00E1495E">
        <w:t>Epoch 86/200 | Loss: 0.7227</w:t>
      </w:r>
    </w:p>
    <w:p w14:paraId="1AA8D726" w14:textId="77777777" w:rsidR="00E1495E" w:rsidRPr="00E1495E" w:rsidRDefault="00E1495E" w:rsidP="00E1495E">
      <w:r w:rsidRPr="00E1495E">
        <w:lastRenderedPageBreak/>
        <w:t>Epoch 87/200 | Loss: 0.7795</w:t>
      </w:r>
    </w:p>
    <w:p w14:paraId="5A527A49" w14:textId="77777777" w:rsidR="00E1495E" w:rsidRPr="00E1495E" w:rsidRDefault="00E1495E" w:rsidP="00E1495E">
      <w:r w:rsidRPr="00E1495E">
        <w:t>Epoch 88/200 | Loss: 0.7701</w:t>
      </w:r>
    </w:p>
    <w:p w14:paraId="292A262D" w14:textId="77777777" w:rsidR="00E1495E" w:rsidRPr="00E1495E" w:rsidRDefault="00E1495E" w:rsidP="00E1495E">
      <w:r w:rsidRPr="00E1495E">
        <w:t>Epoch 89/200 | Loss: 0.7303</w:t>
      </w:r>
    </w:p>
    <w:p w14:paraId="51075627" w14:textId="77777777" w:rsidR="00E1495E" w:rsidRPr="00E1495E" w:rsidRDefault="00E1495E" w:rsidP="00E1495E">
      <w:r w:rsidRPr="00E1495E">
        <w:t>Epoch 90/200 | Loss: 0.7544</w:t>
      </w:r>
    </w:p>
    <w:p w14:paraId="2180ECCA" w14:textId="77777777" w:rsidR="00E1495E" w:rsidRPr="00E1495E" w:rsidRDefault="00E1495E" w:rsidP="00E1495E">
      <w:r w:rsidRPr="00E1495E">
        <w:t>Epoch 91/200 | Loss: 0.7498</w:t>
      </w:r>
    </w:p>
    <w:p w14:paraId="6A08B3F5" w14:textId="77777777" w:rsidR="00E1495E" w:rsidRPr="00E1495E" w:rsidRDefault="00E1495E" w:rsidP="00E1495E">
      <w:r w:rsidRPr="00E1495E">
        <w:t>Epoch 92/200 | Loss: 0.7261</w:t>
      </w:r>
    </w:p>
    <w:p w14:paraId="6AECAF25" w14:textId="77777777" w:rsidR="00E1495E" w:rsidRPr="00E1495E" w:rsidRDefault="00E1495E" w:rsidP="00E1495E">
      <w:r w:rsidRPr="00E1495E">
        <w:t>Epoch 93/200 | Loss: 0.7780</w:t>
      </w:r>
    </w:p>
    <w:p w14:paraId="150802EC" w14:textId="77777777" w:rsidR="00E1495E" w:rsidRPr="00E1495E" w:rsidRDefault="00E1495E" w:rsidP="00E1495E">
      <w:r w:rsidRPr="00E1495E">
        <w:t>Epoch 94/200 | Loss: 0.6829</w:t>
      </w:r>
    </w:p>
    <w:p w14:paraId="6F64E189" w14:textId="77777777" w:rsidR="00E1495E" w:rsidRPr="00E1495E" w:rsidRDefault="00E1495E" w:rsidP="00E1495E">
      <w:r w:rsidRPr="00E1495E">
        <w:t>Epoch 95/200 | Loss: 0.7538</w:t>
      </w:r>
    </w:p>
    <w:p w14:paraId="0C2D41C1" w14:textId="77777777" w:rsidR="00E1495E" w:rsidRPr="00E1495E" w:rsidRDefault="00E1495E" w:rsidP="00E1495E">
      <w:r w:rsidRPr="00E1495E">
        <w:t>Epoch 96/200 | Loss: 0.7819</w:t>
      </w:r>
    </w:p>
    <w:p w14:paraId="3F403BB1" w14:textId="77777777" w:rsidR="00E1495E" w:rsidRPr="00E1495E" w:rsidRDefault="00E1495E" w:rsidP="00E1495E">
      <w:r w:rsidRPr="00E1495E">
        <w:t>Epoch 97/200 | Loss: 0.7165</w:t>
      </w:r>
    </w:p>
    <w:p w14:paraId="1E3EC015" w14:textId="77777777" w:rsidR="00E1495E" w:rsidRPr="00E1495E" w:rsidRDefault="00E1495E" w:rsidP="00E1495E">
      <w:r w:rsidRPr="00E1495E">
        <w:t>Epoch 98/200 | Loss: 0.6709</w:t>
      </w:r>
    </w:p>
    <w:p w14:paraId="685BA3BE" w14:textId="77777777" w:rsidR="00E1495E" w:rsidRPr="00E1495E" w:rsidRDefault="00E1495E" w:rsidP="00E1495E">
      <w:r w:rsidRPr="00E1495E">
        <w:t>Epoch 99/200 | Loss: 0.6761</w:t>
      </w:r>
    </w:p>
    <w:p w14:paraId="1EA5A01E" w14:textId="77777777" w:rsidR="00E1495E" w:rsidRPr="00E1495E" w:rsidRDefault="00E1495E" w:rsidP="00E1495E">
      <w:r w:rsidRPr="00E1495E">
        <w:t>Epoch 100/200 | Loss: 0.7159</w:t>
      </w:r>
    </w:p>
    <w:p w14:paraId="52FC6E8C" w14:textId="77777777" w:rsidR="00E1495E" w:rsidRPr="00E1495E" w:rsidRDefault="00E1495E" w:rsidP="00E1495E">
      <w:r w:rsidRPr="00E1495E">
        <w:t>Epoch 101/200 | Loss: 0.7308</w:t>
      </w:r>
    </w:p>
    <w:p w14:paraId="3929CDEC" w14:textId="77777777" w:rsidR="00E1495E" w:rsidRPr="00E1495E" w:rsidRDefault="00E1495E" w:rsidP="00E1495E">
      <w:r w:rsidRPr="00E1495E">
        <w:t>Epoch 102/200 | Loss: 0.7269</w:t>
      </w:r>
    </w:p>
    <w:p w14:paraId="13CDA124" w14:textId="77777777" w:rsidR="00E1495E" w:rsidRPr="00E1495E" w:rsidRDefault="00E1495E" w:rsidP="00E1495E">
      <w:r w:rsidRPr="00E1495E">
        <w:t>Epoch 103/200 | Loss: 0.7406</w:t>
      </w:r>
    </w:p>
    <w:p w14:paraId="52ABA3B7" w14:textId="77777777" w:rsidR="00E1495E" w:rsidRPr="00E1495E" w:rsidRDefault="00E1495E" w:rsidP="00E1495E">
      <w:r w:rsidRPr="00E1495E">
        <w:t>Epoch 104/200 | Loss: 0.7630</w:t>
      </w:r>
    </w:p>
    <w:p w14:paraId="1DB481D1" w14:textId="77777777" w:rsidR="00E1495E" w:rsidRPr="00E1495E" w:rsidRDefault="00E1495E" w:rsidP="00E1495E">
      <w:r w:rsidRPr="00E1495E">
        <w:t>Epoch 105/200 | Loss: 0.7863</w:t>
      </w:r>
    </w:p>
    <w:p w14:paraId="30E4FCB4" w14:textId="77777777" w:rsidR="00E1495E" w:rsidRPr="00E1495E" w:rsidRDefault="00E1495E" w:rsidP="00E1495E">
      <w:r w:rsidRPr="00E1495E">
        <w:t>Epoch 106/200 | Loss: 0.7928</w:t>
      </w:r>
    </w:p>
    <w:p w14:paraId="5BBF4DB2" w14:textId="77777777" w:rsidR="00E1495E" w:rsidRPr="00E1495E" w:rsidRDefault="00E1495E" w:rsidP="00E1495E">
      <w:r w:rsidRPr="00E1495E">
        <w:t>Epoch 107/200 | Loss: 0.7231</w:t>
      </w:r>
    </w:p>
    <w:p w14:paraId="55148A5E" w14:textId="77777777" w:rsidR="00E1495E" w:rsidRPr="00E1495E" w:rsidRDefault="00E1495E" w:rsidP="00E1495E">
      <w:r w:rsidRPr="00E1495E">
        <w:t>Epoch 108/200 | Loss: 0.7819</w:t>
      </w:r>
    </w:p>
    <w:p w14:paraId="100D16C9" w14:textId="77777777" w:rsidR="00E1495E" w:rsidRPr="00E1495E" w:rsidRDefault="00E1495E" w:rsidP="00E1495E">
      <w:r w:rsidRPr="00E1495E">
        <w:t>Epoch 109/200 | Loss: 0.6895</w:t>
      </w:r>
    </w:p>
    <w:p w14:paraId="612FE04E" w14:textId="77777777" w:rsidR="00E1495E" w:rsidRPr="00E1495E" w:rsidRDefault="00E1495E" w:rsidP="00E1495E">
      <w:r w:rsidRPr="00E1495E">
        <w:t>Epoch 110/200 | Loss: 0.7688</w:t>
      </w:r>
    </w:p>
    <w:p w14:paraId="04BCEE86" w14:textId="77777777" w:rsidR="00E1495E" w:rsidRPr="00E1495E" w:rsidRDefault="00E1495E" w:rsidP="00E1495E">
      <w:r w:rsidRPr="00E1495E">
        <w:t>Epoch 111/200 | Loss: 0.7699</w:t>
      </w:r>
    </w:p>
    <w:p w14:paraId="5F174A84" w14:textId="77777777" w:rsidR="00E1495E" w:rsidRPr="00E1495E" w:rsidRDefault="00E1495E" w:rsidP="00E1495E">
      <w:r w:rsidRPr="00E1495E">
        <w:t>Epoch 112/200 | Loss: 0.8190</w:t>
      </w:r>
    </w:p>
    <w:p w14:paraId="1B92A0DE" w14:textId="77777777" w:rsidR="00E1495E" w:rsidRPr="00E1495E" w:rsidRDefault="00E1495E" w:rsidP="00E1495E">
      <w:r w:rsidRPr="00E1495E">
        <w:t>Epoch 113/200 | Loss: 0.7177</w:t>
      </w:r>
    </w:p>
    <w:p w14:paraId="6332223D" w14:textId="77777777" w:rsidR="00E1495E" w:rsidRPr="00E1495E" w:rsidRDefault="00E1495E" w:rsidP="00E1495E">
      <w:r w:rsidRPr="00E1495E">
        <w:t>Epoch 114/200 | Loss: 0.7618</w:t>
      </w:r>
    </w:p>
    <w:p w14:paraId="155863D7" w14:textId="77777777" w:rsidR="00E1495E" w:rsidRPr="00E1495E" w:rsidRDefault="00E1495E" w:rsidP="00E1495E">
      <w:r w:rsidRPr="00E1495E">
        <w:t>Epoch 115/200 | Loss: 0.7300</w:t>
      </w:r>
    </w:p>
    <w:p w14:paraId="7AFAF53C" w14:textId="77777777" w:rsidR="00E1495E" w:rsidRPr="00E1495E" w:rsidRDefault="00E1495E" w:rsidP="00E1495E">
      <w:r w:rsidRPr="00E1495E">
        <w:t>Epoch 116/200 | Loss: 0.6713</w:t>
      </w:r>
    </w:p>
    <w:p w14:paraId="089EFF9A" w14:textId="77777777" w:rsidR="00E1495E" w:rsidRPr="00E1495E" w:rsidRDefault="00E1495E" w:rsidP="00E1495E">
      <w:r w:rsidRPr="00E1495E">
        <w:t>Epoch 117/200 | Loss: 0.7316</w:t>
      </w:r>
    </w:p>
    <w:p w14:paraId="56C073B6" w14:textId="77777777" w:rsidR="00E1495E" w:rsidRPr="00E1495E" w:rsidRDefault="00E1495E" w:rsidP="00E1495E">
      <w:r w:rsidRPr="00E1495E">
        <w:lastRenderedPageBreak/>
        <w:t>Epoch 118/200 | Loss: 0.7731</w:t>
      </w:r>
    </w:p>
    <w:p w14:paraId="3023F2DF" w14:textId="77777777" w:rsidR="00E1495E" w:rsidRPr="00E1495E" w:rsidRDefault="00E1495E" w:rsidP="00E1495E">
      <w:r w:rsidRPr="00E1495E">
        <w:t>Epoch 119/200 | Loss: 0.7472</w:t>
      </w:r>
    </w:p>
    <w:p w14:paraId="6E29221C" w14:textId="77777777" w:rsidR="00E1495E" w:rsidRPr="00E1495E" w:rsidRDefault="00E1495E" w:rsidP="00E1495E">
      <w:r w:rsidRPr="00E1495E">
        <w:t>Epoch 120/200 | Loss: 0.7989</w:t>
      </w:r>
    </w:p>
    <w:p w14:paraId="3B0E88DA" w14:textId="77777777" w:rsidR="00E1495E" w:rsidRPr="00E1495E" w:rsidRDefault="00E1495E" w:rsidP="00E1495E">
      <w:r w:rsidRPr="00E1495E">
        <w:t>Epoch 121/200 | Loss: 0.7556</w:t>
      </w:r>
    </w:p>
    <w:p w14:paraId="37A4F6A0" w14:textId="77777777" w:rsidR="00E1495E" w:rsidRPr="00E1495E" w:rsidRDefault="00E1495E" w:rsidP="00E1495E">
      <w:r w:rsidRPr="00E1495E">
        <w:t>Epoch 122/200 | Loss: 0.6664</w:t>
      </w:r>
    </w:p>
    <w:p w14:paraId="4E963363" w14:textId="77777777" w:rsidR="00E1495E" w:rsidRPr="00E1495E" w:rsidRDefault="00E1495E" w:rsidP="00E1495E">
      <w:r w:rsidRPr="00E1495E">
        <w:t>Epoch 123/200 | Loss: 0.7474</w:t>
      </w:r>
    </w:p>
    <w:p w14:paraId="733E3FF1" w14:textId="77777777" w:rsidR="00E1495E" w:rsidRPr="00E1495E" w:rsidRDefault="00E1495E" w:rsidP="00E1495E">
      <w:r w:rsidRPr="00E1495E">
        <w:t>Epoch 124/200 | Loss: 0.7186</w:t>
      </w:r>
    </w:p>
    <w:p w14:paraId="3627FEBB" w14:textId="77777777" w:rsidR="00E1495E" w:rsidRPr="00E1495E" w:rsidRDefault="00E1495E" w:rsidP="00E1495E">
      <w:r w:rsidRPr="00E1495E">
        <w:t>Epoch 125/200 | Loss: 0.7246</w:t>
      </w:r>
    </w:p>
    <w:p w14:paraId="37642147" w14:textId="77777777" w:rsidR="00E1495E" w:rsidRPr="00E1495E" w:rsidRDefault="00E1495E" w:rsidP="00E1495E">
      <w:r w:rsidRPr="00E1495E">
        <w:t>Epoch 126/200 | Loss: 0.6703</w:t>
      </w:r>
    </w:p>
    <w:p w14:paraId="175D765D" w14:textId="77777777" w:rsidR="00E1495E" w:rsidRPr="00E1495E" w:rsidRDefault="00E1495E" w:rsidP="00E1495E">
      <w:r w:rsidRPr="00E1495E">
        <w:t>Epoch 127/200 | Loss: 0.7443</w:t>
      </w:r>
    </w:p>
    <w:p w14:paraId="779291E4" w14:textId="77777777" w:rsidR="00E1495E" w:rsidRPr="00E1495E" w:rsidRDefault="00E1495E" w:rsidP="00E1495E">
      <w:r w:rsidRPr="00E1495E">
        <w:t>Epoch 128/200 | Loss: 0.7921</w:t>
      </w:r>
    </w:p>
    <w:p w14:paraId="4CF3DC4D" w14:textId="77777777" w:rsidR="00E1495E" w:rsidRPr="00E1495E" w:rsidRDefault="00E1495E" w:rsidP="00E1495E">
      <w:r w:rsidRPr="00E1495E">
        <w:t>Epoch 129/200 | Loss: 0.7383</w:t>
      </w:r>
    </w:p>
    <w:p w14:paraId="42575535" w14:textId="77777777" w:rsidR="00E1495E" w:rsidRPr="00E1495E" w:rsidRDefault="00E1495E" w:rsidP="00E1495E">
      <w:r w:rsidRPr="00E1495E">
        <w:t>Epoch 130/200 | Loss: 0.7527</w:t>
      </w:r>
    </w:p>
    <w:p w14:paraId="2B6CA6ED" w14:textId="77777777" w:rsidR="00E1495E" w:rsidRPr="00E1495E" w:rsidRDefault="00E1495E" w:rsidP="00E1495E">
      <w:r w:rsidRPr="00E1495E">
        <w:t>Epoch 131/200 | Loss: 0.6898</w:t>
      </w:r>
    </w:p>
    <w:p w14:paraId="024C8F51" w14:textId="77777777" w:rsidR="00E1495E" w:rsidRPr="00E1495E" w:rsidRDefault="00E1495E" w:rsidP="00E1495E">
      <w:r w:rsidRPr="00E1495E">
        <w:t>Epoch 132/200 | Loss: 0.7540</w:t>
      </w:r>
    </w:p>
    <w:p w14:paraId="4E22D943" w14:textId="77777777" w:rsidR="00E1495E" w:rsidRPr="00E1495E" w:rsidRDefault="00E1495E" w:rsidP="00E1495E">
      <w:r w:rsidRPr="00E1495E">
        <w:t>Epoch 133/200 | Loss: 0.7376</w:t>
      </w:r>
    </w:p>
    <w:p w14:paraId="29F5BA15" w14:textId="77777777" w:rsidR="00E1495E" w:rsidRPr="00E1495E" w:rsidRDefault="00E1495E" w:rsidP="00E1495E">
      <w:r w:rsidRPr="00E1495E">
        <w:t>Epoch 134/200 | Loss: 0.7239</w:t>
      </w:r>
    </w:p>
    <w:p w14:paraId="52F080D5" w14:textId="77777777" w:rsidR="00E1495E" w:rsidRPr="00E1495E" w:rsidRDefault="00E1495E" w:rsidP="00E1495E">
      <w:r w:rsidRPr="00E1495E">
        <w:t>Epoch 135/200 | Loss: 0.7547</w:t>
      </w:r>
    </w:p>
    <w:p w14:paraId="6F8B56F9" w14:textId="77777777" w:rsidR="00E1495E" w:rsidRPr="00E1495E" w:rsidRDefault="00E1495E" w:rsidP="00E1495E">
      <w:r w:rsidRPr="00E1495E">
        <w:t>Epoch 136/200 | Loss: 0.7694</w:t>
      </w:r>
    </w:p>
    <w:p w14:paraId="4F94885D" w14:textId="77777777" w:rsidR="00E1495E" w:rsidRPr="00E1495E" w:rsidRDefault="00E1495E" w:rsidP="00E1495E">
      <w:r w:rsidRPr="00E1495E">
        <w:t>Epoch 137/200 | Loss: 0.7621</w:t>
      </w:r>
    </w:p>
    <w:p w14:paraId="10404602" w14:textId="77777777" w:rsidR="00E1495E" w:rsidRPr="00E1495E" w:rsidRDefault="00E1495E" w:rsidP="00E1495E">
      <w:r w:rsidRPr="00E1495E">
        <w:t>Epoch 138/200 | Loss: 0.7001</w:t>
      </w:r>
    </w:p>
    <w:p w14:paraId="0CCA75A0" w14:textId="77777777" w:rsidR="00E1495E" w:rsidRPr="00E1495E" w:rsidRDefault="00E1495E" w:rsidP="00E1495E">
      <w:r w:rsidRPr="00E1495E">
        <w:t>Epoch 139/200 | Loss: 0.7395</w:t>
      </w:r>
    </w:p>
    <w:p w14:paraId="4E0F25C2" w14:textId="77777777" w:rsidR="00E1495E" w:rsidRPr="00E1495E" w:rsidRDefault="00E1495E" w:rsidP="00E1495E">
      <w:r w:rsidRPr="00E1495E">
        <w:t>Epoch 140/200 | Loss: 0.7240</w:t>
      </w:r>
    </w:p>
    <w:p w14:paraId="36286AE1" w14:textId="77777777" w:rsidR="00E1495E" w:rsidRPr="00E1495E" w:rsidRDefault="00E1495E" w:rsidP="00E1495E">
      <w:r w:rsidRPr="00E1495E">
        <w:t>Epoch 141/200 | Loss: 0.7097</w:t>
      </w:r>
    </w:p>
    <w:p w14:paraId="479906B1" w14:textId="77777777" w:rsidR="00E1495E" w:rsidRPr="00E1495E" w:rsidRDefault="00E1495E" w:rsidP="00E1495E">
      <w:r w:rsidRPr="00E1495E">
        <w:t>Epoch 142/200 | Loss: 0.7347</w:t>
      </w:r>
    </w:p>
    <w:p w14:paraId="54A27CAE" w14:textId="77777777" w:rsidR="00E1495E" w:rsidRPr="00E1495E" w:rsidRDefault="00E1495E" w:rsidP="00E1495E">
      <w:r w:rsidRPr="00E1495E">
        <w:t>Epoch 143/200 | Loss: 0.7405</w:t>
      </w:r>
    </w:p>
    <w:p w14:paraId="78960AE1" w14:textId="77777777" w:rsidR="00E1495E" w:rsidRPr="00E1495E" w:rsidRDefault="00E1495E" w:rsidP="00E1495E">
      <w:r w:rsidRPr="00E1495E">
        <w:t>Epoch 144/200 | Loss: 0.7441</w:t>
      </w:r>
    </w:p>
    <w:p w14:paraId="2F2C5A9E" w14:textId="77777777" w:rsidR="00E1495E" w:rsidRPr="00E1495E" w:rsidRDefault="00E1495E" w:rsidP="00E1495E">
      <w:r w:rsidRPr="00E1495E">
        <w:t>Epoch 145/200 | Loss: 0.6923</w:t>
      </w:r>
    </w:p>
    <w:p w14:paraId="539D230F" w14:textId="77777777" w:rsidR="00E1495E" w:rsidRPr="00E1495E" w:rsidRDefault="00E1495E" w:rsidP="00E1495E">
      <w:r w:rsidRPr="00E1495E">
        <w:t>Epoch 146/200 | Loss: 0.7275</w:t>
      </w:r>
    </w:p>
    <w:p w14:paraId="4E56D11D" w14:textId="77777777" w:rsidR="00E1495E" w:rsidRPr="00E1495E" w:rsidRDefault="00E1495E" w:rsidP="00E1495E">
      <w:r w:rsidRPr="00E1495E">
        <w:t>Epoch 147/200 | Loss: 0.7956</w:t>
      </w:r>
    </w:p>
    <w:p w14:paraId="73A11721" w14:textId="77777777" w:rsidR="00E1495E" w:rsidRPr="00E1495E" w:rsidRDefault="00E1495E" w:rsidP="00E1495E">
      <w:r w:rsidRPr="00E1495E">
        <w:t>Epoch 148/200 | Loss: 0.7222</w:t>
      </w:r>
    </w:p>
    <w:p w14:paraId="060145C7" w14:textId="77777777" w:rsidR="00E1495E" w:rsidRPr="00E1495E" w:rsidRDefault="00E1495E" w:rsidP="00E1495E">
      <w:r w:rsidRPr="00E1495E">
        <w:lastRenderedPageBreak/>
        <w:t>Epoch 149/200 | Loss: 0.7245</w:t>
      </w:r>
    </w:p>
    <w:p w14:paraId="79DE8F46" w14:textId="77777777" w:rsidR="00E1495E" w:rsidRPr="00E1495E" w:rsidRDefault="00E1495E" w:rsidP="00E1495E">
      <w:r w:rsidRPr="00E1495E">
        <w:t>Epoch 150/200 | Loss: 0.8156</w:t>
      </w:r>
    </w:p>
    <w:p w14:paraId="6A2B622B" w14:textId="77777777" w:rsidR="00E1495E" w:rsidRPr="00E1495E" w:rsidRDefault="00E1495E" w:rsidP="00E1495E">
      <w:r w:rsidRPr="00E1495E">
        <w:t>Epoch 151/200 | Loss: 0.6677</w:t>
      </w:r>
    </w:p>
    <w:p w14:paraId="1D6201A3" w14:textId="77777777" w:rsidR="00E1495E" w:rsidRPr="00E1495E" w:rsidRDefault="00E1495E" w:rsidP="00E1495E">
      <w:r w:rsidRPr="00E1495E">
        <w:t>Epoch 152/200 | Loss: 0.7857</w:t>
      </w:r>
    </w:p>
    <w:p w14:paraId="53E580E9" w14:textId="77777777" w:rsidR="00E1495E" w:rsidRPr="00E1495E" w:rsidRDefault="00E1495E" w:rsidP="00E1495E">
      <w:r w:rsidRPr="00E1495E">
        <w:t>Epoch 153/200 | Loss: 0.7733</w:t>
      </w:r>
    </w:p>
    <w:p w14:paraId="268F5B6A" w14:textId="77777777" w:rsidR="00E1495E" w:rsidRPr="00E1495E" w:rsidRDefault="00E1495E" w:rsidP="00E1495E">
      <w:r w:rsidRPr="00E1495E">
        <w:t>Epoch 154/200 | Loss: 0.6810</w:t>
      </w:r>
    </w:p>
    <w:p w14:paraId="64B2B325" w14:textId="77777777" w:rsidR="00E1495E" w:rsidRPr="00E1495E" w:rsidRDefault="00E1495E" w:rsidP="00E1495E">
      <w:r w:rsidRPr="00E1495E">
        <w:t>Epoch 155/200 | Loss: 0.7388</w:t>
      </w:r>
    </w:p>
    <w:p w14:paraId="368F70C7" w14:textId="77777777" w:rsidR="00E1495E" w:rsidRPr="00E1495E" w:rsidRDefault="00E1495E" w:rsidP="00E1495E">
      <w:r w:rsidRPr="00E1495E">
        <w:t>Epoch 156/200 | Loss: 0.7399</w:t>
      </w:r>
    </w:p>
    <w:p w14:paraId="37E65012" w14:textId="77777777" w:rsidR="00E1495E" w:rsidRPr="00E1495E" w:rsidRDefault="00E1495E" w:rsidP="00E1495E">
      <w:r w:rsidRPr="00E1495E">
        <w:t>Epoch 157/200 | Loss: 0.7251</w:t>
      </w:r>
    </w:p>
    <w:p w14:paraId="199A8AD9" w14:textId="77777777" w:rsidR="00E1495E" w:rsidRPr="00E1495E" w:rsidRDefault="00E1495E" w:rsidP="00E1495E">
      <w:r w:rsidRPr="00E1495E">
        <w:t>Epoch 158/200 | Loss: 0.7185</w:t>
      </w:r>
    </w:p>
    <w:p w14:paraId="58CD652C" w14:textId="77777777" w:rsidR="00E1495E" w:rsidRPr="00E1495E" w:rsidRDefault="00E1495E" w:rsidP="00E1495E">
      <w:r w:rsidRPr="00E1495E">
        <w:t>Epoch 159/200 | Loss: 0.7138</w:t>
      </w:r>
    </w:p>
    <w:p w14:paraId="5AAF279E" w14:textId="77777777" w:rsidR="00E1495E" w:rsidRPr="00E1495E" w:rsidRDefault="00E1495E" w:rsidP="00E1495E">
      <w:r w:rsidRPr="00E1495E">
        <w:t>Epoch 160/200 | Loss: 0.7793</w:t>
      </w:r>
    </w:p>
    <w:p w14:paraId="0C8FC20D" w14:textId="77777777" w:rsidR="00E1495E" w:rsidRPr="00E1495E" w:rsidRDefault="00E1495E" w:rsidP="00E1495E">
      <w:r w:rsidRPr="00E1495E">
        <w:t>Epoch 161/200 | Loss: 0.7727</w:t>
      </w:r>
    </w:p>
    <w:p w14:paraId="0214248C" w14:textId="77777777" w:rsidR="00E1495E" w:rsidRPr="00E1495E" w:rsidRDefault="00E1495E" w:rsidP="00E1495E">
      <w:r w:rsidRPr="00E1495E">
        <w:t>Epoch 162/200 | Loss: 0.7251</w:t>
      </w:r>
    </w:p>
    <w:p w14:paraId="59CACEB2" w14:textId="77777777" w:rsidR="00E1495E" w:rsidRPr="00E1495E" w:rsidRDefault="00E1495E" w:rsidP="00E1495E">
      <w:r w:rsidRPr="00E1495E">
        <w:t>Epoch 163/200 | Loss: 0.7485</w:t>
      </w:r>
    </w:p>
    <w:p w14:paraId="54687994" w14:textId="77777777" w:rsidR="00E1495E" w:rsidRPr="00E1495E" w:rsidRDefault="00E1495E" w:rsidP="00E1495E">
      <w:r w:rsidRPr="00E1495E">
        <w:t>Epoch 164/200 | Loss: 0.7337</w:t>
      </w:r>
    </w:p>
    <w:p w14:paraId="470CF75C" w14:textId="77777777" w:rsidR="00E1495E" w:rsidRPr="00E1495E" w:rsidRDefault="00E1495E" w:rsidP="00E1495E">
      <w:r w:rsidRPr="00E1495E">
        <w:t>Epoch 165/200 | Loss: 0.6994</w:t>
      </w:r>
    </w:p>
    <w:p w14:paraId="577A6108" w14:textId="77777777" w:rsidR="00E1495E" w:rsidRPr="00E1495E" w:rsidRDefault="00E1495E" w:rsidP="00E1495E">
      <w:r w:rsidRPr="00E1495E">
        <w:t>Epoch 166/200 | Loss: 0.6943</w:t>
      </w:r>
    </w:p>
    <w:p w14:paraId="0CE95D3B" w14:textId="77777777" w:rsidR="00E1495E" w:rsidRPr="00E1495E" w:rsidRDefault="00E1495E" w:rsidP="00E1495E">
      <w:r w:rsidRPr="00E1495E">
        <w:t>Epoch 167/200 | Loss: 0.7535</w:t>
      </w:r>
    </w:p>
    <w:p w14:paraId="6FAA546E" w14:textId="77777777" w:rsidR="00E1495E" w:rsidRPr="00E1495E" w:rsidRDefault="00E1495E" w:rsidP="00E1495E">
      <w:r w:rsidRPr="00E1495E">
        <w:t>Epoch 168/200 | Loss: 0.7113</w:t>
      </w:r>
    </w:p>
    <w:p w14:paraId="74760269" w14:textId="77777777" w:rsidR="00E1495E" w:rsidRPr="00E1495E" w:rsidRDefault="00E1495E" w:rsidP="00E1495E">
      <w:r w:rsidRPr="00E1495E">
        <w:t>Epoch 169/200 | Loss: 0.7537</w:t>
      </w:r>
    </w:p>
    <w:p w14:paraId="6E47591F" w14:textId="77777777" w:rsidR="00E1495E" w:rsidRPr="00E1495E" w:rsidRDefault="00E1495E" w:rsidP="00E1495E">
      <w:r w:rsidRPr="00E1495E">
        <w:t>Epoch 170/200 | Loss: 0.7978</w:t>
      </w:r>
    </w:p>
    <w:p w14:paraId="4232F884" w14:textId="77777777" w:rsidR="00E1495E" w:rsidRPr="00E1495E" w:rsidRDefault="00E1495E" w:rsidP="00E1495E">
      <w:r w:rsidRPr="00E1495E">
        <w:t>Epoch 171/200 | Loss: 0.7670</w:t>
      </w:r>
    </w:p>
    <w:p w14:paraId="3874BC57" w14:textId="77777777" w:rsidR="00E1495E" w:rsidRPr="00E1495E" w:rsidRDefault="00E1495E" w:rsidP="00E1495E">
      <w:r w:rsidRPr="00E1495E">
        <w:t>Epoch 172/200 | Loss: 0.6784</w:t>
      </w:r>
    </w:p>
    <w:p w14:paraId="716A2E05" w14:textId="77777777" w:rsidR="00E1495E" w:rsidRPr="00E1495E" w:rsidRDefault="00E1495E" w:rsidP="00E1495E">
      <w:r w:rsidRPr="00E1495E">
        <w:t>Epoch 173/200 | Loss: 0.6974</w:t>
      </w:r>
    </w:p>
    <w:p w14:paraId="11745C8C" w14:textId="77777777" w:rsidR="00E1495E" w:rsidRPr="00E1495E" w:rsidRDefault="00E1495E" w:rsidP="00E1495E">
      <w:r w:rsidRPr="00E1495E">
        <w:t>Epoch 174/200 | Loss: 0.7754</w:t>
      </w:r>
    </w:p>
    <w:p w14:paraId="380F1B89" w14:textId="77777777" w:rsidR="00E1495E" w:rsidRPr="00E1495E" w:rsidRDefault="00E1495E" w:rsidP="00E1495E">
      <w:r w:rsidRPr="00E1495E">
        <w:t>Epoch 175/200 | Loss: 0.6896</w:t>
      </w:r>
    </w:p>
    <w:p w14:paraId="36A024D9" w14:textId="77777777" w:rsidR="00E1495E" w:rsidRPr="00E1495E" w:rsidRDefault="00E1495E" w:rsidP="00E1495E">
      <w:r w:rsidRPr="00E1495E">
        <w:t>Epoch 176/200 | Loss: 0.7783</w:t>
      </w:r>
    </w:p>
    <w:p w14:paraId="38B256A6" w14:textId="77777777" w:rsidR="00E1495E" w:rsidRPr="00E1495E" w:rsidRDefault="00E1495E" w:rsidP="00E1495E">
      <w:r w:rsidRPr="00E1495E">
        <w:t>Epoch 177/200 | Loss: 0.6728</w:t>
      </w:r>
    </w:p>
    <w:p w14:paraId="2CB2F287" w14:textId="77777777" w:rsidR="00E1495E" w:rsidRPr="00E1495E" w:rsidRDefault="00E1495E" w:rsidP="00E1495E">
      <w:r w:rsidRPr="00E1495E">
        <w:t>Epoch 178/200 | Loss: 0.6744</w:t>
      </w:r>
    </w:p>
    <w:p w14:paraId="680EDED0" w14:textId="77777777" w:rsidR="00E1495E" w:rsidRPr="00E1495E" w:rsidRDefault="00E1495E" w:rsidP="00E1495E">
      <w:r w:rsidRPr="00E1495E">
        <w:t>Epoch 179/200 | Loss: 0.7087</w:t>
      </w:r>
    </w:p>
    <w:p w14:paraId="1D86AD21" w14:textId="77777777" w:rsidR="00E1495E" w:rsidRPr="00E1495E" w:rsidRDefault="00E1495E" w:rsidP="00E1495E">
      <w:r w:rsidRPr="00E1495E">
        <w:lastRenderedPageBreak/>
        <w:t>Epoch 180/200 | Loss: 0.7260</w:t>
      </w:r>
    </w:p>
    <w:p w14:paraId="52AC7D1D" w14:textId="77777777" w:rsidR="00E1495E" w:rsidRPr="00E1495E" w:rsidRDefault="00E1495E" w:rsidP="00E1495E">
      <w:r w:rsidRPr="00E1495E">
        <w:t>Epoch 181/200 | Loss: 0.7879</w:t>
      </w:r>
    </w:p>
    <w:p w14:paraId="3E48AF3B" w14:textId="77777777" w:rsidR="00E1495E" w:rsidRPr="00E1495E" w:rsidRDefault="00E1495E" w:rsidP="00E1495E">
      <w:r w:rsidRPr="00E1495E">
        <w:t>Epoch 182/200 | Loss: 0.7018</w:t>
      </w:r>
    </w:p>
    <w:p w14:paraId="05774148" w14:textId="77777777" w:rsidR="00E1495E" w:rsidRPr="00E1495E" w:rsidRDefault="00E1495E" w:rsidP="00E1495E">
      <w:r w:rsidRPr="00E1495E">
        <w:t>Epoch 183/200 | Loss: 0.7035</w:t>
      </w:r>
    </w:p>
    <w:p w14:paraId="4B100846" w14:textId="77777777" w:rsidR="00E1495E" w:rsidRPr="00E1495E" w:rsidRDefault="00E1495E" w:rsidP="00E1495E">
      <w:r w:rsidRPr="00E1495E">
        <w:t>Epoch 184/200 | Loss: 0.7265</w:t>
      </w:r>
    </w:p>
    <w:p w14:paraId="411A4A35" w14:textId="77777777" w:rsidR="00E1495E" w:rsidRPr="00E1495E" w:rsidRDefault="00E1495E" w:rsidP="00E1495E">
      <w:r w:rsidRPr="00E1495E">
        <w:t>Epoch 185/200 | Loss: 0.7341</w:t>
      </w:r>
    </w:p>
    <w:p w14:paraId="289DB8DC" w14:textId="77777777" w:rsidR="00E1495E" w:rsidRPr="00E1495E" w:rsidRDefault="00E1495E" w:rsidP="00E1495E">
      <w:r w:rsidRPr="00E1495E">
        <w:t>Epoch 186/200 | Loss: 0.6898</w:t>
      </w:r>
    </w:p>
    <w:p w14:paraId="45C98F16" w14:textId="77777777" w:rsidR="00E1495E" w:rsidRPr="00E1495E" w:rsidRDefault="00E1495E" w:rsidP="00E1495E">
      <w:r w:rsidRPr="00E1495E">
        <w:t>Epoch 187/200 | Loss: 0.7385</w:t>
      </w:r>
    </w:p>
    <w:p w14:paraId="60831D8D" w14:textId="77777777" w:rsidR="00E1495E" w:rsidRPr="00E1495E" w:rsidRDefault="00E1495E" w:rsidP="00E1495E">
      <w:r w:rsidRPr="00E1495E">
        <w:t>Epoch 188/200 | Loss: 0.6823</w:t>
      </w:r>
    </w:p>
    <w:p w14:paraId="21118CE8" w14:textId="77777777" w:rsidR="00E1495E" w:rsidRPr="00E1495E" w:rsidRDefault="00E1495E" w:rsidP="00E1495E">
      <w:r w:rsidRPr="00E1495E">
        <w:t>Epoch 189/200 | Loss: 0.7430</w:t>
      </w:r>
    </w:p>
    <w:p w14:paraId="39575C3A" w14:textId="77777777" w:rsidR="00E1495E" w:rsidRPr="00E1495E" w:rsidRDefault="00E1495E" w:rsidP="00E1495E">
      <w:r w:rsidRPr="00E1495E">
        <w:t>Epoch 190/200 | Loss: 0.7527</w:t>
      </w:r>
    </w:p>
    <w:p w14:paraId="6779DC88" w14:textId="77777777" w:rsidR="00E1495E" w:rsidRPr="00E1495E" w:rsidRDefault="00E1495E" w:rsidP="00E1495E">
      <w:r w:rsidRPr="00E1495E">
        <w:t>Epoch 191/200 | Loss: 0.6517</w:t>
      </w:r>
    </w:p>
    <w:p w14:paraId="490E47D7" w14:textId="77777777" w:rsidR="00E1495E" w:rsidRPr="00E1495E" w:rsidRDefault="00E1495E" w:rsidP="00E1495E">
      <w:r w:rsidRPr="00E1495E">
        <w:t>Epoch 192/200 | Loss: 0.6742</w:t>
      </w:r>
    </w:p>
    <w:p w14:paraId="43E6D54D" w14:textId="77777777" w:rsidR="00E1495E" w:rsidRPr="00E1495E" w:rsidRDefault="00E1495E" w:rsidP="00E1495E">
      <w:r w:rsidRPr="00E1495E">
        <w:t>Epoch 193/200 | Loss: 0.7629</w:t>
      </w:r>
    </w:p>
    <w:p w14:paraId="0991CEC8" w14:textId="77777777" w:rsidR="00E1495E" w:rsidRPr="00E1495E" w:rsidRDefault="00E1495E" w:rsidP="00E1495E">
      <w:r w:rsidRPr="00E1495E">
        <w:t>Epoch 194/200 | Loss: 0.6979</w:t>
      </w:r>
    </w:p>
    <w:p w14:paraId="39B68009" w14:textId="77777777" w:rsidR="00E1495E" w:rsidRPr="00E1495E" w:rsidRDefault="00E1495E" w:rsidP="00E1495E">
      <w:r w:rsidRPr="00E1495E">
        <w:t>Epoch 195/200 | Loss: 0.7241</w:t>
      </w:r>
    </w:p>
    <w:p w14:paraId="295AA7A5" w14:textId="77777777" w:rsidR="00E1495E" w:rsidRPr="00E1495E" w:rsidRDefault="00E1495E" w:rsidP="00E1495E">
      <w:r w:rsidRPr="00E1495E">
        <w:t>Epoch 196/200 | Loss: 0.6974</w:t>
      </w:r>
    </w:p>
    <w:p w14:paraId="15DE3EA2" w14:textId="77777777" w:rsidR="00E1495E" w:rsidRPr="00E1495E" w:rsidRDefault="00E1495E" w:rsidP="00E1495E">
      <w:r w:rsidRPr="00E1495E">
        <w:t>Epoch 197/200 | Loss: 0.7258</w:t>
      </w:r>
    </w:p>
    <w:p w14:paraId="0A159097" w14:textId="77777777" w:rsidR="00E1495E" w:rsidRPr="00E1495E" w:rsidRDefault="00E1495E" w:rsidP="00E1495E">
      <w:r w:rsidRPr="00E1495E">
        <w:t>Epoch 198/200 | Loss: 0.7161</w:t>
      </w:r>
    </w:p>
    <w:p w14:paraId="7858AC1F" w14:textId="77777777" w:rsidR="00E1495E" w:rsidRPr="00E1495E" w:rsidRDefault="00E1495E" w:rsidP="00E1495E">
      <w:r w:rsidRPr="00E1495E">
        <w:t>Epoch 199/200 | Loss: 0.6927</w:t>
      </w:r>
    </w:p>
    <w:p w14:paraId="7CD01519" w14:textId="77777777" w:rsidR="00E1495E" w:rsidRPr="00E1495E" w:rsidRDefault="00E1495E" w:rsidP="00E1495E">
      <w:r w:rsidRPr="00E1495E">
        <w:t>Epoch 200/200 | Loss: 0.7418</w:t>
      </w:r>
    </w:p>
    <w:p w14:paraId="55C65964" w14:textId="77777777" w:rsidR="00E1495E" w:rsidRPr="00E1495E" w:rsidRDefault="00E1495E" w:rsidP="00E1495E">
      <w:r w:rsidRPr="00E1495E">
        <w:drawing>
          <wp:inline distT="0" distB="0" distL="0" distR="0" wp14:anchorId="1143ED5F" wp14:editId="24969C85">
            <wp:extent cx="5731510" cy="2446020"/>
            <wp:effectExtent l="0" t="0" r="2540" b="0"/>
            <wp:docPr id="201566350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02E2A" w14:textId="77777777" w:rsidR="00E1495E" w:rsidRPr="00E1495E" w:rsidRDefault="00E1495E" w:rsidP="00E1495E">
      <w:r w:rsidRPr="00E1495E">
        <w:lastRenderedPageBreak/>
        <w:drawing>
          <wp:inline distT="0" distB="0" distL="0" distR="0" wp14:anchorId="75F60949" wp14:editId="3481784C">
            <wp:extent cx="5731510" cy="2420620"/>
            <wp:effectExtent l="0" t="0" r="2540" b="0"/>
            <wp:docPr id="1162855165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7DD1F" w14:textId="77777777" w:rsidR="00E1495E" w:rsidRPr="00E1495E" w:rsidRDefault="00E1495E" w:rsidP="00E1495E">
      <w:r w:rsidRPr="00E1495E">
        <w:drawing>
          <wp:inline distT="0" distB="0" distL="0" distR="0" wp14:anchorId="7ACF2310" wp14:editId="0B45DDE7">
            <wp:extent cx="5731510" cy="2171700"/>
            <wp:effectExtent l="0" t="0" r="2540" b="0"/>
            <wp:docPr id="1316771138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ABC44" w14:textId="77777777" w:rsidR="00E1495E" w:rsidRPr="00E1495E" w:rsidRDefault="00E1495E" w:rsidP="00E1495E">
      <w:r w:rsidRPr="00E1495E">
        <w:t>Split 2 Accuracy: 0.5714</w:t>
      </w:r>
    </w:p>
    <w:p w14:paraId="1F25338E" w14:textId="77777777" w:rsidR="00E1495E" w:rsidRPr="00E1495E" w:rsidRDefault="00E1495E" w:rsidP="00E1495E">
      <w:r w:rsidRPr="00E1495E">
        <w:lastRenderedPageBreak/>
        <w:drawing>
          <wp:inline distT="0" distB="0" distL="0" distR="0" wp14:anchorId="77810C3A" wp14:editId="56D85AC8">
            <wp:extent cx="4853940" cy="4145280"/>
            <wp:effectExtent l="0" t="0" r="3810" b="7620"/>
            <wp:docPr id="26575833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7808F" w14:textId="77777777" w:rsidR="00E1495E" w:rsidRPr="00E1495E" w:rsidRDefault="00E1495E" w:rsidP="00E1495E">
      <w:r w:rsidRPr="00E1495E">
        <w:drawing>
          <wp:inline distT="0" distB="0" distL="0" distR="0" wp14:anchorId="2CBF112C" wp14:editId="260EB5F6">
            <wp:extent cx="5181600" cy="4145280"/>
            <wp:effectExtent l="0" t="0" r="0" b="7620"/>
            <wp:docPr id="1457740013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BF411" w14:textId="77777777" w:rsidR="00E1495E" w:rsidRPr="00E1495E" w:rsidRDefault="00E1495E" w:rsidP="00E1495E"/>
    <w:p w14:paraId="71DF35C5" w14:textId="77777777" w:rsidR="00E1495E" w:rsidRPr="00E1495E" w:rsidRDefault="00E1495E" w:rsidP="00E1495E">
      <w:r w:rsidRPr="00E1495E">
        <w:lastRenderedPageBreak/>
        <w:t>=== ENV2 Split 3/5 ===</w:t>
      </w:r>
    </w:p>
    <w:p w14:paraId="59D8025C" w14:textId="77777777" w:rsidR="00E1495E" w:rsidRPr="00E1495E" w:rsidRDefault="00E1495E" w:rsidP="00E1495E">
      <w:hyperlink r:id="rId145" w:anchor="line=1667" w:history="1">
        <w:r w:rsidRPr="00E1495E">
          <w:rPr>
            <w:rStyle w:val="Hyperlink"/>
          </w:rPr>
          <w:t>C:\Users\sansk\miniconda3\Lib\site-packages\scipy\signal\_spectral_py.py:1668</w:t>
        </w:r>
      </w:hyperlink>
      <w:r w:rsidRPr="00E1495E">
        <w:t>: RuntimeWarning: invalid value encountered in divide</w:t>
      </w:r>
    </w:p>
    <w:p w14:paraId="4EDF76E3" w14:textId="77777777" w:rsidR="00E1495E" w:rsidRPr="00E1495E" w:rsidRDefault="00E1495E" w:rsidP="00E1495E">
      <w:r w:rsidRPr="00E1495E">
        <w:t xml:space="preserve">  Cxy = np.abs(Pxy)**2 / Pxx / Pyy</w:t>
      </w:r>
    </w:p>
    <w:p w14:paraId="6DE0B8C8" w14:textId="08E39610" w:rsidR="00E1495E" w:rsidRPr="00E1495E" w:rsidRDefault="00E1495E" w:rsidP="00E1495E">
      <w:r w:rsidRPr="00E1495E">
        <w:t xml:space="preserve">After oversampling, class counts: Counter({1: </w:t>
      </w:r>
      <w:r w:rsidR="00C31818" w:rsidRPr="00C31818">
        <w:t>44, 0: 44</w:t>
      </w:r>
      <w:r w:rsidRPr="00E1495E">
        <w:t>43, 0: 43})</w:t>
      </w:r>
    </w:p>
    <w:p w14:paraId="611DB416" w14:textId="77777777" w:rsidR="00E1495E" w:rsidRPr="00E1495E" w:rsidRDefault="00E1495E" w:rsidP="00E1495E">
      <w:hyperlink r:id="rId146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4B928B54" w14:textId="77777777" w:rsidR="00E1495E" w:rsidRPr="00E1495E" w:rsidRDefault="00E1495E" w:rsidP="00E1495E">
      <w:r w:rsidRPr="00E1495E">
        <w:t xml:space="preserve">  warnings.warn(out)</w:t>
      </w:r>
    </w:p>
    <w:p w14:paraId="4FF7FF77" w14:textId="77777777" w:rsidR="00C31818" w:rsidRPr="00C31818" w:rsidRDefault="00C31818" w:rsidP="00C31818">
      <w:r w:rsidRPr="00C31818">
        <w:t>Epoch 1/100 | Loss: 0.7237</w:t>
      </w:r>
    </w:p>
    <w:p w14:paraId="78104BEC" w14:textId="77777777" w:rsidR="00C31818" w:rsidRPr="00C31818" w:rsidRDefault="00C31818" w:rsidP="00C31818">
      <w:r w:rsidRPr="00C31818">
        <w:t>Epoch 2/100 | Loss: 0.7427</w:t>
      </w:r>
    </w:p>
    <w:p w14:paraId="243D98D1" w14:textId="77777777" w:rsidR="00C31818" w:rsidRPr="00C31818" w:rsidRDefault="00C31818" w:rsidP="00C31818">
      <w:r w:rsidRPr="00C31818">
        <w:t>Epoch 3/100 | Loss: 0.7480</w:t>
      </w:r>
    </w:p>
    <w:p w14:paraId="6A1C5BF8" w14:textId="77777777" w:rsidR="00C31818" w:rsidRPr="00C31818" w:rsidRDefault="00C31818" w:rsidP="00C31818">
      <w:r w:rsidRPr="00C31818">
        <w:t>Epoch 4/100 | Loss: 0.7460</w:t>
      </w:r>
    </w:p>
    <w:p w14:paraId="5D013553" w14:textId="77777777" w:rsidR="00C31818" w:rsidRPr="00C31818" w:rsidRDefault="00C31818" w:rsidP="00C31818">
      <w:r w:rsidRPr="00C31818">
        <w:t>Epoch 5/100 | Loss: 0.7324</w:t>
      </w:r>
    </w:p>
    <w:p w14:paraId="12679123" w14:textId="77777777" w:rsidR="00C31818" w:rsidRPr="00C31818" w:rsidRDefault="00C31818" w:rsidP="00C31818">
      <w:r w:rsidRPr="00C31818">
        <w:t>Epoch 6/100 | Loss: 0.7158</w:t>
      </w:r>
    </w:p>
    <w:p w14:paraId="2A37B958" w14:textId="77777777" w:rsidR="00C31818" w:rsidRPr="00C31818" w:rsidRDefault="00C31818" w:rsidP="00C31818">
      <w:r w:rsidRPr="00C31818">
        <w:t>Epoch 7/100 | Loss: 0.7013</w:t>
      </w:r>
    </w:p>
    <w:p w14:paraId="36CE1F57" w14:textId="77777777" w:rsidR="00C31818" w:rsidRPr="00C31818" w:rsidRDefault="00C31818" w:rsidP="00C31818">
      <w:r w:rsidRPr="00C31818">
        <w:t>Epoch 8/100 | Loss: 0.7541</w:t>
      </w:r>
    </w:p>
    <w:p w14:paraId="1C951331" w14:textId="77777777" w:rsidR="00C31818" w:rsidRPr="00C31818" w:rsidRDefault="00C31818" w:rsidP="00C31818">
      <w:r w:rsidRPr="00C31818">
        <w:t>Epoch 9/100 | Loss: 0.7517</w:t>
      </w:r>
    </w:p>
    <w:p w14:paraId="1E0DF653" w14:textId="77777777" w:rsidR="00C31818" w:rsidRPr="00C31818" w:rsidRDefault="00C31818" w:rsidP="00C31818">
      <w:r w:rsidRPr="00C31818">
        <w:t>Epoch 10/100 | Loss: 0.7268</w:t>
      </w:r>
    </w:p>
    <w:p w14:paraId="18AF987C" w14:textId="77777777" w:rsidR="00C31818" w:rsidRPr="00C31818" w:rsidRDefault="00C31818" w:rsidP="00C31818">
      <w:r w:rsidRPr="00C31818">
        <w:t>Epoch 11/100 | Loss: 0.7421</w:t>
      </w:r>
    </w:p>
    <w:p w14:paraId="237987B8" w14:textId="77777777" w:rsidR="00C31818" w:rsidRPr="00C31818" w:rsidRDefault="00C31818" w:rsidP="00C31818">
      <w:r w:rsidRPr="00C31818">
        <w:t>Epoch 12/100 | Loss: 0.7655</w:t>
      </w:r>
    </w:p>
    <w:p w14:paraId="085859F1" w14:textId="77777777" w:rsidR="00C31818" w:rsidRPr="00C31818" w:rsidRDefault="00C31818" w:rsidP="00C31818">
      <w:r w:rsidRPr="00C31818">
        <w:t>Epoch 13/100 | Loss: 0.7306</w:t>
      </w:r>
    </w:p>
    <w:p w14:paraId="407F1997" w14:textId="77777777" w:rsidR="00C31818" w:rsidRPr="00C31818" w:rsidRDefault="00C31818" w:rsidP="00C31818">
      <w:r w:rsidRPr="00C31818">
        <w:t>Epoch 14/100 | Loss: 0.7298</w:t>
      </w:r>
    </w:p>
    <w:p w14:paraId="670581AE" w14:textId="77777777" w:rsidR="00C31818" w:rsidRPr="00C31818" w:rsidRDefault="00C31818" w:rsidP="00C31818">
      <w:r w:rsidRPr="00C31818">
        <w:t>Epoch 15/100 | Loss: 0.7696</w:t>
      </w:r>
    </w:p>
    <w:p w14:paraId="594CE985" w14:textId="77777777" w:rsidR="00C31818" w:rsidRPr="00C31818" w:rsidRDefault="00C31818" w:rsidP="00C31818">
      <w:r w:rsidRPr="00C31818">
        <w:t>Epoch 16/100 | Loss: 0.7072</w:t>
      </w:r>
    </w:p>
    <w:p w14:paraId="76A77013" w14:textId="77777777" w:rsidR="00C31818" w:rsidRPr="00C31818" w:rsidRDefault="00C31818" w:rsidP="00C31818">
      <w:r w:rsidRPr="00C31818">
        <w:t>Epoch 17/100 | Loss: 0.7157</w:t>
      </w:r>
    </w:p>
    <w:p w14:paraId="1083842A" w14:textId="77777777" w:rsidR="00C31818" w:rsidRPr="00C31818" w:rsidRDefault="00C31818" w:rsidP="00C31818">
      <w:r w:rsidRPr="00C31818">
        <w:t>Epoch 18/100 | Loss: 0.6947</w:t>
      </w:r>
    </w:p>
    <w:p w14:paraId="2071EB18" w14:textId="77777777" w:rsidR="00C31818" w:rsidRPr="00C31818" w:rsidRDefault="00C31818" w:rsidP="00C31818">
      <w:r w:rsidRPr="00C31818">
        <w:t>Epoch 19/100 | Loss: 0.7460</w:t>
      </w:r>
    </w:p>
    <w:p w14:paraId="4D54B529" w14:textId="77777777" w:rsidR="00C31818" w:rsidRPr="00C31818" w:rsidRDefault="00C31818" w:rsidP="00C31818">
      <w:r w:rsidRPr="00C31818">
        <w:t>Epoch 20/100 | Loss: 0.7785</w:t>
      </w:r>
    </w:p>
    <w:p w14:paraId="45B6BDA3" w14:textId="77777777" w:rsidR="00C31818" w:rsidRPr="00C31818" w:rsidRDefault="00C31818" w:rsidP="00C31818">
      <w:r w:rsidRPr="00C31818">
        <w:t>Epoch 21/100 | Loss: 0.7038</w:t>
      </w:r>
    </w:p>
    <w:p w14:paraId="0E95E498" w14:textId="77777777" w:rsidR="00C31818" w:rsidRPr="00C31818" w:rsidRDefault="00C31818" w:rsidP="00C31818">
      <w:r w:rsidRPr="00C31818">
        <w:t>Epoch 22/100 | Loss: 0.7445</w:t>
      </w:r>
    </w:p>
    <w:p w14:paraId="276F4E8C" w14:textId="77777777" w:rsidR="00C31818" w:rsidRPr="00C31818" w:rsidRDefault="00C31818" w:rsidP="00C31818">
      <w:r w:rsidRPr="00C31818">
        <w:t>Epoch 23/100 | Loss: 0.7614</w:t>
      </w:r>
    </w:p>
    <w:p w14:paraId="74251497" w14:textId="77777777" w:rsidR="00C31818" w:rsidRPr="00C31818" w:rsidRDefault="00C31818" w:rsidP="00C31818">
      <w:r w:rsidRPr="00C31818">
        <w:t>Epoch 24/100 | Loss: 0.7378</w:t>
      </w:r>
    </w:p>
    <w:p w14:paraId="4D93ECDA" w14:textId="77777777" w:rsidR="00C31818" w:rsidRPr="00C31818" w:rsidRDefault="00C31818" w:rsidP="00C31818">
      <w:r w:rsidRPr="00C31818">
        <w:t>Epoch 25/100 | Loss: 0.7360</w:t>
      </w:r>
    </w:p>
    <w:p w14:paraId="3EF234BF" w14:textId="77777777" w:rsidR="00C31818" w:rsidRPr="00C31818" w:rsidRDefault="00C31818" w:rsidP="00C31818">
      <w:r w:rsidRPr="00C31818">
        <w:t>Epoch 26/100 | Loss: 0.7178</w:t>
      </w:r>
    </w:p>
    <w:p w14:paraId="6CDE5D26" w14:textId="77777777" w:rsidR="00C31818" w:rsidRPr="00C31818" w:rsidRDefault="00C31818" w:rsidP="00C31818">
      <w:r w:rsidRPr="00C31818">
        <w:t>Epoch 27/100 | Loss: 0.7202</w:t>
      </w:r>
    </w:p>
    <w:p w14:paraId="29A86BE0" w14:textId="77777777" w:rsidR="00C31818" w:rsidRPr="00C31818" w:rsidRDefault="00C31818" w:rsidP="00C31818">
      <w:r w:rsidRPr="00C31818">
        <w:t>Epoch 28/100 | Loss: 0.7423</w:t>
      </w:r>
    </w:p>
    <w:p w14:paraId="3D3F2799" w14:textId="77777777" w:rsidR="00C31818" w:rsidRPr="00C31818" w:rsidRDefault="00C31818" w:rsidP="00C31818">
      <w:r w:rsidRPr="00C31818">
        <w:t>Epoch 29/100 | Loss: 0.7003</w:t>
      </w:r>
    </w:p>
    <w:p w14:paraId="3ADEED67" w14:textId="77777777" w:rsidR="00C31818" w:rsidRPr="00C31818" w:rsidRDefault="00C31818" w:rsidP="00C31818">
      <w:r w:rsidRPr="00C31818">
        <w:t>Epoch 30/100 | Loss: 0.6893</w:t>
      </w:r>
    </w:p>
    <w:p w14:paraId="15465393" w14:textId="77777777" w:rsidR="00C31818" w:rsidRPr="00C31818" w:rsidRDefault="00C31818" w:rsidP="00C31818">
      <w:r w:rsidRPr="00C31818">
        <w:t>Epoch 31/100 | Loss: 0.7449</w:t>
      </w:r>
    </w:p>
    <w:p w14:paraId="4600E8FF" w14:textId="77777777" w:rsidR="00C31818" w:rsidRPr="00C31818" w:rsidRDefault="00C31818" w:rsidP="00C31818">
      <w:r w:rsidRPr="00C31818">
        <w:t>Epoch 32/100 | Loss: 0.7085</w:t>
      </w:r>
    </w:p>
    <w:p w14:paraId="2BF75A20" w14:textId="77777777" w:rsidR="00C31818" w:rsidRPr="00C31818" w:rsidRDefault="00C31818" w:rsidP="00C31818">
      <w:r w:rsidRPr="00C31818">
        <w:t>Epoch 33/100 | Loss: 0.7884</w:t>
      </w:r>
    </w:p>
    <w:p w14:paraId="4B494F26" w14:textId="77777777" w:rsidR="00C31818" w:rsidRPr="00C31818" w:rsidRDefault="00C31818" w:rsidP="00C31818">
      <w:r w:rsidRPr="00C31818">
        <w:t>Epoch 34/100 | Loss: 0.7629</w:t>
      </w:r>
    </w:p>
    <w:p w14:paraId="566E3042" w14:textId="77777777" w:rsidR="00C31818" w:rsidRPr="00C31818" w:rsidRDefault="00C31818" w:rsidP="00C31818">
      <w:r w:rsidRPr="00C31818">
        <w:t>Epoch 35/100 | Loss: 0.6916</w:t>
      </w:r>
    </w:p>
    <w:p w14:paraId="5C3E2A71" w14:textId="77777777" w:rsidR="00C31818" w:rsidRPr="00C31818" w:rsidRDefault="00C31818" w:rsidP="00C31818">
      <w:r w:rsidRPr="00C31818">
        <w:t>Epoch 36/100 | Loss: 0.6734</w:t>
      </w:r>
    </w:p>
    <w:p w14:paraId="57EF226B" w14:textId="77777777" w:rsidR="00C31818" w:rsidRPr="00C31818" w:rsidRDefault="00C31818" w:rsidP="00C31818">
      <w:r w:rsidRPr="00C31818">
        <w:t>Epoch 37/100 | Loss: 0.7062</w:t>
      </w:r>
    </w:p>
    <w:p w14:paraId="0C0835E5" w14:textId="77777777" w:rsidR="00C31818" w:rsidRPr="00C31818" w:rsidRDefault="00C31818" w:rsidP="00C31818">
      <w:r w:rsidRPr="00C31818">
        <w:t>Epoch 38/100 | Loss: 0.6956</w:t>
      </w:r>
    </w:p>
    <w:p w14:paraId="32084F8F" w14:textId="77777777" w:rsidR="00C31818" w:rsidRPr="00C31818" w:rsidRDefault="00C31818" w:rsidP="00C31818">
      <w:r w:rsidRPr="00C31818">
        <w:t>Epoch 39/100 | Loss: 0.7209</w:t>
      </w:r>
    </w:p>
    <w:p w14:paraId="03E0F1BA" w14:textId="77777777" w:rsidR="00C31818" w:rsidRPr="00C31818" w:rsidRDefault="00C31818" w:rsidP="00C31818">
      <w:r w:rsidRPr="00C31818">
        <w:t>Epoch 40/100 | Loss: 0.7278</w:t>
      </w:r>
    </w:p>
    <w:p w14:paraId="67A618B3" w14:textId="77777777" w:rsidR="00C31818" w:rsidRPr="00C31818" w:rsidRDefault="00C31818" w:rsidP="00C31818">
      <w:r w:rsidRPr="00C31818">
        <w:t>Epoch 41/100 | Loss: 0.6961</w:t>
      </w:r>
    </w:p>
    <w:p w14:paraId="6A0E8AB4" w14:textId="77777777" w:rsidR="00C31818" w:rsidRPr="00C31818" w:rsidRDefault="00C31818" w:rsidP="00C31818">
      <w:r w:rsidRPr="00C31818">
        <w:t>Epoch 42/100 | Loss: 0.7174</w:t>
      </w:r>
    </w:p>
    <w:p w14:paraId="4AEC0903" w14:textId="77777777" w:rsidR="00C31818" w:rsidRPr="00C31818" w:rsidRDefault="00C31818" w:rsidP="00C31818">
      <w:r w:rsidRPr="00C31818">
        <w:t>Epoch 43/100 | Loss: 0.7051</w:t>
      </w:r>
    </w:p>
    <w:p w14:paraId="5C2287F6" w14:textId="77777777" w:rsidR="00C31818" w:rsidRPr="00C31818" w:rsidRDefault="00C31818" w:rsidP="00C31818">
      <w:r w:rsidRPr="00C31818">
        <w:t>Epoch 44/100 | Loss: 0.7275</w:t>
      </w:r>
    </w:p>
    <w:p w14:paraId="33C6DA56" w14:textId="77777777" w:rsidR="00C31818" w:rsidRPr="00C31818" w:rsidRDefault="00C31818" w:rsidP="00C31818">
      <w:r w:rsidRPr="00C31818">
        <w:t>Epoch 45/100 | Loss: 0.6511</w:t>
      </w:r>
    </w:p>
    <w:p w14:paraId="6EB2D348" w14:textId="77777777" w:rsidR="00C31818" w:rsidRPr="00C31818" w:rsidRDefault="00C31818" w:rsidP="00C31818">
      <w:r w:rsidRPr="00C31818">
        <w:t>Epoch 46/100 | Loss: 0.6529</w:t>
      </w:r>
    </w:p>
    <w:p w14:paraId="5D605A47" w14:textId="77777777" w:rsidR="00C31818" w:rsidRPr="00C31818" w:rsidRDefault="00C31818" w:rsidP="00C31818">
      <w:r w:rsidRPr="00C31818">
        <w:t>Epoch 47/100 | Loss: 0.6614</w:t>
      </w:r>
    </w:p>
    <w:p w14:paraId="54745000" w14:textId="77777777" w:rsidR="00C31818" w:rsidRPr="00C31818" w:rsidRDefault="00C31818" w:rsidP="00C31818">
      <w:r w:rsidRPr="00C31818">
        <w:t>Epoch 48/100 | Loss: 0.7098</w:t>
      </w:r>
    </w:p>
    <w:p w14:paraId="0D2DF3A8" w14:textId="77777777" w:rsidR="00C31818" w:rsidRPr="00C31818" w:rsidRDefault="00C31818" w:rsidP="00C31818">
      <w:r w:rsidRPr="00C31818">
        <w:t>Epoch 49/100 | Loss: 0.6490</w:t>
      </w:r>
    </w:p>
    <w:p w14:paraId="36E93DD6" w14:textId="77777777" w:rsidR="00C31818" w:rsidRPr="00C31818" w:rsidRDefault="00C31818" w:rsidP="00C31818">
      <w:r w:rsidRPr="00C31818">
        <w:t>Epoch 50/100 | Loss: 0.7513</w:t>
      </w:r>
    </w:p>
    <w:p w14:paraId="2CF6115C" w14:textId="77777777" w:rsidR="00C31818" w:rsidRPr="00C31818" w:rsidRDefault="00C31818" w:rsidP="00C31818">
      <w:r w:rsidRPr="00C31818">
        <w:t>Epoch 51/100 | Loss: 0.7180</w:t>
      </w:r>
    </w:p>
    <w:p w14:paraId="7704CF5C" w14:textId="77777777" w:rsidR="00C31818" w:rsidRPr="00C31818" w:rsidRDefault="00C31818" w:rsidP="00C31818">
      <w:r w:rsidRPr="00C31818">
        <w:t>Epoch 52/100 | Loss: 0.6670</w:t>
      </w:r>
    </w:p>
    <w:p w14:paraId="0E93ED91" w14:textId="77777777" w:rsidR="00C31818" w:rsidRPr="00C31818" w:rsidRDefault="00C31818" w:rsidP="00C31818">
      <w:r w:rsidRPr="00C31818">
        <w:t>Epoch 53/100 | Loss: 0.6686</w:t>
      </w:r>
    </w:p>
    <w:p w14:paraId="5C0D91F1" w14:textId="77777777" w:rsidR="00C31818" w:rsidRPr="00C31818" w:rsidRDefault="00C31818" w:rsidP="00C31818">
      <w:r w:rsidRPr="00C31818">
        <w:t>Epoch 54/100 | Loss: 0.6777</w:t>
      </w:r>
    </w:p>
    <w:p w14:paraId="0FA4A238" w14:textId="77777777" w:rsidR="00C31818" w:rsidRPr="00C31818" w:rsidRDefault="00C31818" w:rsidP="00C31818">
      <w:r w:rsidRPr="00C31818">
        <w:t>Epoch 55/100 | Loss: 0.6876</w:t>
      </w:r>
    </w:p>
    <w:p w14:paraId="39F005C0" w14:textId="77777777" w:rsidR="00C31818" w:rsidRPr="00C31818" w:rsidRDefault="00C31818" w:rsidP="00C31818">
      <w:r w:rsidRPr="00C31818">
        <w:t>Epoch 56/100 | Loss: 0.6876</w:t>
      </w:r>
    </w:p>
    <w:p w14:paraId="4819748F" w14:textId="77777777" w:rsidR="00C31818" w:rsidRPr="00C31818" w:rsidRDefault="00C31818" w:rsidP="00C31818">
      <w:r w:rsidRPr="00C31818">
        <w:t>Epoch 57/100 | Loss: 0.6938</w:t>
      </w:r>
    </w:p>
    <w:p w14:paraId="13997BAD" w14:textId="77777777" w:rsidR="00C31818" w:rsidRPr="00C31818" w:rsidRDefault="00C31818" w:rsidP="00C31818">
      <w:r w:rsidRPr="00C31818">
        <w:t>Epoch 58/100 | Loss: 0.7160</w:t>
      </w:r>
    </w:p>
    <w:p w14:paraId="022A5AA4" w14:textId="77777777" w:rsidR="00C31818" w:rsidRPr="00C31818" w:rsidRDefault="00C31818" w:rsidP="00C31818">
      <w:r w:rsidRPr="00C31818">
        <w:t>Epoch 59/100 | Loss: 0.6722</w:t>
      </w:r>
    </w:p>
    <w:p w14:paraId="2DE4014C" w14:textId="77777777" w:rsidR="00C31818" w:rsidRPr="00C31818" w:rsidRDefault="00C31818" w:rsidP="00C31818">
      <w:r w:rsidRPr="00C31818">
        <w:t>Epoch 60/100 | Loss: 0.6832</w:t>
      </w:r>
    </w:p>
    <w:p w14:paraId="1F129189" w14:textId="77777777" w:rsidR="00C31818" w:rsidRPr="00C31818" w:rsidRDefault="00C31818" w:rsidP="00C31818">
      <w:r w:rsidRPr="00C31818">
        <w:t>Epoch 61/100 | Loss: 0.6560</w:t>
      </w:r>
    </w:p>
    <w:p w14:paraId="266605D8" w14:textId="77777777" w:rsidR="00C31818" w:rsidRPr="00C31818" w:rsidRDefault="00C31818" w:rsidP="00C31818">
      <w:r w:rsidRPr="00C31818">
        <w:t>Epoch 62/100 | Loss: 0.7106</w:t>
      </w:r>
    </w:p>
    <w:p w14:paraId="32FAF77A" w14:textId="77777777" w:rsidR="00C31818" w:rsidRPr="00C31818" w:rsidRDefault="00C31818" w:rsidP="00C31818">
      <w:r w:rsidRPr="00C31818">
        <w:t>Epoch 63/100 | Loss: 0.7419</w:t>
      </w:r>
    </w:p>
    <w:p w14:paraId="60F4CC26" w14:textId="77777777" w:rsidR="00C31818" w:rsidRPr="00C31818" w:rsidRDefault="00C31818" w:rsidP="00C31818">
      <w:r w:rsidRPr="00C31818">
        <w:t>Epoch 64/100 | Loss: 0.6822</w:t>
      </w:r>
    </w:p>
    <w:p w14:paraId="2A48BCED" w14:textId="77777777" w:rsidR="00C31818" w:rsidRPr="00C31818" w:rsidRDefault="00C31818" w:rsidP="00C31818">
      <w:r w:rsidRPr="00C31818">
        <w:t>Epoch 65/100 | Loss: 0.6704</w:t>
      </w:r>
    </w:p>
    <w:p w14:paraId="438491E3" w14:textId="77777777" w:rsidR="00C31818" w:rsidRPr="00C31818" w:rsidRDefault="00C31818" w:rsidP="00C31818">
      <w:r w:rsidRPr="00C31818">
        <w:t>Epoch 66/100 | Loss: 0.7245</w:t>
      </w:r>
    </w:p>
    <w:p w14:paraId="4FDD775F" w14:textId="77777777" w:rsidR="00C31818" w:rsidRPr="00C31818" w:rsidRDefault="00C31818" w:rsidP="00C31818">
      <w:r w:rsidRPr="00C31818">
        <w:t>Epoch 67/100 | Loss: 0.6981</w:t>
      </w:r>
    </w:p>
    <w:p w14:paraId="7E396368" w14:textId="77777777" w:rsidR="00C31818" w:rsidRPr="00C31818" w:rsidRDefault="00C31818" w:rsidP="00C31818">
      <w:r w:rsidRPr="00C31818">
        <w:t>Epoch 68/100 | Loss: 0.6899</w:t>
      </w:r>
    </w:p>
    <w:p w14:paraId="7AA77C32" w14:textId="77777777" w:rsidR="00C31818" w:rsidRPr="00C31818" w:rsidRDefault="00C31818" w:rsidP="00C31818">
      <w:r w:rsidRPr="00C31818">
        <w:t>Epoch 69/100 | Loss: 0.6863</w:t>
      </w:r>
    </w:p>
    <w:p w14:paraId="06548E44" w14:textId="77777777" w:rsidR="00C31818" w:rsidRPr="00C31818" w:rsidRDefault="00C31818" w:rsidP="00C31818">
      <w:r w:rsidRPr="00C31818">
        <w:t>Epoch 70/100 | Loss: 0.6901</w:t>
      </w:r>
    </w:p>
    <w:p w14:paraId="74E2832B" w14:textId="77777777" w:rsidR="00C31818" w:rsidRPr="00C31818" w:rsidRDefault="00C31818" w:rsidP="00C31818">
      <w:r w:rsidRPr="00C31818">
        <w:t>Epoch 71/100 | Loss: 0.6867</w:t>
      </w:r>
    </w:p>
    <w:p w14:paraId="30CEF8DD" w14:textId="77777777" w:rsidR="00C31818" w:rsidRPr="00C31818" w:rsidRDefault="00C31818" w:rsidP="00C31818">
      <w:r w:rsidRPr="00C31818">
        <w:t>Epoch 72/100 | Loss: 0.6487</w:t>
      </w:r>
    </w:p>
    <w:p w14:paraId="0F2E1406" w14:textId="77777777" w:rsidR="00C31818" w:rsidRPr="00C31818" w:rsidRDefault="00C31818" w:rsidP="00C31818">
      <w:r w:rsidRPr="00C31818">
        <w:t>Epoch 73/100 | Loss: 0.6728</w:t>
      </w:r>
    </w:p>
    <w:p w14:paraId="75C2E692" w14:textId="77777777" w:rsidR="00C31818" w:rsidRPr="00C31818" w:rsidRDefault="00C31818" w:rsidP="00C31818">
      <w:r w:rsidRPr="00C31818">
        <w:t>Epoch 74/100 | Loss: 0.6862</w:t>
      </w:r>
    </w:p>
    <w:p w14:paraId="51145850" w14:textId="77777777" w:rsidR="00C31818" w:rsidRPr="00C31818" w:rsidRDefault="00C31818" w:rsidP="00C31818">
      <w:r w:rsidRPr="00C31818">
        <w:t>Epoch 75/100 | Loss: 0.7102</w:t>
      </w:r>
    </w:p>
    <w:p w14:paraId="148CD6D9" w14:textId="77777777" w:rsidR="00C31818" w:rsidRPr="00C31818" w:rsidRDefault="00C31818" w:rsidP="00C31818">
      <w:r w:rsidRPr="00C31818">
        <w:t>Epoch 76/100 | Loss: 0.6561</w:t>
      </w:r>
    </w:p>
    <w:p w14:paraId="7A1AF7E1" w14:textId="77777777" w:rsidR="00C31818" w:rsidRPr="00C31818" w:rsidRDefault="00C31818" w:rsidP="00C31818">
      <w:r w:rsidRPr="00C31818">
        <w:t>Epoch 77/100 | Loss: 0.7013</w:t>
      </w:r>
    </w:p>
    <w:p w14:paraId="77A463A7" w14:textId="77777777" w:rsidR="00C31818" w:rsidRPr="00C31818" w:rsidRDefault="00C31818" w:rsidP="00C31818">
      <w:r w:rsidRPr="00C31818">
        <w:t>Epoch 78/100 | Loss: 0.6934</w:t>
      </w:r>
    </w:p>
    <w:p w14:paraId="788FF3AD" w14:textId="77777777" w:rsidR="00C31818" w:rsidRPr="00C31818" w:rsidRDefault="00C31818" w:rsidP="00C31818">
      <w:r w:rsidRPr="00C31818">
        <w:t>Epoch 79/100 | Loss: 0.6641</w:t>
      </w:r>
    </w:p>
    <w:p w14:paraId="45843759" w14:textId="77777777" w:rsidR="00C31818" w:rsidRPr="00C31818" w:rsidRDefault="00C31818" w:rsidP="00C31818">
      <w:r w:rsidRPr="00C31818">
        <w:t>Epoch 80/100 | Loss: 0.6483</w:t>
      </w:r>
    </w:p>
    <w:p w14:paraId="7C4C22C7" w14:textId="77777777" w:rsidR="00C31818" w:rsidRPr="00C31818" w:rsidRDefault="00C31818" w:rsidP="00C31818">
      <w:r w:rsidRPr="00C31818">
        <w:t>Epoch 81/100 | Loss: 0.7005</w:t>
      </w:r>
    </w:p>
    <w:p w14:paraId="0FDF1725" w14:textId="77777777" w:rsidR="00C31818" w:rsidRPr="00C31818" w:rsidRDefault="00C31818" w:rsidP="00C31818">
      <w:r w:rsidRPr="00C31818">
        <w:t>Epoch 82/100 | Loss: 0.6229</w:t>
      </w:r>
    </w:p>
    <w:p w14:paraId="7C879AD0" w14:textId="77777777" w:rsidR="00C31818" w:rsidRPr="00C31818" w:rsidRDefault="00C31818" w:rsidP="00C31818">
      <w:r w:rsidRPr="00C31818">
        <w:t>Epoch 83/100 | Loss: 0.6630</w:t>
      </w:r>
    </w:p>
    <w:p w14:paraId="794B1C7D" w14:textId="77777777" w:rsidR="00C31818" w:rsidRPr="00C31818" w:rsidRDefault="00C31818" w:rsidP="00C31818">
      <w:r w:rsidRPr="00C31818">
        <w:t>Epoch 84/100 | Loss: 0.6828</w:t>
      </w:r>
    </w:p>
    <w:p w14:paraId="5190DC39" w14:textId="77777777" w:rsidR="00C31818" w:rsidRPr="00C31818" w:rsidRDefault="00C31818" w:rsidP="00C31818">
      <w:r w:rsidRPr="00C31818">
        <w:t>Epoch 85/100 | Loss: 0.6894</w:t>
      </w:r>
    </w:p>
    <w:p w14:paraId="3D5D5771" w14:textId="77777777" w:rsidR="00C31818" w:rsidRPr="00C31818" w:rsidRDefault="00C31818" w:rsidP="00C31818">
      <w:r w:rsidRPr="00C31818">
        <w:t>Epoch 86/100 | Loss: 0.6785</w:t>
      </w:r>
    </w:p>
    <w:p w14:paraId="40F050A2" w14:textId="77777777" w:rsidR="00C31818" w:rsidRPr="00C31818" w:rsidRDefault="00C31818" w:rsidP="00C31818">
      <w:r w:rsidRPr="00C31818">
        <w:t>Epoch 87/100 | Loss: 0.7077</w:t>
      </w:r>
    </w:p>
    <w:p w14:paraId="5E5234BC" w14:textId="77777777" w:rsidR="00C31818" w:rsidRPr="00C31818" w:rsidRDefault="00C31818" w:rsidP="00C31818">
      <w:r w:rsidRPr="00C31818">
        <w:t>Epoch 88/100 | Loss: 0.7403</w:t>
      </w:r>
    </w:p>
    <w:p w14:paraId="12BE00FE" w14:textId="77777777" w:rsidR="00C31818" w:rsidRPr="00C31818" w:rsidRDefault="00C31818" w:rsidP="00C31818">
      <w:r w:rsidRPr="00C31818">
        <w:t>Epoch 89/100 | Loss: 0.6589</w:t>
      </w:r>
    </w:p>
    <w:p w14:paraId="1E38CAF2" w14:textId="77777777" w:rsidR="00C31818" w:rsidRPr="00C31818" w:rsidRDefault="00C31818" w:rsidP="00C31818">
      <w:r w:rsidRPr="00C31818">
        <w:t>Epoch 90/100 | Loss: 0.6314</w:t>
      </w:r>
    </w:p>
    <w:p w14:paraId="03CE6203" w14:textId="77777777" w:rsidR="00C31818" w:rsidRPr="00C31818" w:rsidRDefault="00C31818" w:rsidP="00C31818">
      <w:r w:rsidRPr="00C31818">
        <w:t>Epoch 91/100 | Loss: 0.6470</w:t>
      </w:r>
    </w:p>
    <w:p w14:paraId="1F92B421" w14:textId="77777777" w:rsidR="00C31818" w:rsidRPr="00C31818" w:rsidRDefault="00C31818" w:rsidP="00C31818">
      <w:r w:rsidRPr="00C31818">
        <w:t>Epoch 92/100 | Loss: 0.6292</w:t>
      </w:r>
    </w:p>
    <w:p w14:paraId="5A1521D0" w14:textId="77777777" w:rsidR="00C31818" w:rsidRPr="00C31818" w:rsidRDefault="00C31818" w:rsidP="00C31818">
      <w:r w:rsidRPr="00C31818">
        <w:t>Epoch 93/100 | Loss: 0.6588</w:t>
      </w:r>
    </w:p>
    <w:p w14:paraId="77BF21DE" w14:textId="77777777" w:rsidR="00C31818" w:rsidRPr="00C31818" w:rsidRDefault="00C31818" w:rsidP="00C31818">
      <w:r w:rsidRPr="00C31818">
        <w:t>Epoch 94/100 | Loss: 0.6579</w:t>
      </w:r>
    </w:p>
    <w:p w14:paraId="7A8344C5" w14:textId="77777777" w:rsidR="00C31818" w:rsidRPr="00C31818" w:rsidRDefault="00C31818" w:rsidP="00C31818">
      <w:r w:rsidRPr="00C31818">
        <w:t>Epoch 95/100 | Loss: 0.6564</w:t>
      </w:r>
    </w:p>
    <w:p w14:paraId="18F234FA" w14:textId="77777777" w:rsidR="00C31818" w:rsidRPr="00C31818" w:rsidRDefault="00C31818" w:rsidP="00C31818">
      <w:r w:rsidRPr="00C31818">
        <w:t>Epoch 96/100 | Loss: 0.6433</w:t>
      </w:r>
    </w:p>
    <w:p w14:paraId="1EE71498" w14:textId="77777777" w:rsidR="00C31818" w:rsidRPr="00C31818" w:rsidRDefault="00C31818" w:rsidP="00C31818">
      <w:r w:rsidRPr="00C31818">
        <w:t>Epoch 97/100 | Loss: 0.7016</w:t>
      </w:r>
    </w:p>
    <w:p w14:paraId="220DC06C" w14:textId="77777777" w:rsidR="00C31818" w:rsidRPr="00C31818" w:rsidRDefault="00C31818" w:rsidP="00C31818">
      <w:r w:rsidRPr="00C31818">
        <w:t>Epoch 98/100 | Loss: 0.6461</w:t>
      </w:r>
    </w:p>
    <w:p w14:paraId="049BA15E" w14:textId="77777777" w:rsidR="00C31818" w:rsidRPr="00C31818" w:rsidRDefault="00C31818" w:rsidP="00C31818">
      <w:r w:rsidRPr="00C31818">
        <w:t>Epoch 99/100 | Loss: 0.6793</w:t>
      </w:r>
    </w:p>
    <w:p w14:paraId="618A341D" w14:textId="77777777" w:rsidR="00C31818" w:rsidRPr="00C31818" w:rsidRDefault="00C31818" w:rsidP="00C31818">
      <w:r w:rsidRPr="00C31818">
        <w:t>Epoch 100/100 | Loss: 0.6877</w:t>
      </w:r>
    </w:p>
    <w:p w14:paraId="0DFE39BE" w14:textId="77777777" w:rsidR="00C31818" w:rsidRPr="00C31818" w:rsidRDefault="00C31818" w:rsidP="00C31818">
      <w:r w:rsidRPr="00C31818">
        <w:t>Split 4 Accuracy: 0.4762</w:t>
      </w:r>
    </w:p>
    <w:p w14:paraId="6CF9F581" w14:textId="0C64DA7E" w:rsidR="00C31818" w:rsidRPr="00C31818" w:rsidRDefault="00C31818" w:rsidP="00C31818">
      <w:r w:rsidRPr="00C31818">
        <w:rPr>
          <w:noProof/>
        </w:rPr>
        <w:drawing>
          <wp:inline distT="0" distB="0" distL="0" distR="0" wp14:anchorId="6F03C9AF" wp14:editId="3C2FAF4C">
            <wp:extent cx="4892040" cy="4145280"/>
            <wp:effectExtent l="0" t="0" r="3810" b="7620"/>
            <wp:docPr id="188933058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C3AA4" w14:textId="2D7A775F" w:rsidR="00C31818" w:rsidRPr="00C31818" w:rsidRDefault="00C31818" w:rsidP="00C31818">
      <w:r w:rsidRPr="00C31818">
        <w:rPr>
          <w:noProof/>
        </w:rPr>
        <w:drawing>
          <wp:inline distT="0" distB="0" distL="0" distR="0" wp14:anchorId="7F5D31A9" wp14:editId="5FE34928">
            <wp:extent cx="5181600" cy="4145280"/>
            <wp:effectExtent l="0" t="0" r="0" b="7620"/>
            <wp:docPr id="1744678190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28B42" w14:textId="77777777" w:rsidR="00C31818" w:rsidRPr="00C31818" w:rsidRDefault="00C31818" w:rsidP="00C31818"/>
    <w:p w14:paraId="7C55291B" w14:textId="77777777" w:rsidR="00C31818" w:rsidRPr="00C31818" w:rsidRDefault="00C31818" w:rsidP="00C31818">
      <w:r w:rsidRPr="00C31818">
        <w:t>=== ENV1 Split 5/5 ===</w:t>
      </w:r>
    </w:p>
    <w:p w14:paraId="7D2FB71C" w14:textId="77777777" w:rsidR="00E1495E" w:rsidRPr="00E1495E" w:rsidRDefault="00E1495E" w:rsidP="00E1495E">
      <w:r w:rsidRPr="00E1495E">
        <w:t>Epoch 1/200 | Loss: 0.7462</w:t>
      </w:r>
    </w:p>
    <w:p w14:paraId="2A90B9E4" w14:textId="77777777" w:rsidR="00E1495E" w:rsidRPr="00E1495E" w:rsidRDefault="00E1495E" w:rsidP="00E1495E">
      <w:r w:rsidRPr="00E1495E">
        <w:t>Epoch 2/200 | Loss: 0.7487</w:t>
      </w:r>
    </w:p>
    <w:p w14:paraId="0D38181A" w14:textId="77777777" w:rsidR="00E1495E" w:rsidRPr="00E1495E" w:rsidRDefault="00E1495E" w:rsidP="00E1495E">
      <w:r w:rsidRPr="00E1495E">
        <w:t>Epoch 3/200 | Loss: 0.7648</w:t>
      </w:r>
    </w:p>
    <w:p w14:paraId="3C0160BB" w14:textId="77777777" w:rsidR="00E1495E" w:rsidRPr="00E1495E" w:rsidRDefault="00E1495E" w:rsidP="00E1495E">
      <w:r w:rsidRPr="00E1495E">
        <w:t>Epoch 4/200 | Loss: 0.7082</w:t>
      </w:r>
    </w:p>
    <w:p w14:paraId="1BE8C41F" w14:textId="77777777" w:rsidR="00E1495E" w:rsidRPr="00E1495E" w:rsidRDefault="00E1495E" w:rsidP="00E1495E">
      <w:r w:rsidRPr="00E1495E">
        <w:t>Epoch 5/200 | Loss: 0.7374</w:t>
      </w:r>
    </w:p>
    <w:p w14:paraId="4BB8991A" w14:textId="77777777" w:rsidR="00E1495E" w:rsidRPr="00E1495E" w:rsidRDefault="00E1495E" w:rsidP="00E1495E">
      <w:r w:rsidRPr="00E1495E">
        <w:t>Epoch 6/200 | Loss: 0.8073</w:t>
      </w:r>
    </w:p>
    <w:p w14:paraId="03D64AFF" w14:textId="77777777" w:rsidR="00E1495E" w:rsidRPr="00E1495E" w:rsidRDefault="00E1495E" w:rsidP="00E1495E">
      <w:r w:rsidRPr="00E1495E">
        <w:t>Epoch 7/200 | Loss: 0.7253</w:t>
      </w:r>
    </w:p>
    <w:p w14:paraId="4F07D63A" w14:textId="77777777" w:rsidR="00E1495E" w:rsidRPr="00E1495E" w:rsidRDefault="00E1495E" w:rsidP="00E1495E">
      <w:r w:rsidRPr="00E1495E">
        <w:t>Epoch 8/200 | Loss: 0.7724</w:t>
      </w:r>
    </w:p>
    <w:p w14:paraId="7AB254BF" w14:textId="77777777" w:rsidR="00E1495E" w:rsidRPr="00E1495E" w:rsidRDefault="00E1495E" w:rsidP="00E1495E">
      <w:r w:rsidRPr="00E1495E">
        <w:t>Epoch 9/200 | Loss: 0.7256</w:t>
      </w:r>
    </w:p>
    <w:p w14:paraId="266A0FE3" w14:textId="77777777" w:rsidR="00E1495E" w:rsidRPr="00E1495E" w:rsidRDefault="00E1495E" w:rsidP="00E1495E">
      <w:r w:rsidRPr="00E1495E">
        <w:t>Epoch 10/200 | Loss: 0.7638</w:t>
      </w:r>
    </w:p>
    <w:p w14:paraId="4DF02B8A" w14:textId="77777777" w:rsidR="00E1495E" w:rsidRPr="00E1495E" w:rsidRDefault="00E1495E" w:rsidP="00E1495E">
      <w:r w:rsidRPr="00E1495E">
        <w:t>Epoch 11/200 | Loss: 0.7542</w:t>
      </w:r>
    </w:p>
    <w:p w14:paraId="11C33031" w14:textId="77777777" w:rsidR="00E1495E" w:rsidRPr="00E1495E" w:rsidRDefault="00E1495E" w:rsidP="00E1495E">
      <w:r w:rsidRPr="00E1495E">
        <w:t>Epoch 12/200 | Loss: 0.6987</w:t>
      </w:r>
    </w:p>
    <w:p w14:paraId="081C803A" w14:textId="77777777" w:rsidR="00E1495E" w:rsidRPr="00E1495E" w:rsidRDefault="00E1495E" w:rsidP="00E1495E">
      <w:r w:rsidRPr="00E1495E">
        <w:t>Epoch 13/200 | Loss: 0.7784</w:t>
      </w:r>
    </w:p>
    <w:p w14:paraId="486FDBEE" w14:textId="77777777" w:rsidR="00E1495E" w:rsidRPr="00E1495E" w:rsidRDefault="00E1495E" w:rsidP="00E1495E">
      <w:r w:rsidRPr="00E1495E">
        <w:t>Epoch 14/200 | Loss: 0.7266</w:t>
      </w:r>
    </w:p>
    <w:p w14:paraId="06550F68" w14:textId="77777777" w:rsidR="00E1495E" w:rsidRPr="00E1495E" w:rsidRDefault="00E1495E" w:rsidP="00E1495E">
      <w:r w:rsidRPr="00E1495E">
        <w:t>Epoch 15/200 | Loss: 0.8171</w:t>
      </w:r>
    </w:p>
    <w:p w14:paraId="083CC960" w14:textId="77777777" w:rsidR="00E1495E" w:rsidRPr="00E1495E" w:rsidRDefault="00E1495E" w:rsidP="00E1495E">
      <w:r w:rsidRPr="00E1495E">
        <w:t>Epoch 16/200 | Loss: 0.7864</w:t>
      </w:r>
    </w:p>
    <w:p w14:paraId="1F060B05" w14:textId="77777777" w:rsidR="00E1495E" w:rsidRPr="00E1495E" w:rsidRDefault="00E1495E" w:rsidP="00E1495E">
      <w:r w:rsidRPr="00E1495E">
        <w:t>Epoch 17/200 | Loss: 0.7533</w:t>
      </w:r>
    </w:p>
    <w:p w14:paraId="45E1798F" w14:textId="77777777" w:rsidR="00E1495E" w:rsidRPr="00E1495E" w:rsidRDefault="00E1495E" w:rsidP="00E1495E">
      <w:r w:rsidRPr="00E1495E">
        <w:t>Epoch 18/200 | Loss: 0.7769</w:t>
      </w:r>
    </w:p>
    <w:p w14:paraId="76014C5F" w14:textId="77777777" w:rsidR="00E1495E" w:rsidRPr="00E1495E" w:rsidRDefault="00E1495E" w:rsidP="00E1495E">
      <w:r w:rsidRPr="00E1495E">
        <w:t>Epoch 19/200 | Loss: 0.7892</w:t>
      </w:r>
    </w:p>
    <w:p w14:paraId="2ADBC828" w14:textId="77777777" w:rsidR="00E1495E" w:rsidRPr="00E1495E" w:rsidRDefault="00E1495E" w:rsidP="00E1495E">
      <w:r w:rsidRPr="00E1495E">
        <w:t>Epoch 20/200 | Loss: 0.7463</w:t>
      </w:r>
    </w:p>
    <w:p w14:paraId="4C9A72E2" w14:textId="77777777" w:rsidR="00E1495E" w:rsidRPr="00E1495E" w:rsidRDefault="00E1495E" w:rsidP="00E1495E">
      <w:r w:rsidRPr="00E1495E">
        <w:t>Epoch 21/200 | Loss: 0.6861</w:t>
      </w:r>
    </w:p>
    <w:p w14:paraId="5C362576" w14:textId="77777777" w:rsidR="00E1495E" w:rsidRPr="00E1495E" w:rsidRDefault="00E1495E" w:rsidP="00E1495E">
      <w:r w:rsidRPr="00E1495E">
        <w:t>Epoch 22/200 | Loss: 0.7566</w:t>
      </w:r>
    </w:p>
    <w:p w14:paraId="24480625" w14:textId="77777777" w:rsidR="00E1495E" w:rsidRPr="00E1495E" w:rsidRDefault="00E1495E" w:rsidP="00E1495E">
      <w:r w:rsidRPr="00E1495E">
        <w:t>Epoch 23/200 | Loss: 0.6876</w:t>
      </w:r>
    </w:p>
    <w:p w14:paraId="7A2090F4" w14:textId="77777777" w:rsidR="00E1495E" w:rsidRPr="00E1495E" w:rsidRDefault="00E1495E" w:rsidP="00E1495E">
      <w:r w:rsidRPr="00E1495E">
        <w:t>Epoch 24/200 | Loss: 0.7069</w:t>
      </w:r>
    </w:p>
    <w:p w14:paraId="4E65E6D6" w14:textId="77777777" w:rsidR="00E1495E" w:rsidRPr="00E1495E" w:rsidRDefault="00E1495E" w:rsidP="00E1495E">
      <w:r w:rsidRPr="00E1495E">
        <w:lastRenderedPageBreak/>
        <w:t>Epoch 25/200 | Loss: 0.7138</w:t>
      </w:r>
    </w:p>
    <w:p w14:paraId="365585DF" w14:textId="77777777" w:rsidR="00E1495E" w:rsidRPr="00E1495E" w:rsidRDefault="00E1495E" w:rsidP="00E1495E">
      <w:r w:rsidRPr="00E1495E">
        <w:t>Epoch 26/200 | Loss: 0.7885</w:t>
      </w:r>
    </w:p>
    <w:p w14:paraId="09FD8598" w14:textId="77777777" w:rsidR="00E1495E" w:rsidRPr="00E1495E" w:rsidRDefault="00E1495E" w:rsidP="00E1495E">
      <w:r w:rsidRPr="00E1495E">
        <w:t>Epoch 27/200 | Loss: 0.7612</w:t>
      </w:r>
    </w:p>
    <w:p w14:paraId="5DFAD9EE" w14:textId="77777777" w:rsidR="00E1495E" w:rsidRPr="00E1495E" w:rsidRDefault="00E1495E" w:rsidP="00E1495E">
      <w:r w:rsidRPr="00E1495E">
        <w:t>Epoch 28/200 | Loss: 0.7494</w:t>
      </w:r>
    </w:p>
    <w:p w14:paraId="7B8764C3" w14:textId="77777777" w:rsidR="00E1495E" w:rsidRPr="00E1495E" w:rsidRDefault="00E1495E" w:rsidP="00E1495E">
      <w:r w:rsidRPr="00E1495E">
        <w:t>Epoch 29/200 | Loss: 0.7422</w:t>
      </w:r>
    </w:p>
    <w:p w14:paraId="14317CDC" w14:textId="77777777" w:rsidR="00E1495E" w:rsidRPr="00E1495E" w:rsidRDefault="00E1495E" w:rsidP="00E1495E">
      <w:r w:rsidRPr="00E1495E">
        <w:t>Epoch 30/200 | Loss: 0.8025</w:t>
      </w:r>
    </w:p>
    <w:p w14:paraId="498FCCAD" w14:textId="77777777" w:rsidR="00E1495E" w:rsidRPr="00E1495E" w:rsidRDefault="00E1495E" w:rsidP="00E1495E">
      <w:r w:rsidRPr="00E1495E">
        <w:t>Epoch 31/200 | Loss: 0.7506</w:t>
      </w:r>
    </w:p>
    <w:p w14:paraId="2CABF100" w14:textId="77777777" w:rsidR="00E1495E" w:rsidRPr="00E1495E" w:rsidRDefault="00E1495E" w:rsidP="00E1495E">
      <w:r w:rsidRPr="00E1495E">
        <w:t>Epoch 32/200 | Loss: 0.7174</w:t>
      </w:r>
    </w:p>
    <w:p w14:paraId="5B4952E8" w14:textId="77777777" w:rsidR="00E1495E" w:rsidRPr="00E1495E" w:rsidRDefault="00E1495E" w:rsidP="00E1495E">
      <w:r w:rsidRPr="00E1495E">
        <w:t>Epoch 33/200 | Loss: 0.7968</w:t>
      </w:r>
    </w:p>
    <w:p w14:paraId="26FE7A2E" w14:textId="77777777" w:rsidR="00E1495E" w:rsidRPr="00E1495E" w:rsidRDefault="00E1495E" w:rsidP="00E1495E">
      <w:r w:rsidRPr="00E1495E">
        <w:t>Epoch 34/200 | Loss: 0.7713</w:t>
      </w:r>
    </w:p>
    <w:p w14:paraId="0BA1FFC5" w14:textId="77777777" w:rsidR="00E1495E" w:rsidRPr="00E1495E" w:rsidRDefault="00E1495E" w:rsidP="00E1495E">
      <w:r w:rsidRPr="00E1495E">
        <w:t>Epoch 35/200 | Loss: 0.7269</w:t>
      </w:r>
    </w:p>
    <w:p w14:paraId="60DDDFDD" w14:textId="77777777" w:rsidR="00E1495E" w:rsidRPr="00E1495E" w:rsidRDefault="00E1495E" w:rsidP="00E1495E">
      <w:r w:rsidRPr="00E1495E">
        <w:t>Epoch 36/200 | Loss: 0.7774</w:t>
      </w:r>
    </w:p>
    <w:p w14:paraId="3AE1FD13" w14:textId="77777777" w:rsidR="00E1495E" w:rsidRPr="00E1495E" w:rsidRDefault="00E1495E" w:rsidP="00E1495E">
      <w:r w:rsidRPr="00E1495E">
        <w:t>Epoch 37/200 | Loss: 0.7936</w:t>
      </w:r>
    </w:p>
    <w:p w14:paraId="0AB688F0" w14:textId="77777777" w:rsidR="00E1495E" w:rsidRPr="00E1495E" w:rsidRDefault="00E1495E" w:rsidP="00E1495E">
      <w:r w:rsidRPr="00E1495E">
        <w:t>Epoch 38/200 | Loss: 0.8359</w:t>
      </w:r>
    </w:p>
    <w:p w14:paraId="17B01A29" w14:textId="77777777" w:rsidR="00E1495E" w:rsidRPr="00E1495E" w:rsidRDefault="00E1495E" w:rsidP="00E1495E">
      <w:r w:rsidRPr="00E1495E">
        <w:t>Epoch 39/200 | Loss: 0.7627</w:t>
      </w:r>
    </w:p>
    <w:p w14:paraId="59E8487F" w14:textId="77777777" w:rsidR="00E1495E" w:rsidRPr="00E1495E" w:rsidRDefault="00E1495E" w:rsidP="00E1495E">
      <w:r w:rsidRPr="00E1495E">
        <w:t>Epoch 40/200 | Loss: 0.7234</w:t>
      </w:r>
    </w:p>
    <w:p w14:paraId="3F32136B" w14:textId="77777777" w:rsidR="00E1495E" w:rsidRPr="00E1495E" w:rsidRDefault="00E1495E" w:rsidP="00E1495E">
      <w:r w:rsidRPr="00E1495E">
        <w:t>Epoch 41/200 | Loss: 0.7123</w:t>
      </w:r>
    </w:p>
    <w:p w14:paraId="7F1FBD32" w14:textId="77777777" w:rsidR="00E1495E" w:rsidRPr="00E1495E" w:rsidRDefault="00E1495E" w:rsidP="00E1495E">
      <w:r w:rsidRPr="00E1495E">
        <w:t>Epoch 42/200 | Loss: 0.7218</w:t>
      </w:r>
    </w:p>
    <w:p w14:paraId="7FAA1262" w14:textId="77777777" w:rsidR="00E1495E" w:rsidRPr="00E1495E" w:rsidRDefault="00E1495E" w:rsidP="00E1495E">
      <w:r w:rsidRPr="00E1495E">
        <w:t>Epoch 43/200 | Loss: 0.8180</w:t>
      </w:r>
    </w:p>
    <w:p w14:paraId="3A90371B" w14:textId="77777777" w:rsidR="00E1495E" w:rsidRPr="00E1495E" w:rsidRDefault="00E1495E" w:rsidP="00E1495E">
      <w:r w:rsidRPr="00E1495E">
        <w:t>Epoch 44/200 | Loss: 0.7940</w:t>
      </w:r>
    </w:p>
    <w:p w14:paraId="499EEA3D" w14:textId="77777777" w:rsidR="00E1495E" w:rsidRPr="00E1495E" w:rsidRDefault="00E1495E" w:rsidP="00E1495E">
      <w:r w:rsidRPr="00E1495E">
        <w:t>Epoch 45/200 | Loss: 0.7553</w:t>
      </w:r>
    </w:p>
    <w:p w14:paraId="708D016C" w14:textId="77777777" w:rsidR="00E1495E" w:rsidRPr="00E1495E" w:rsidRDefault="00E1495E" w:rsidP="00E1495E">
      <w:r w:rsidRPr="00E1495E">
        <w:t>Epoch 46/200 | Loss: 0.7380</w:t>
      </w:r>
    </w:p>
    <w:p w14:paraId="6C7C6F36" w14:textId="77777777" w:rsidR="00E1495E" w:rsidRPr="00E1495E" w:rsidRDefault="00E1495E" w:rsidP="00E1495E">
      <w:r w:rsidRPr="00E1495E">
        <w:t>Epoch 47/200 | Loss: 0.7799</w:t>
      </w:r>
    </w:p>
    <w:p w14:paraId="7CC368DE" w14:textId="77777777" w:rsidR="00E1495E" w:rsidRPr="00E1495E" w:rsidRDefault="00E1495E" w:rsidP="00E1495E">
      <w:r w:rsidRPr="00E1495E">
        <w:t>Epoch 48/200 | Loss: 0.7134</w:t>
      </w:r>
    </w:p>
    <w:p w14:paraId="6F9B0F65" w14:textId="77777777" w:rsidR="00E1495E" w:rsidRPr="00E1495E" w:rsidRDefault="00E1495E" w:rsidP="00E1495E">
      <w:r w:rsidRPr="00E1495E">
        <w:t>Epoch 49/200 | Loss: 0.7479</w:t>
      </w:r>
    </w:p>
    <w:p w14:paraId="2AAA948C" w14:textId="77777777" w:rsidR="00E1495E" w:rsidRPr="00E1495E" w:rsidRDefault="00E1495E" w:rsidP="00E1495E">
      <w:r w:rsidRPr="00E1495E">
        <w:t>Epoch 50/200 | Loss: 0.7046</w:t>
      </w:r>
    </w:p>
    <w:p w14:paraId="6D118643" w14:textId="77777777" w:rsidR="00E1495E" w:rsidRPr="00E1495E" w:rsidRDefault="00E1495E" w:rsidP="00E1495E">
      <w:r w:rsidRPr="00E1495E">
        <w:t>Epoch 51/200 | Loss: 0.7555</w:t>
      </w:r>
    </w:p>
    <w:p w14:paraId="5458BC83" w14:textId="77777777" w:rsidR="00E1495E" w:rsidRPr="00E1495E" w:rsidRDefault="00E1495E" w:rsidP="00E1495E">
      <w:r w:rsidRPr="00E1495E">
        <w:t>Epoch 52/200 | Loss: 0.7990</w:t>
      </w:r>
    </w:p>
    <w:p w14:paraId="6B44D750" w14:textId="77777777" w:rsidR="00E1495E" w:rsidRPr="00E1495E" w:rsidRDefault="00E1495E" w:rsidP="00E1495E">
      <w:r w:rsidRPr="00E1495E">
        <w:t>Epoch 53/200 | Loss: 0.7115</w:t>
      </w:r>
    </w:p>
    <w:p w14:paraId="4B04FD37" w14:textId="77777777" w:rsidR="00E1495E" w:rsidRPr="00E1495E" w:rsidRDefault="00E1495E" w:rsidP="00E1495E">
      <w:r w:rsidRPr="00E1495E">
        <w:t>Epoch 54/200 | Loss: 0.7439</w:t>
      </w:r>
    </w:p>
    <w:p w14:paraId="19730937" w14:textId="77777777" w:rsidR="00E1495E" w:rsidRPr="00E1495E" w:rsidRDefault="00E1495E" w:rsidP="00E1495E">
      <w:r w:rsidRPr="00E1495E">
        <w:t>Epoch 55/200 | Loss: 0.6548</w:t>
      </w:r>
    </w:p>
    <w:p w14:paraId="6D353B79" w14:textId="77777777" w:rsidR="00E1495E" w:rsidRPr="00E1495E" w:rsidRDefault="00E1495E" w:rsidP="00E1495E">
      <w:r w:rsidRPr="00E1495E">
        <w:lastRenderedPageBreak/>
        <w:t>Epoch 56/200 | Loss: 0.7524</w:t>
      </w:r>
    </w:p>
    <w:p w14:paraId="2E378F83" w14:textId="77777777" w:rsidR="00E1495E" w:rsidRPr="00E1495E" w:rsidRDefault="00E1495E" w:rsidP="00E1495E">
      <w:r w:rsidRPr="00E1495E">
        <w:t>Epoch 57/200 | Loss: 0.7263</w:t>
      </w:r>
    </w:p>
    <w:p w14:paraId="2489667D" w14:textId="77777777" w:rsidR="00E1495E" w:rsidRPr="00E1495E" w:rsidRDefault="00E1495E" w:rsidP="00E1495E">
      <w:r w:rsidRPr="00E1495E">
        <w:t>Epoch 58/200 | Loss: 0.6937</w:t>
      </w:r>
    </w:p>
    <w:p w14:paraId="462D9157" w14:textId="77777777" w:rsidR="00E1495E" w:rsidRPr="00E1495E" w:rsidRDefault="00E1495E" w:rsidP="00E1495E">
      <w:r w:rsidRPr="00E1495E">
        <w:t>Epoch 59/200 | Loss: 0.7532</w:t>
      </w:r>
    </w:p>
    <w:p w14:paraId="5D2D9ED4" w14:textId="77777777" w:rsidR="00E1495E" w:rsidRPr="00E1495E" w:rsidRDefault="00E1495E" w:rsidP="00E1495E">
      <w:r w:rsidRPr="00E1495E">
        <w:t>Epoch 60/200 | Loss: 0.7239</w:t>
      </w:r>
    </w:p>
    <w:p w14:paraId="3A331E42" w14:textId="77777777" w:rsidR="00E1495E" w:rsidRPr="00E1495E" w:rsidRDefault="00E1495E" w:rsidP="00E1495E">
      <w:r w:rsidRPr="00E1495E">
        <w:t>Epoch 61/200 | Loss: 0.7301</w:t>
      </w:r>
    </w:p>
    <w:p w14:paraId="561C8B63" w14:textId="77777777" w:rsidR="00E1495E" w:rsidRPr="00E1495E" w:rsidRDefault="00E1495E" w:rsidP="00E1495E">
      <w:r w:rsidRPr="00E1495E">
        <w:t>Epoch 62/200 | Loss: 0.6878</w:t>
      </w:r>
    </w:p>
    <w:p w14:paraId="201C44C3" w14:textId="77777777" w:rsidR="00E1495E" w:rsidRPr="00E1495E" w:rsidRDefault="00E1495E" w:rsidP="00E1495E">
      <w:r w:rsidRPr="00E1495E">
        <w:t>Epoch 63/200 | Loss: 0.7758</w:t>
      </w:r>
    </w:p>
    <w:p w14:paraId="7786A09D" w14:textId="77777777" w:rsidR="00E1495E" w:rsidRPr="00E1495E" w:rsidRDefault="00E1495E" w:rsidP="00E1495E">
      <w:r w:rsidRPr="00E1495E">
        <w:t>Epoch 64/200 | Loss: 0.7215</w:t>
      </w:r>
    </w:p>
    <w:p w14:paraId="02CC9496" w14:textId="77777777" w:rsidR="00E1495E" w:rsidRPr="00E1495E" w:rsidRDefault="00E1495E" w:rsidP="00E1495E">
      <w:r w:rsidRPr="00E1495E">
        <w:t>Epoch 65/200 | Loss: 0.6982</w:t>
      </w:r>
    </w:p>
    <w:p w14:paraId="7D6CE12E" w14:textId="77777777" w:rsidR="00E1495E" w:rsidRPr="00E1495E" w:rsidRDefault="00E1495E" w:rsidP="00E1495E">
      <w:r w:rsidRPr="00E1495E">
        <w:t>Epoch 66/200 | Loss: 0.7027</w:t>
      </w:r>
    </w:p>
    <w:p w14:paraId="5507A5BC" w14:textId="77777777" w:rsidR="00E1495E" w:rsidRPr="00E1495E" w:rsidRDefault="00E1495E" w:rsidP="00E1495E">
      <w:r w:rsidRPr="00E1495E">
        <w:t>Epoch 67/200 | Loss: 0.7224</w:t>
      </w:r>
    </w:p>
    <w:p w14:paraId="216E102A" w14:textId="77777777" w:rsidR="00E1495E" w:rsidRPr="00E1495E" w:rsidRDefault="00E1495E" w:rsidP="00E1495E">
      <w:r w:rsidRPr="00E1495E">
        <w:t>Epoch 68/200 | Loss: 0.7320</w:t>
      </w:r>
    </w:p>
    <w:p w14:paraId="166EE032" w14:textId="77777777" w:rsidR="00E1495E" w:rsidRPr="00E1495E" w:rsidRDefault="00E1495E" w:rsidP="00E1495E">
      <w:r w:rsidRPr="00E1495E">
        <w:t>Epoch 69/200 | Loss: 0.7426</w:t>
      </w:r>
    </w:p>
    <w:p w14:paraId="369B95D6" w14:textId="77777777" w:rsidR="00E1495E" w:rsidRPr="00E1495E" w:rsidRDefault="00E1495E" w:rsidP="00E1495E">
      <w:r w:rsidRPr="00E1495E">
        <w:t>Epoch 70/200 | Loss: 0.7676</w:t>
      </w:r>
    </w:p>
    <w:p w14:paraId="09D00B03" w14:textId="77777777" w:rsidR="00E1495E" w:rsidRPr="00E1495E" w:rsidRDefault="00E1495E" w:rsidP="00E1495E">
      <w:r w:rsidRPr="00E1495E">
        <w:t>Epoch 71/200 | Loss: 0.7524</w:t>
      </w:r>
    </w:p>
    <w:p w14:paraId="0D432485" w14:textId="77777777" w:rsidR="00E1495E" w:rsidRPr="00E1495E" w:rsidRDefault="00E1495E" w:rsidP="00E1495E">
      <w:r w:rsidRPr="00E1495E">
        <w:t>Epoch 72/200 | Loss: 0.7568</w:t>
      </w:r>
    </w:p>
    <w:p w14:paraId="63DCBF28" w14:textId="77777777" w:rsidR="00E1495E" w:rsidRPr="00E1495E" w:rsidRDefault="00E1495E" w:rsidP="00E1495E">
      <w:r w:rsidRPr="00E1495E">
        <w:t>Epoch 73/200 | Loss: 0.7558</w:t>
      </w:r>
    </w:p>
    <w:p w14:paraId="269E4E41" w14:textId="77777777" w:rsidR="00E1495E" w:rsidRPr="00E1495E" w:rsidRDefault="00E1495E" w:rsidP="00E1495E">
      <w:r w:rsidRPr="00E1495E">
        <w:t>Epoch 74/200 | Loss: 0.7726</w:t>
      </w:r>
    </w:p>
    <w:p w14:paraId="222CDC98" w14:textId="77777777" w:rsidR="00E1495E" w:rsidRPr="00E1495E" w:rsidRDefault="00E1495E" w:rsidP="00E1495E">
      <w:r w:rsidRPr="00E1495E">
        <w:t>Epoch 75/200 | Loss: 0.7323</w:t>
      </w:r>
    </w:p>
    <w:p w14:paraId="2E1789EA" w14:textId="77777777" w:rsidR="00E1495E" w:rsidRPr="00E1495E" w:rsidRDefault="00E1495E" w:rsidP="00E1495E">
      <w:r w:rsidRPr="00E1495E">
        <w:t>Epoch 76/200 | Loss: 0.7055</w:t>
      </w:r>
    </w:p>
    <w:p w14:paraId="58128F8D" w14:textId="77777777" w:rsidR="00E1495E" w:rsidRPr="00E1495E" w:rsidRDefault="00E1495E" w:rsidP="00E1495E">
      <w:r w:rsidRPr="00E1495E">
        <w:t>Epoch 77/200 | Loss: 0.7148</w:t>
      </w:r>
    </w:p>
    <w:p w14:paraId="5B1A013E" w14:textId="77777777" w:rsidR="00E1495E" w:rsidRPr="00E1495E" w:rsidRDefault="00E1495E" w:rsidP="00E1495E">
      <w:r w:rsidRPr="00E1495E">
        <w:t>Epoch 78/200 | Loss: 0.6882</w:t>
      </w:r>
    </w:p>
    <w:p w14:paraId="0FAE8C61" w14:textId="77777777" w:rsidR="00E1495E" w:rsidRPr="00E1495E" w:rsidRDefault="00E1495E" w:rsidP="00E1495E">
      <w:r w:rsidRPr="00E1495E">
        <w:t>Epoch 79/200 | Loss: 0.7333</w:t>
      </w:r>
    </w:p>
    <w:p w14:paraId="364C2B72" w14:textId="77777777" w:rsidR="00E1495E" w:rsidRPr="00E1495E" w:rsidRDefault="00E1495E" w:rsidP="00E1495E">
      <w:r w:rsidRPr="00E1495E">
        <w:t>Epoch 80/200 | Loss: 0.7321</w:t>
      </w:r>
    </w:p>
    <w:p w14:paraId="232B95D3" w14:textId="77777777" w:rsidR="00E1495E" w:rsidRPr="00E1495E" w:rsidRDefault="00E1495E" w:rsidP="00E1495E">
      <w:r w:rsidRPr="00E1495E">
        <w:t>Epoch 81/200 | Loss: 0.7495</w:t>
      </w:r>
    </w:p>
    <w:p w14:paraId="5A1F7839" w14:textId="77777777" w:rsidR="00E1495E" w:rsidRPr="00E1495E" w:rsidRDefault="00E1495E" w:rsidP="00E1495E">
      <w:r w:rsidRPr="00E1495E">
        <w:t>Epoch 82/200 | Loss: 0.7145</w:t>
      </w:r>
    </w:p>
    <w:p w14:paraId="045401DF" w14:textId="77777777" w:rsidR="00E1495E" w:rsidRPr="00E1495E" w:rsidRDefault="00E1495E" w:rsidP="00E1495E">
      <w:r w:rsidRPr="00E1495E">
        <w:t>Epoch 83/200 | Loss: 0.7441</w:t>
      </w:r>
    </w:p>
    <w:p w14:paraId="25D86F5A" w14:textId="77777777" w:rsidR="00E1495E" w:rsidRPr="00E1495E" w:rsidRDefault="00E1495E" w:rsidP="00E1495E">
      <w:r w:rsidRPr="00E1495E">
        <w:t>Epoch 84/200 | Loss: 0.7071</w:t>
      </w:r>
    </w:p>
    <w:p w14:paraId="7B349108" w14:textId="77777777" w:rsidR="00E1495E" w:rsidRPr="00E1495E" w:rsidRDefault="00E1495E" w:rsidP="00E1495E">
      <w:r w:rsidRPr="00E1495E">
        <w:t>Epoch 85/200 | Loss: 0.7388</w:t>
      </w:r>
    </w:p>
    <w:p w14:paraId="2AACC8BC" w14:textId="77777777" w:rsidR="00E1495E" w:rsidRPr="00E1495E" w:rsidRDefault="00E1495E" w:rsidP="00E1495E">
      <w:r w:rsidRPr="00E1495E">
        <w:t>Epoch 86/200 | Loss: 0.7043</w:t>
      </w:r>
    </w:p>
    <w:p w14:paraId="419D8C45" w14:textId="77777777" w:rsidR="00E1495E" w:rsidRPr="00E1495E" w:rsidRDefault="00E1495E" w:rsidP="00E1495E">
      <w:r w:rsidRPr="00E1495E">
        <w:lastRenderedPageBreak/>
        <w:t>Epoch 87/200 | Loss: 0.7761</w:t>
      </w:r>
    </w:p>
    <w:p w14:paraId="541B00D7" w14:textId="77777777" w:rsidR="00E1495E" w:rsidRPr="00E1495E" w:rsidRDefault="00E1495E" w:rsidP="00E1495E">
      <w:r w:rsidRPr="00E1495E">
        <w:t>Epoch 88/200 | Loss: 0.7225</w:t>
      </w:r>
    </w:p>
    <w:p w14:paraId="2AFC26C7" w14:textId="77777777" w:rsidR="00E1495E" w:rsidRPr="00E1495E" w:rsidRDefault="00E1495E" w:rsidP="00E1495E">
      <w:r w:rsidRPr="00E1495E">
        <w:t>Epoch 89/200 | Loss: 0.7630</w:t>
      </w:r>
    </w:p>
    <w:p w14:paraId="26685EA3" w14:textId="77777777" w:rsidR="00E1495E" w:rsidRPr="00E1495E" w:rsidRDefault="00E1495E" w:rsidP="00E1495E">
      <w:r w:rsidRPr="00E1495E">
        <w:t>Epoch 90/200 | Loss: 0.7275</w:t>
      </w:r>
    </w:p>
    <w:p w14:paraId="0D034B7D" w14:textId="77777777" w:rsidR="00E1495E" w:rsidRPr="00E1495E" w:rsidRDefault="00E1495E" w:rsidP="00E1495E">
      <w:r w:rsidRPr="00E1495E">
        <w:t>Epoch 91/200 | Loss: 0.7538</w:t>
      </w:r>
    </w:p>
    <w:p w14:paraId="5273BDB2" w14:textId="77777777" w:rsidR="00E1495E" w:rsidRPr="00E1495E" w:rsidRDefault="00E1495E" w:rsidP="00E1495E">
      <w:r w:rsidRPr="00E1495E">
        <w:t>Epoch 92/200 | Loss: 0.7398</w:t>
      </w:r>
    </w:p>
    <w:p w14:paraId="3D4133D9" w14:textId="77777777" w:rsidR="00E1495E" w:rsidRPr="00E1495E" w:rsidRDefault="00E1495E" w:rsidP="00E1495E">
      <w:r w:rsidRPr="00E1495E">
        <w:t>Epoch 93/200 | Loss: 0.6981</w:t>
      </w:r>
    </w:p>
    <w:p w14:paraId="096EF20A" w14:textId="77777777" w:rsidR="00E1495E" w:rsidRPr="00E1495E" w:rsidRDefault="00E1495E" w:rsidP="00E1495E">
      <w:r w:rsidRPr="00E1495E">
        <w:t>Epoch 94/200 | Loss: 0.7529</w:t>
      </w:r>
    </w:p>
    <w:p w14:paraId="004813D2" w14:textId="77777777" w:rsidR="00E1495E" w:rsidRPr="00E1495E" w:rsidRDefault="00E1495E" w:rsidP="00E1495E">
      <w:r w:rsidRPr="00E1495E">
        <w:t>Epoch 95/200 | Loss: 0.7723</w:t>
      </w:r>
    </w:p>
    <w:p w14:paraId="682D1CE1" w14:textId="77777777" w:rsidR="00E1495E" w:rsidRPr="00E1495E" w:rsidRDefault="00E1495E" w:rsidP="00E1495E">
      <w:r w:rsidRPr="00E1495E">
        <w:t>Epoch 96/200 | Loss: 0.6996</w:t>
      </w:r>
    </w:p>
    <w:p w14:paraId="25B9C96B" w14:textId="77777777" w:rsidR="00E1495E" w:rsidRPr="00E1495E" w:rsidRDefault="00E1495E" w:rsidP="00E1495E">
      <w:r w:rsidRPr="00E1495E">
        <w:t>Epoch 97/200 | Loss: 0.7338</w:t>
      </w:r>
    </w:p>
    <w:p w14:paraId="6370E263" w14:textId="77777777" w:rsidR="00E1495E" w:rsidRPr="00E1495E" w:rsidRDefault="00E1495E" w:rsidP="00E1495E">
      <w:r w:rsidRPr="00E1495E">
        <w:t>Epoch 98/200 | Loss: 0.7087</w:t>
      </w:r>
    </w:p>
    <w:p w14:paraId="7CA9EBF8" w14:textId="77777777" w:rsidR="00E1495E" w:rsidRPr="00E1495E" w:rsidRDefault="00E1495E" w:rsidP="00E1495E">
      <w:r w:rsidRPr="00E1495E">
        <w:t>Epoch 99/200 | Loss: 0.7304</w:t>
      </w:r>
    </w:p>
    <w:p w14:paraId="1DCE7A8A" w14:textId="77777777" w:rsidR="00E1495E" w:rsidRPr="00E1495E" w:rsidRDefault="00E1495E" w:rsidP="00E1495E">
      <w:r w:rsidRPr="00E1495E">
        <w:t>Epoch 100/200 | Loss: 0.7274</w:t>
      </w:r>
    </w:p>
    <w:p w14:paraId="153FB3E9" w14:textId="77777777" w:rsidR="00E1495E" w:rsidRPr="00E1495E" w:rsidRDefault="00E1495E" w:rsidP="00E1495E">
      <w:r w:rsidRPr="00E1495E">
        <w:t>Epoch 101/200 | Loss: 0.6618</w:t>
      </w:r>
    </w:p>
    <w:p w14:paraId="47E5B8D4" w14:textId="77777777" w:rsidR="00E1495E" w:rsidRPr="00E1495E" w:rsidRDefault="00E1495E" w:rsidP="00E1495E">
      <w:r w:rsidRPr="00E1495E">
        <w:t>Epoch 102/200 | Loss: 0.7121</w:t>
      </w:r>
    </w:p>
    <w:p w14:paraId="52F065EC" w14:textId="77777777" w:rsidR="00E1495E" w:rsidRPr="00E1495E" w:rsidRDefault="00E1495E" w:rsidP="00E1495E">
      <w:r w:rsidRPr="00E1495E">
        <w:t>Epoch 103/200 | Loss: 0.7511</w:t>
      </w:r>
    </w:p>
    <w:p w14:paraId="6B82DE75" w14:textId="77777777" w:rsidR="00E1495E" w:rsidRPr="00E1495E" w:rsidRDefault="00E1495E" w:rsidP="00E1495E">
      <w:r w:rsidRPr="00E1495E">
        <w:t>Epoch 104/200 | Loss: 0.7328</w:t>
      </w:r>
    </w:p>
    <w:p w14:paraId="169D1289" w14:textId="77777777" w:rsidR="00E1495E" w:rsidRPr="00E1495E" w:rsidRDefault="00E1495E" w:rsidP="00E1495E">
      <w:r w:rsidRPr="00E1495E">
        <w:t>Epoch 105/200 | Loss: 0.6970</w:t>
      </w:r>
    </w:p>
    <w:p w14:paraId="22DCD821" w14:textId="77777777" w:rsidR="00E1495E" w:rsidRPr="00E1495E" w:rsidRDefault="00E1495E" w:rsidP="00E1495E">
      <w:r w:rsidRPr="00E1495E">
        <w:t>Epoch 106/200 | Loss: 0.7157</w:t>
      </w:r>
    </w:p>
    <w:p w14:paraId="0D5C32F9" w14:textId="77777777" w:rsidR="00E1495E" w:rsidRPr="00E1495E" w:rsidRDefault="00E1495E" w:rsidP="00E1495E">
      <w:r w:rsidRPr="00E1495E">
        <w:t>Epoch 107/200 | Loss: 0.7484</w:t>
      </w:r>
    </w:p>
    <w:p w14:paraId="251C2ACA" w14:textId="77777777" w:rsidR="00E1495E" w:rsidRPr="00E1495E" w:rsidRDefault="00E1495E" w:rsidP="00E1495E">
      <w:r w:rsidRPr="00E1495E">
        <w:t>Epoch 108/200 | Loss: 0.7322</w:t>
      </w:r>
    </w:p>
    <w:p w14:paraId="44A240EE" w14:textId="77777777" w:rsidR="00E1495E" w:rsidRPr="00E1495E" w:rsidRDefault="00E1495E" w:rsidP="00E1495E">
      <w:r w:rsidRPr="00E1495E">
        <w:t>Epoch 109/200 | Loss: 0.7046</w:t>
      </w:r>
    </w:p>
    <w:p w14:paraId="1FA1B11F" w14:textId="77777777" w:rsidR="00E1495E" w:rsidRPr="00E1495E" w:rsidRDefault="00E1495E" w:rsidP="00E1495E">
      <w:r w:rsidRPr="00E1495E">
        <w:t>Epoch 110/200 | Loss: 0.7238</w:t>
      </w:r>
    </w:p>
    <w:p w14:paraId="1914B0C1" w14:textId="77777777" w:rsidR="00E1495E" w:rsidRPr="00E1495E" w:rsidRDefault="00E1495E" w:rsidP="00E1495E">
      <w:r w:rsidRPr="00E1495E">
        <w:t>Epoch 111/200 | Loss: 0.6905</w:t>
      </w:r>
    </w:p>
    <w:p w14:paraId="49CDA252" w14:textId="77777777" w:rsidR="00E1495E" w:rsidRPr="00E1495E" w:rsidRDefault="00E1495E" w:rsidP="00E1495E">
      <w:r w:rsidRPr="00E1495E">
        <w:t>Epoch 112/200 | Loss: 0.7250</w:t>
      </w:r>
    </w:p>
    <w:p w14:paraId="70D90531" w14:textId="77777777" w:rsidR="00E1495E" w:rsidRPr="00E1495E" w:rsidRDefault="00E1495E" w:rsidP="00E1495E">
      <w:r w:rsidRPr="00E1495E">
        <w:t>Epoch 113/200 | Loss: 0.7573</w:t>
      </w:r>
    </w:p>
    <w:p w14:paraId="50A92E19" w14:textId="77777777" w:rsidR="00E1495E" w:rsidRPr="00E1495E" w:rsidRDefault="00E1495E" w:rsidP="00E1495E">
      <w:r w:rsidRPr="00E1495E">
        <w:t>Epoch 114/200 | Loss: 0.7583</w:t>
      </w:r>
    </w:p>
    <w:p w14:paraId="055A5452" w14:textId="77777777" w:rsidR="00E1495E" w:rsidRPr="00E1495E" w:rsidRDefault="00E1495E" w:rsidP="00E1495E">
      <w:r w:rsidRPr="00E1495E">
        <w:t>Epoch 115/200 | Loss: 0.7538</w:t>
      </w:r>
    </w:p>
    <w:p w14:paraId="75617C18" w14:textId="77777777" w:rsidR="00E1495E" w:rsidRPr="00E1495E" w:rsidRDefault="00E1495E" w:rsidP="00E1495E">
      <w:r w:rsidRPr="00E1495E">
        <w:t>Epoch 116/200 | Loss: 0.6932</w:t>
      </w:r>
    </w:p>
    <w:p w14:paraId="37E2884D" w14:textId="77777777" w:rsidR="00E1495E" w:rsidRPr="00E1495E" w:rsidRDefault="00E1495E" w:rsidP="00E1495E">
      <w:r w:rsidRPr="00E1495E">
        <w:t>Epoch 117/200 | Loss: 0.7847</w:t>
      </w:r>
    </w:p>
    <w:p w14:paraId="0893B4E3" w14:textId="77777777" w:rsidR="00E1495E" w:rsidRPr="00E1495E" w:rsidRDefault="00E1495E" w:rsidP="00E1495E">
      <w:r w:rsidRPr="00E1495E">
        <w:lastRenderedPageBreak/>
        <w:t>Epoch 118/200 | Loss: 0.6761</w:t>
      </w:r>
    </w:p>
    <w:p w14:paraId="258F23CF" w14:textId="77777777" w:rsidR="00E1495E" w:rsidRPr="00E1495E" w:rsidRDefault="00E1495E" w:rsidP="00E1495E">
      <w:r w:rsidRPr="00E1495E">
        <w:t>Epoch 119/200 | Loss: 0.7171</w:t>
      </w:r>
    </w:p>
    <w:p w14:paraId="7F5D90A4" w14:textId="77777777" w:rsidR="00E1495E" w:rsidRPr="00E1495E" w:rsidRDefault="00E1495E" w:rsidP="00E1495E">
      <w:r w:rsidRPr="00E1495E">
        <w:t>Epoch 120/200 | Loss: 0.7262</w:t>
      </w:r>
    </w:p>
    <w:p w14:paraId="4382D89E" w14:textId="77777777" w:rsidR="00E1495E" w:rsidRPr="00E1495E" w:rsidRDefault="00E1495E" w:rsidP="00E1495E">
      <w:r w:rsidRPr="00E1495E">
        <w:t>Epoch 121/200 | Loss: 0.7723</w:t>
      </w:r>
    </w:p>
    <w:p w14:paraId="0DBCF4C0" w14:textId="77777777" w:rsidR="00E1495E" w:rsidRPr="00E1495E" w:rsidRDefault="00E1495E" w:rsidP="00E1495E">
      <w:r w:rsidRPr="00E1495E">
        <w:t>Epoch 122/200 | Loss: 0.7299</w:t>
      </w:r>
    </w:p>
    <w:p w14:paraId="25062AF1" w14:textId="77777777" w:rsidR="00E1495E" w:rsidRPr="00E1495E" w:rsidRDefault="00E1495E" w:rsidP="00E1495E">
      <w:r w:rsidRPr="00E1495E">
        <w:t>Epoch 123/200 | Loss: 0.7464</w:t>
      </w:r>
    </w:p>
    <w:p w14:paraId="78AA1413" w14:textId="77777777" w:rsidR="00E1495E" w:rsidRPr="00E1495E" w:rsidRDefault="00E1495E" w:rsidP="00E1495E">
      <w:r w:rsidRPr="00E1495E">
        <w:t>Epoch 124/200 | Loss: 0.7288</w:t>
      </w:r>
    </w:p>
    <w:p w14:paraId="2FD10368" w14:textId="77777777" w:rsidR="00E1495E" w:rsidRPr="00E1495E" w:rsidRDefault="00E1495E" w:rsidP="00E1495E">
      <w:r w:rsidRPr="00E1495E">
        <w:t>Epoch 125/200 | Loss: 0.7437</w:t>
      </w:r>
    </w:p>
    <w:p w14:paraId="007C72D8" w14:textId="77777777" w:rsidR="00E1495E" w:rsidRPr="00E1495E" w:rsidRDefault="00E1495E" w:rsidP="00E1495E">
      <w:r w:rsidRPr="00E1495E">
        <w:t>Epoch 126/200 | Loss: 0.7540</w:t>
      </w:r>
    </w:p>
    <w:p w14:paraId="414E7593" w14:textId="77777777" w:rsidR="00E1495E" w:rsidRPr="00E1495E" w:rsidRDefault="00E1495E" w:rsidP="00E1495E">
      <w:r w:rsidRPr="00E1495E">
        <w:t>Epoch 127/200 | Loss: 0.7415</w:t>
      </w:r>
    </w:p>
    <w:p w14:paraId="7A016F94" w14:textId="77777777" w:rsidR="00E1495E" w:rsidRPr="00E1495E" w:rsidRDefault="00E1495E" w:rsidP="00E1495E">
      <w:r w:rsidRPr="00E1495E">
        <w:t>Epoch 128/200 | Loss: 0.7052</w:t>
      </w:r>
    </w:p>
    <w:p w14:paraId="24226AA4" w14:textId="77777777" w:rsidR="00E1495E" w:rsidRPr="00E1495E" w:rsidRDefault="00E1495E" w:rsidP="00E1495E">
      <w:r w:rsidRPr="00E1495E">
        <w:t>Epoch 129/200 | Loss: 0.6840</w:t>
      </w:r>
    </w:p>
    <w:p w14:paraId="5761E261" w14:textId="77777777" w:rsidR="00E1495E" w:rsidRPr="00E1495E" w:rsidRDefault="00E1495E" w:rsidP="00E1495E">
      <w:r w:rsidRPr="00E1495E">
        <w:t>Epoch 130/200 | Loss: 0.7501</w:t>
      </w:r>
    </w:p>
    <w:p w14:paraId="6136840B" w14:textId="77777777" w:rsidR="00E1495E" w:rsidRPr="00E1495E" w:rsidRDefault="00E1495E" w:rsidP="00E1495E">
      <w:r w:rsidRPr="00E1495E">
        <w:t>Epoch 131/200 | Loss: 0.7035</w:t>
      </w:r>
    </w:p>
    <w:p w14:paraId="03748DEA" w14:textId="77777777" w:rsidR="00E1495E" w:rsidRPr="00E1495E" w:rsidRDefault="00E1495E" w:rsidP="00E1495E">
      <w:r w:rsidRPr="00E1495E">
        <w:t>Epoch 132/200 | Loss: 0.6972</w:t>
      </w:r>
    </w:p>
    <w:p w14:paraId="2974FD69" w14:textId="77777777" w:rsidR="00E1495E" w:rsidRPr="00E1495E" w:rsidRDefault="00E1495E" w:rsidP="00E1495E">
      <w:r w:rsidRPr="00E1495E">
        <w:t>Epoch 133/200 | Loss: 0.7104</w:t>
      </w:r>
    </w:p>
    <w:p w14:paraId="082A6FDA" w14:textId="77777777" w:rsidR="00E1495E" w:rsidRPr="00E1495E" w:rsidRDefault="00E1495E" w:rsidP="00E1495E">
      <w:r w:rsidRPr="00E1495E">
        <w:t>Epoch 134/200 | Loss: 0.7916</w:t>
      </w:r>
    </w:p>
    <w:p w14:paraId="5F11B557" w14:textId="77777777" w:rsidR="00E1495E" w:rsidRPr="00E1495E" w:rsidRDefault="00E1495E" w:rsidP="00E1495E">
      <w:r w:rsidRPr="00E1495E">
        <w:t>Epoch 135/200 | Loss: 0.7554</w:t>
      </w:r>
    </w:p>
    <w:p w14:paraId="4566BED2" w14:textId="77777777" w:rsidR="00E1495E" w:rsidRPr="00E1495E" w:rsidRDefault="00E1495E" w:rsidP="00E1495E">
      <w:r w:rsidRPr="00E1495E">
        <w:t>Epoch 136/200 | Loss: 0.6991</w:t>
      </w:r>
    </w:p>
    <w:p w14:paraId="11B34D91" w14:textId="77777777" w:rsidR="00E1495E" w:rsidRPr="00E1495E" w:rsidRDefault="00E1495E" w:rsidP="00E1495E">
      <w:r w:rsidRPr="00E1495E">
        <w:t>Epoch 137/200 | Loss: 0.7531</w:t>
      </w:r>
    </w:p>
    <w:p w14:paraId="26B36DE6" w14:textId="77777777" w:rsidR="00E1495E" w:rsidRPr="00E1495E" w:rsidRDefault="00E1495E" w:rsidP="00E1495E">
      <w:r w:rsidRPr="00E1495E">
        <w:t>Epoch 138/200 | Loss: 0.7166</w:t>
      </w:r>
    </w:p>
    <w:p w14:paraId="4C8BC933" w14:textId="77777777" w:rsidR="00E1495E" w:rsidRPr="00E1495E" w:rsidRDefault="00E1495E" w:rsidP="00E1495E">
      <w:r w:rsidRPr="00E1495E">
        <w:t>Epoch 139/200 | Loss: 0.7241</w:t>
      </w:r>
    </w:p>
    <w:p w14:paraId="29B28FA8" w14:textId="77777777" w:rsidR="00E1495E" w:rsidRPr="00E1495E" w:rsidRDefault="00E1495E" w:rsidP="00E1495E">
      <w:r w:rsidRPr="00E1495E">
        <w:t>Epoch 140/200 | Loss: 0.6685</w:t>
      </w:r>
    </w:p>
    <w:p w14:paraId="423DE99C" w14:textId="77777777" w:rsidR="00E1495E" w:rsidRPr="00E1495E" w:rsidRDefault="00E1495E" w:rsidP="00E1495E">
      <w:r w:rsidRPr="00E1495E">
        <w:t>Epoch 141/200 | Loss: 0.7002</w:t>
      </w:r>
    </w:p>
    <w:p w14:paraId="5C37EDBF" w14:textId="77777777" w:rsidR="00E1495E" w:rsidRPr="00E1495E" w:rsidRDefault="00E1495E" w:rsidP="00E1495E">
      <w:r w:rsidRPr="00E1495E">
        <w:t>Epoch 142/200 | Loss: 0.7167</w:t>
      </w:r>
    </w:p>
    <w:p w14:paraId="68A89DB0" w14:textId="77777777" w:rsidR="00E1495E" w:rsidRPr="00E1495E" w:rsidRDefault="00E1495E" w:rsidP="00E1495E">
      <w:r w:rsidRPr="00E1495E">
        <w:t>Epoch 143/200 | Loss: 0.7121</w:t>
      </w:r>
    </w:p>
    <w:p w14:paraId="27B658F5" w14:textId="77777777" w:rsidR="00E1495E" w:rsidRPr="00E1495E" w:rsidRDefault="00E1495E" w:rsidP="00E1495E">
      <w:r w:rsidRPr="00E1495E">
        <w:t>Epoch 144/200 | Loss: 0.7541</w:t>
      </w:r>
    </w:p>
    <w:p w14:paraId="197F77B0" w14:textId="77777777" w:rsidR="00E1495E" w:rsidRPr="00E1495E" w:rsidRDefault="00E1495E" w:rsidP="00E1495E">
      <w:r w:rsidRPr="00E1495E">
        <w:t>Epoch 145/200 | Loss: 0.7687</w:t>
      </w:r>
    </w:p>
    <w:p w14:paraId="4A1F55C2" w14:textId="77777777" w:rsidR="00E1495E" w:rsidRPr="00E1495E" w:rsidRDefault="00E1495E" w:rsidP="00E1495E">
      <w:r w:rsidRPr="00E1495E">
        <w:t>Epoch 146/200 | Loss: 0.6959</w:t>
      </w:r>
    </w:p>
    <w:p w14:paraId="2F29BD82" w14:textId="77777777" w:rsidR="00E1495E" w:rsidRPr="00E1495E" w:rsidRDefault="00E1495E" w:rsidP="00E1495E">
      <w:r w:rsidRPr="00E1495E">
        <w:t>Epoch 147/200 | Loss: 0.7228</w:t>
      </w:r>
    </w:p>
    <w:p w14:paraId="6F57E962" w14:textId="77777777" w:rsidR="00E1495E" w:rsidRPr="00E1495E" w:rsidRDefault="00E1495E" w:rsidP="00E1495E">
      <w:r w:rsidRPr="00E1495E">
        <w:t>Epoch 148/200 | Loss: 0.7587</w:t>
      </w:r>
    </w:p>
    <w:p w14:paraId="1AA1478B" w14:textId="77777777" w:rsidR="00E1495E" w:rsidRPr="00E1495E" w:rsidRDefault="00E1495E" w:rsidP="00E1495E">
      <w:r w:rsidRPr="00E1495E">
        <w:lastRenderedPageBreak/>
        <w:t>Epoch 149/200 | Loss: 0.7628</w:t>
      </w:r>
    </w:p>
    <w:p w14:paraId="38426B8D" w14:textId="77777777" w:rsidR="00E1495E" w:rsidRPr="00E1495E" w:rsidRDefault="00E1495E" w:rsidP="00E1495E">
      <w:r w:rsidRPr="00E1495E">
        <w:t>Epoch 150/200 | Loss: 0.7689</w:t>
      </w:r>
    </w:p>
    <w:p w14:paraId="6724C1B5" w14:textId="77777777" w:rsidR="00E1495E" w:rsidRPr="00E1495E" w:rsidRDefault="00E1495E" w:rsidP="00E1495E">
      <w:r w:rsidRPr="00E1495E">
        <w:t>Epoch 151/200 | Loss: 0.7171</w:t>
      </w:r>
    </w:p>
    <w:p w14:paraId="08283385" w14:textId="77777777" w:rsidR="00E1495E" w:rsidRPr="00E1495E" w:rsidRDefault="00E1495E" w:rsidP="00E1495E">
      <w:r w:rsidRPr="00E1495E">
        <w:t>Epoch 152/200 | Loss: 0.6898</w:t>
      </w:r>
    </w:p>
    <w:p w14:paraId="094D24F9" w14:textId="77777777" w:rsidR="00E1495E" w:rsidRPr="00E1495E" w:rsidRDefault="00E1495E" w:rsidP="00E1495E">
      <w:r w:rsidRPr="00E1495E">
        <w:t>Epoch 153/200 | Loss: 0.6905</w:t>
      </w:r>
    </w:p>
    <w:p w14:paraId="6F902C03" w14:textId="77777777" w:rsidR="00E1495E" w:rsidRPr="00E1495E" w:rsidRDefault="00E1495E" w:rsidP="00E1495E">
      <w:r w:rsidRPr="00E1495E">
        <w:t>Epoch 154/200 | Loss: 0.7938</w:t>
      </w:r>
    </w:p>
    <w:p w14:paraId="08F55AD7" w14:textId="77777777" w:rsidR="00E1495E" w:rsidRPr="00E1495E" w:rsidRDefault="00E1495E" w:rsidP="00E1495E">
      <w:r w:rsidRPr="00E1495E">
        <w:t>Epoch 155/200 | Loss: 0.7100</w:t>
      </w:r>
    </w:p>
    <w:p w14:paraId="47AAA560" w14:textId="77777777" w:rsidR="00E1495E" w:rsidRPr="00E1495E" w:rsidRDefault="00E1495E" w:rsidP="00E1495E">
      <w:r w:rsidRPr="00E1495E">
        <w:t>Epoch 156/200 | Loss: 0.6743</w:t>
      </w:r>
    </w:p>
    <w:p w14:paraId="78972159" w14:textId="77777777" w:rsidR="00E1495E" w:rsidRPr="00E1495E" w:rsidRDefault="00E1495E" w:rsidP="00E1495E">
      <w:r w:rsidRPr="00E1495E">
        <w:t>Epoch 157/200 | Loss: 0.7522</w:t>
      </w:r>
    </w:p>
    <w:p w14:paraId="58E74C7D" w14:textId="77777777" w:rsidR="00E1495E" w:rsidRPr="00E1495E" w:rsidRDefault="00E1495E" w:rsidP="00E1495E">
      <w:r w:rsidRPr="00E1495E">
        <w:t>Epoch 158/200 | Loss: 0.7049</w:t>
      </w:r>
    </w:p>
    <w:p w14:paraId="3C6E4CAC" w14:textId="77777777" w:rsidR="00E1495E" w:rsidRPr="00E1495E" w:rsidRDefault="00E1495E" w:rsidP="00E1495E">
      <w:r w:rsidRPr="00E1495E">
        <w:t>Epoch 159/200 | Loss: 0.7032</w:t>
      </w:r>
    </w:p>
    <w:p w14:paraId="6E804696" w14:textId="77777777" w:rsidR="00E1495E" w:rsidRPr="00E1495E" w:rsidRDefault="00E1495E" w:rsidP="00E1495E">
      <w:r w:rsidRPr="00E1495E">
        <w:t>Epoch 160/200 | Loss: 0.7048</w:t>
      </w:r>
    </w:p>
    <w:p w14:paraId="4A20DC1B" w14:textId="77777777" w:rsidR="00E1495E" w:rsidRPr="00E1495E" w:rsidRDefault="00E1495E" w:rsidP="00E1495E">
      <w:r w:rsidRPr="00E1495E">
        <w:t>Epoch 161/200 | Loss: 0.7076</w:t>
      </w:r>
    </w:p>
    <w:p w14:paraId="69A8DC23" w14:textId="77777777" w:rsidR="00E1495E" w:rsidRPr="00E1495E" w:rsidRDefault="00E1495E" w:rsidP="00E1495E">
      <w:r w:rsidRPr="00E1495E">
        <w:t>Epoch 162/200 | Loss: 0.7481</w:t>
      </w:r>
    </w:p>
    <w:p w14:paraId="0E120CE0" w14:textId="77777777" w:rsidR="00E1495E" w:rsidRPr="00E1495E" w:rsidRDefault="00E1495E" w:rsidP="00E1495E">
      <w:r w:rsidRPr="00E1495E">
        <w:t>Epoch 163/200 | Loss: 0.7801</w:t>
      </w:r>
    </w:p>
    <w:p w14:paraId="65849EE7" w14:textId="77777777" w:rsidR="00E1495E" w:rsidRPr="00E1495E" w:rsidRDefault="00E1495E" w:rsidP="00E1495E">
      <w:r w:rsidRPr="00E1495E">
        <w:t>Epoch 164/200 | Loss: 0.6832</w:t>
      </w:r>
    </w:p>
    <w:p w14:paraId="2BD0E03B" w14:textId="77777777" w:rsidR="00E1495E" w:rsidRPr="00E1495E" w:rsidRDefault="00E1495E" w:rsidP="00E1495E">
      <w:r w:rsidRPr="00E1495E">
        <w:t>Epoch 165/200 | Loss: 0.7278</w:t>
      </w:r>
    </w:p>
    <w:p w14:paraId="073708E2" w14:textId="77777777" w:rsidR="00E1495E" w:rsidRPr="00E1495E" w:rsidRDefault="00E1495E" w:rsidP="00E1495E">
      <w:r w:rsidRPr="00E1495E">
        <w:t>Epoch 166/200 | Loss: 0.7181</w:t>
      </w:r>
    </w:p>
    <w:p w14:paraId="655C8A96" w14:textId="77777777" w:rsidR="00E1495E" w:rsidRPr="00E1495E" w:rsidRDefault="00E1495E" w:rsidP="00E1495E">
      <w:r w:rsidRPr="00E1495E">
        <w:t>Epoch 167/200 | Loss: 0.6680</w:t>
      </w:r>
    </w:p>
    <w:p w14:paraId="2A3D7715" w14:textId="77777777" w:rsidR="00E1495E" w:rsidRPr="00E1495E" w:rsidRDefault="00E1495E" w:rsidP="00E1495E">
      <w:r w:rsidRPr="00E1495E">
        <w:t>Epoch 168/200 | Loss: 0.7488</w:t>
      </w:r>
    </w:p>
    <w:p w14:paraId="130E2B43" w14:textId="77777777" w:rsidR="00E1495E" w:rsidRPr="00E1495E" w:rsidRDefault="00E1495E" w:rsidP="00E1495E">
      <w:r w:rsidRPr="00E1495E">
        <w:t>Epoch 169/200 | Loss: 0.7636</w:t>
      </w:r>
    </w:p>
    <w:p w14:paraId="219E5985" w14:textId="77777777" w:rsidR="00E1495E" w:rsidRPr="00E1495E" w:rsidRDefault="00E1495E" w:rsidP="00E1495E">
      <w:r w:rsidRPr="00E1495E">
        <w:t>Epoch 170/200 | Loss: 0.7096</w:t>
      </w:r>
    </w:p>
    <w:p w14:paraId="52DD154A" w14:textId="77777777" w:rsidR="00E1495E" w:rsidRPr="00E1495E" w:rsidRDefault="00E1495E" w:rsidP="00E1495E">
      <w:r w:rsidRPr="00E1495E">
        <w:t>Epoch 171/200 | Loss: 0.7586</w:t>
      </w:r>
    </w:p>
    <w:p w14:paraId="068686C9" w14:textId="77777777" w:rsidR="00E1495E" w:rsidRPr="00E1495E" w:rsidRDefault="00E1495E" w:rsidP="00E1495E">
      <w:r w:rsidRPr="00E1495E">
        <w:t>Epoch 172/200 | Loss: 0.7404</w:t>
      </w:r>
    </w:p>
    <w:p w14:paraId="71ED8AC2" w14:textId="77777777" w:rsidR="00E1495E" w:rsidRPr="00E1495E" w:rsidRDefault="00E1495E" w:rsidP="00E1495E">
      <w:r w:rsidRPr="00E1495E">
        <w:t>Epoch 173/200 | Loss: 0.6785</w:t>
      </w:r>
    </w:p>
    <w:p w14:paraId="40F12817" w14:textId="77777777" w:rsidR="00E1495E" w:rsidRPr="00E1495E" w:rsidRDefault="00E1495E" w:rsidP="00E1495E">
      <w:r w:rsidRPr="00E1495E">
        <w:t>Epoch 174/200 | Loss: 0.6515</w:t>
      </w:r>
    </w:p>
    <w:p w14:paraId="7E9BDEAE" w14:textId="77777777" w:rsidR="00E1495E" w:rsidRPr="00E1495E" w:rsidRDefault="00E1495E" w:rsidP="00E1495E">
      <w:r w:rsidRPr="00E1495E">
        <w:t>Epoch 175/200 | Loss: 0.7530</w:t>
      </w:r>
    </w:p>
    <w:p w14:paraId="3CBAC1BB" w14:textId="77777777" w:rsidR="00E1495E" w:rsidRPr="00E1495E" w:rsidRDefault="00E1495E" w:rsidP="00E1495E">
      <w:r w:rsidRPr="00E1495E">
        <w:t>Epoch 176/200 | Loss: 0.6422</w:t>
      </w:r>
    </w:p>
    <w:p w14:paraId="63A6FAF9" w14:textId="77777777" w:rsidR="00E1495E" w:rsidRPr="00E1495E" w:rsidRDefault="00E1495E" w:rsidP="00E1495E">
      <w:r w:rsidRPr="00E1495E">
        <w:t>Epoch 177/200 | Loss: 0.6957</w:t>
      </w:r>
    </w:p>
    <w:p w14:paraId="17F70CB5" w14:textId="77777777" w:rsidR="00E1495E" w:rsidRPr="00E1495E" w:rsidRDefault="00E1495E" w:rsidP="00E1495E">
      <w:r w:rsidRPr="00E1495E">
        <w:t>Epoch 178/200 | Loss: 0.7580</w:t>
      </w:r>
    </w:p>
    <w:p w14:paraId="7BAF44F5" w14:textId="77777777" w:rsidR="00E1495E" w:rsidRPr="00E1495E" w:rsidRDefault="00E1495E" w:rsidP="00E1495E">
      <w:r w:rsidRPr="00E1495E">
        <w:t>Epoch 179/200 | Loss: 0.7546</w:t>
      </w:r>
    </w:p>
    <w:p w14:paraId="0DF5569B" w14:textId="77777777" w:rsidR="00E1495E" w:rsidRPr="00E1495E" w:rsidRDefault="00E1495E" w:rsidP="00E1495E">
      <w:r w:rsidRPr="00E1495E">
        <w:lastRenderedPageBreak/>
        <w:t>Epoch 180/200 | Loss: 0.7273</w:t>
      </w:r>
    </w:p>
    <w:p w14:paraId="1808257E" w14:textId="77777777" w:rsidR="00E1495E" w:rsidRPr="00E1495E" w:rsidRDefault="00E1495E" w:rsidP="00E1495E">
      <w:r w:rsidRPr="00E1495E">
        <w:t>Epoch 181/200 | Loss: 0.7594</w:t>
      </w:r>
    </w:p>
    <w:p w14:paraId="0B931A8F" w14:textId="77777777" w:rsidR="00E1495E" w:rsidRPr="00E1495E" w:rsidRDefault="00E1495E" w:rsidP="00E1495E">
      <w:r w:rsidRPr="00E1495E">
        <w:t>Epoch 182/200 | Loss: 0.7304</w:t>
      </w:r>
    </w:p>
    <w:p w14:paraId="256E93E0" w14:textId="77777777" w:rsidR="00E1495E" w:rsidRPr="00E1495E" w:rsidRDefault="00E1495E" w:rsidP="00E1495E">
      <w:r w:rsidRPr="00E1495E">
        <w:t>Epoch 183/200 | Loss: 0.6810</w:t>
      </w:r>
    </w:p>
    <w:p w14:paraId="1E2BCD7F" w14:textId="77777777" w:rsidR="00E1495E" w:rsidRPr="00E1495E" w:rsidRDefault="00E1495E" w:rsidP="00E1495E">
      <w:r w:rsidRPr="00E1495E">
        <w:t>Epoch 184/200 | Loss: 0.6997</w:t>
      </w:r>
    </w:p>
    <w:p w14:paraId="117741CE" w14:textId="77777777" w:rsidR="00E1495E" w:rsidRPr="00E1495E" w:rsidRDefault="00E1495E" w:rsidP="00E1495E">
      <w:r w:rsidRPr="00E1495E">
        <w:t>Epoch 185/200 | Loss: 0.7435</w:t>
      </w:r>
    </w:p>
    <w:p w14:paraId="272425F3" w14:textId="77777777" w:rsidR="00E1495E" w:rsidRPr="00E1495E" w:rsidRDefault="00E1495E" w:rsidP="00E1495E">
      <w:r w:rsidRPr="00E1495E">
        <w:t>Epoch 186/200 | Loss: 0.7182</w:t>
      </w:r>
    </w:p>
    <w:p w14:paraId="30D091E7" w14:textId="77777777" w:rsidR="00E1495E" w:rsidRPr="00E1495E" w:rsidRDefault="00E1495E" w:rsidP="00E1495E">
      <w:r w:rsidRPr="00E1495E">
        <w:t>Epoch 187/200 | Loss: 0.7140</w:t>
      </w:r>
    </w:p>
    <w:p w14:paraId="4C7A0E5A" w14:textId="77777777" w:rsidR="00E1495E" w:rsidRPr="00E1495E" w:rsidRDefault="00E1495E" w:rsidP="00E1495E">
      <w:r w:rsidRPr="00E1495E">
        <w:t>Epoch 188/200 | Loss: 0.7376</w:t>
      </w:r>
    </w:p>
    <w:p w14:paraId="01857ED2" w14:textId="77777777" w:rsidR="00E1495E" w:rsidRPr="00E1495E" w:rsidRDefault="00E1495E" w:rsidP="00E1495E">
      <w:r w:rsidRPr="00E1495E">
        <w:t>Epoch 189/200 | Loss: 0.6663</w:t>
      </w:r>
    </w:p>
    <w:p w14:paraId="795EF5E2" w14:textId="77777777" w:rsidR="00E1495E" w:rsidRPr="00E1495E" w:rsidRDefault="00E1495E" w:rsidP="00E1495E">
      <w:r w:rsidRPr="00E1495E">
        <w:t>Epoch 190/200 | Loss: 0.6577</w:t>
      </w:r>
    </w:p>
    <w:p w14:paraId="4B0BD6C3" w14:textId="77777777" w:rsidR="00E1495E" w:rsidRPr="00E1495E" w:rsidRDefault="00E1495E" w:rsidP="00E1495E">
      <w:r w:rsidRPr="00E1495E">
        <w:t>Epoch 191/200 | Loss: 0.6772</w:t>
      </w:r>
    </w:p>
    <w:p w14:paraId="203ADF5E" w14:textId="77777777" w:rsidR="00E1495E" w:rsidRPr="00E1495E" w:rsidRDefault="00E1495E" w:rsidP="00E1495E">
      <w:r w:rsidRPr="00E1495E">
        <w:t>Epoch 192/200 | Loss: 0.6905</w:t>
      </w:r>
    </w:p>
    <w:p w14:paraId="0D97DB8A" w14:textId="77777777" w:rsidR="00E1495E" w:rsidRPr="00E1495E" w:rsidRDefault="00E1495E" w:rsidP="00E1495E">
      <w:r w:rsidRPr="00E1495E">
        <w:t>Epoch 193/200 | Loss: 0.7557</w:t>
      </w:r>
    </w:p>
    <w:p w14:paraId="15CDEE10" w14:textId="77777777" w:rsidR="00E1495E" w:rsidRPr="00E1495E" w:rsidRDefault="00E1495E" w:rsidP="00E1495E">
      <w:r w:rsidRPr="00E1495E">
        <w:t>Epoch 194/200 | Loss: 0.7218</w:t>
      </w:r>
    </w:p>
    <w:p w14:paraId="1832A6BE" w14:textId="77777777" w:rsidR="00E1495E" w:rsidRPr="00E1495E" w:rsidRDefault="00E1495E" w:rsidP="00E1495E">
      <w:r w:rsidRPr="00E1495E">
        <w:t>Epoch 195/200 | Loss: 0.6725</w:t>
      </w:r>
    </w:p>
    <w:p w14:paraId="6A339313" w14:textId="77777777" w:rsidR="00E1495E" w:rsidRPr="00E1495E" w:rsidRDefault="00E1495E" w:rsidP="00E1495E">
      <w:r w:rsidRPr="00E1495E">
        <w:t>Epoch 196/200 | Loss: 0.7189</w:t>
      </w:r>
    </w:p>
    <w:p w14:paraId="579E27C0" w14:textId="77777777" w:rsidR="00E1495E" w:rsidRPr="00E1495E" w:rsidRDefault="00E1495E" w:rsidP="00E1495E">
      <w:r w:rsidRPr="00E1495E">
        <w:t>Epoch 197/200 | Loss: 0.7524</w:t>
      </w:r>
    </w:p>
    <w:p w14:paraId="6967E782" w14:textId="77777777" w:rsidR="00E1495E" w:rsidRPr="00E1495E" w:rsidRDefault="00E1495E" w:rsidP="00E1495E">
      <w:r w:rsidRPr="00E1495E">
        <w:t>Epoch 198/200 | Loss: 0.7391</w:t>
      </w:r>
    </w:p>
    <w:p w14:paraId="5229629B" w14:textId="77777777" w:rsidR="00E1495E" w:rsidRPr="00E1495E" w:rsidRDefault="00E1495E" w:rsidP="00E1495E">
      <w:r w:rsidRPr="00E1495E">
        <w:t>Epoch 199/200 | Loss: 0.6794</w:t>
      </w:r>
    </w:p>
    <w:p w14:paraId="18B8C23B" w14:textId="77777777" w:rsidR="00E1495E" w:rsidRPr="00E1495E" w:rsidRDefault="00E1495E" w:rsidP="00E1495E">
      <w:r w:rsidRPr="00E1495E">
        <w:t>Epoch 200/200 | Loss: 0.6688</w:t>
      </w:r>
    </w:p>
    <w:p w14:paraId="030016D2" w14:textId="77777777" w:rsidR="00E1495E" w:rsidRPr="00E1495E" w:rsidRDefault="00E1495E" w:rsidP="00E1495E">
      <w:r w:rsidRPr="00E1495E">
        <w:drawing>
          <wp:inline distT="0" distB="0" distL="0" distR="0" wp14:anchorId="39028174" wp14:editId="6AC989E3">
            <wp:extent cx="5731510" cy="2407285"/>
            <wp:effectExtent l="0" t="0" r="2540" b="0"/>
            <wp:docPr id="335681710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83169" w14:textId="77777777" w:rsidR="00E1495E" w:rsidRPr="00E1495E" w:rsidRDefault="00E1495E" w:rsidP="00E1495E">
      <w:r w:rsidRPr="00E1495E">
        <w:lastRenderedPageBreak/>
        <w:drawing>
          <wp:inline distT="0" distB="0" distL="0" distR="0" wp14:anchorId="302D0905" wp14:editId="2854175C">
            <wp:extent cx="5731510" cy="2407285"/>
            <wp:effectExtent l="0" t="0" r="2540" b="0"/>
            <wp:docPr id="1207088918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48AF" w14:textId="77777777" w:rsidR="00E1495E" w:rsidRPr="00E1495E" w:rsidRDefault="00E1495E" w:rsidP="00E1495E">
      <w:r w:rsidRPr="00E1495E">
        <w:drawing>
          <wp:inline distT="0" distB="0" distL="0" distR="0" wp14:anchorId="4ABFE267" wp14:editId="77EF1FCA">
            <wp:extent cx="5731510" cy="2171700"/>
            <wp:effectExtent l="0" t="0" r="2540" b="0"/>
            <wp:docPr id="1392773672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D539D" w14:textId="77777777" w:rsidR="00E1495E" w:rsidRPr="00E1495E" w:rsidRDefault="00E1495E" w:rsidP="00E1495E">
      <w:r w:rsidRPr="00E1495E">
        <w:t>Split 3 Accuracy: 0.6190</w:t>
      </w:r>
    </w:p>
    <w:p w14:paraId="328D9969" w14:textId="77777777" w:rsidR="00E1495E" w:rsidRPr="00E1495E" w:rsidRDefault="00E1495E" w:rsidP="00E1495E">
      <w:r w:rsidRPr="00E1495E">
        <w:lastRenderedPageBreak/>
        <w:drawing>
          <wp:inline distT="0" distB="0" distL="0" distR="0" wp14:anchorId="3E5D5E3D" wp14:editId="38A53ABE">
            <wp:extent cx="4892040" cy="4145280"/>
            <wp:effectExtent l="0" t="0" r="3810" b="7620"/>
            <wp:docPr id="1838417728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30FDB" w14:textId="77777777" w:rsidR="00E1495E" w:rsidRPr="00E1495E" w:rsidRDefault="00E1495E" w:rsidP="00E1495E">
      <w:r w:rsidRPr="00E1495E">
        <w:drawing>
          <wp:inline distT="0" distB="0" distL="0" distR="0" wp14:anchorId="1EF51551" wp14:editId="18E3EDE2">
            <wp:extent cx="5181600" cy="4145280"/>
            <wp:effectExtent l="0" t="0" r="0" b="7620"/>
            <wp:docPr id="1733436660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460A" w14:textId="77777777" w:rsidR="00E1495E" w:rsidRPr="00E1495E" w:rsidRDefault="00E1495E" w:rsidP="00E1495E"/>
    <w:p w14:paraId="54BF9C50" w14:textId="77777777" w:rsidR="00E1495E" w:rsidRPr="00E1495E" w:rsidRDefault="00E1495E" w:rsidP="00E1495E">
      <w:r w:rsidRPr="00E1495E">
        <w:lastRenderedPageBreak/>
        <w:t>=== ENV2 Split 4/5 ===</w:t>
      </w:r>
    </w:p>
    <w:p w14:paraId="6A16F19C" w14:textId="77777777" w:rsidR="00E1495E" w:rsidRPr="00E1495E" w:rsidRDefault="00E1495E" w:rsidP="00E1495E">
      <w:hyperlink r:id="rId154" w:anchor="line=1667" w:history="1">
        <w:r w:rsidRPr="00E1495E">
          <w:rPr>
            <w:rStyle w:val="Hyperlink"/>
          </w:rPr>
          <w:t>C:\Users\sansk\miniconda3\Lib\site-packages\scipy\signal\_spectral_py.py:1668</w:t>
        </w:r>
      </w:hyperlink>
      <w:r w:rsidRPr="00E1495E">
        <w:t>: RuntimeWarning: invalid value encountered in divide</w:t>
      </w:r>
    </w:p>
    <w:p w14:paraId="0D3FD0CE" w14:textId="77777777" w:rsidR="00E1495E" w:rsidRPr="00E1495E" w:rsidRDefault="00E1495E" w:rsidP="00E1495E">
      <w:r w:rsidRPr="00E1495E">
        <w:t xml:space="preserve">  Cxy = np.abs(Pxy)**2 / Pxx / Pyy</w:t>
      </w:r>
    </w:p>
    <w:p w14:paraId="643A2E39" w14:textId="77777777" w:rsidR="00E1495E" w:rsidRPr="00E1495E" w:rsidRDefault="00E1495E" w:rsidP="00E1495E">
      <w:r w:rsidRPr="00E1495E">
        <w:t>After oversampling, class counts: Counter({1: 44, 0: 44})</w:t>
      </w:r>
    </w:p>
    <w:p w14:paraId="270C342C" w14:textId="77777777" w:rsidR="00E1495E" w:rsidRPr="00E1495E" w:rsidRDefault="00E1495E" w:rsidP="00E1495E">
      <w:hyperlink r:id="rId155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1A3A524E" w14:textId="77777777" w:rsidR="00E1495E" w:rsidRPr="00E1495E" w:rsidRDefault="00E1495E" w:rsidP="00E1495E">
      <w:r w:rsidRPr="00E1495E">
        <w:t xml:space="preserve">  warnings.warn(out)</w:t>
      </w:r>
    </w:p>
    <w:p w14:paraId="4A743767" w14:textId="77777777" w:rsidR="00C31818" w:rsidRPr="00C31818" w:rsidRDefault="00C31818" w:rsidP="00C31818">
      <w:r w:rsidRPr="00C31818">
        <w:t>Epoch 1/100 | Loss: 0.7098</w:t>
      </w:r>
    </w:p>
    <w:p w14:paraId="677E45AE" w14:textId="77777777" w:rsidR="00C31818" w:rsidRPr="00C31818" w:rsidRDefault="00C31818" w:rsidP="00C31818">
      <w:r w:rsidRPr="00C31818">
        <w:t>Epoch 2/100 | Loss: 0.7789</w:t>
      </w:r>
    </w:p>
    <w:p w14:paraId="72440730" w14:textId="77777777" w:rsidR="00C31818" w:rsidRPr="00C31818" w:rsidRDefault="00C31818" w:rsidP="00C31818">
      <w:r w:rsidRPr="00C31818">
        <w:t>Epoch 3/100 | Loss: 0.7165</w:t>
      </w:r>
    </w:p>
    <w:p w14:paraId="36D4BA9E" w14:textId="77777777" w:rsidR="00C31818" w:rsidRPr="00C31818" w:rsidRDefault="00C31818" w:rsidP="00C31818">
      <w:r w:rsidRPr="00C31818">
        <w:t>Epoch 4/100 | Loss: 0.7644</w:t>
      </w:r>
    </w:p>
    <w:p w14:paraId="1A0814BF" w14:textId="77777777" w:rsidR="00C31818" w:rsidRPr="00C31818" w:rsidRDefault="00C31818" w:rsidP="00C31818">
      <w:r w:rsidRPr="00C31818">
        <w:t>Epoch 5/100 | Loss: 0.7475</w:t>
      </w:r>
    </w:p>
    <w:p w14:paraId="43109297" w14:textId="77777777" w:rsidR="00C31818" w:rsidRPr="00C31818" w:rsidRDefault="00C31818" w:rsidP="00C31818">
      <w:r w:rsidRPr="00C31818">
        <w:t>Epoch 6/100 | Loss: 0.7193</w:t>
      </w:r>
    </w:p>
    <w:p w14:paraId="6DD49553" w14:textId="77777777" w:rsidR="00C31818" w:rsidRPr="00C31818" w:rsidRDefault="00C31818" w:rsidP="00C31818">
      <w:r w:rsidRPr="00C31818">
        <w:t>Epoch 7/100 | Loss: 0.8158</w:t>
      </w:r>
    </w:p>
    <w:p w14:paraId="0F7195A1" w14:textId="77777777" w:rsidR="00C31818" w:rsidRPr="00C31818" w:rsidRDefault="00C31818" w:rsidP="00C31818">
      <w:r w:rsidRPr="00C31818">
        <w:t>Epoch 8/100 | Loss: 0.7316</w:t>
      </w:r>
    </w:p>
    <w:p w14:paraId="1385FA5D" w14:textId="77777777" w:rsidR="00C31818" w:rsidRPr="00C31818" w:rsidRDefault="00C31818" w:rsidP="00C31818">
      <w:r w:rsidRPr="00C31818">
        <w:t>Epoch 9/100 | Loss: 0.7757</w:t>
      </w:r>
    </w:p>
    <w:p w14:paraId="15E27018" w14:textId="77777777" w:rsidR="00C31818" w:rsidRPr="00C31818" w:rsidRDefault="00C31818" w:rsidP="00C31818">
      <w:r w:rsidRPr="00C31818">
        <w:t>Epoch 10/100 | Loss: 0.6341</w:t>
      </w:r>
    </w:p>
    <w:p w14:paraId="2AF305F0" w14:textId="77777777" w:rsidR="00C31818" w:rsidRPr="00C31818" w:rsidRDefault="00C31818" w:rsidP="00C31818">
      <w:r w:rsidRPr="00C31818">
        <w:t>Epoch 11/100 | Loss: 0.6324</w:t>
      </w:r>
    </w:p>
    <w:p w14:paraId="48378B06" w14:textId="77777777" w:rsidR="00C31818" w:rsidRPr="00C31818" w:rsidRDefault="00C31818" w:rsidP="00C31818">
      <w:r w:rsidRPr="00C31818">
        <w:t>Epoch 12/100 | Loss: 0.7411</w:t>
      </w:r>
    </w:p>
    <w:p w14:paraId="15DD3FEC" w14:textId="77777777" w:rsidR="00C31818" w:rsidRPr="00C31818" w:rsidRDefault="00C31818" w:rsidP="00C31818">
      <w:r w:rsidRPr="00C31818">
        <w:t>Epoch 13/100 | Loss: 0.7219</w:t>
      </w:r>
    </w:p>
    <w:p w14:paraId="63E9F2EF" w14:textId="77777777" w:rsidR="00C31818" w:rsidRPr="00C31818" w:rsidRDefault="00C31818" w:rsidP="00C31818">
      <w:r w:rsidRPr="00C31818">
        <w:t>Epoch 14/100 | Loss: 0.7458</w:t>
      </w:r>
    </w:p>
    <w:p w14:paraId="2119AF7D" w14:textId="77777777" w:rsidR="00C31818" w:rsidRPr="00C31818" w:rsidRDefault="00C31818" w:rsidP="00C31818">
      <w:r w:rsidRPr="00C31818">
        <w:t>Epoch 15/100 | Loss: 0.7049</w:t>
      </w:r>
    </w:p>
    <w:p w14:paraId="716E2121" w14:textId="77777777" w:rsidR="00C31818" w:rsidRPr="00C31818" w:rsidRDefault="00C31818" w:rsidP="00C31818">
      <w:r w:rsidRPr="00C31818">
        <w:t>Epoch 16/100 | Loss: 0.6998</w:t>
      </w:r>
    </w:p>
    <w:p w14:paraId="28F9DD36" w14:textId="77777777" w:rsidR="00C31818" w:rsidRPr="00C31818" w:rsidRDefault="00C31818" w:rsidP="00C31818">
      <w:r w:rsidRPr="00C31818">
        <w:t>Epoch 17/100 | Loss: 0.7369</w:t>
      </w:r>
    </w:p>
    <w:p w14:paraId="14A81B97" w14:textId="77777777" w:rsidR="00C31818" w:rsidRPr="00C31818" w:rsidRDefault="00C31818" w:rsidP="00C31818">
      <w:r w:rsidRPr="00C31818">
        <w:t>Epoch 18/100 | Loss: 0.7188</w:t>
      </w:r>
    </w:p>
    <w:p w14:paraId="10372176" w14:textId="77777777" w:rsidR="00C31818" w:rsidRPr="00C31818" w:rsidRDefault="00C31818" w:rsidP="00C31818">
      <w:r w:rsidRPr="00C31818">
        <w:t>Epoch 19/100 | Loss: 0.7297</w:t>
      </w:r>
    </w:p>
    <w:p w14:paraId="2E0B68C9" w14:textId="77777777" w:rsidR="00C31818" w:rsidRPr="00C31818" w:rsidRDefault="00C31818" w:rsidP="00C31818">
      <w:r w:rsidRPr="00C31818">
        <w:t>Epoch 20/100 | Loss: 0.6973</w:t>
      </w:r>
    </w:p>
    <w:p w14:paraId="06BFB459" w14:textId="77777777" w:rsidR="00C31818" w:rsidRPr="00C31818" w:rsidRDefault="00C31818" w:rsidP="00C31818">
      <w:r w:rsidRPr="00C31818">
        <w:t>Epoch 21/100 | Loss: 0.7150</w:t>
      </w:r>
    </w:p>
    <w:p w14:paraId="03767F32" w14:textId="77777777" w:rsidR="00C31818" w:rsidRPr="00C31818" w:rsidRDefault="00C31818" w:rsidP="00C31818">
      <w:r w:rsidRPr="00C31818">
        <w:t>Epoch 22/100 | Loss: 0.6987</w:t>
      </w:r>
    </w:p>
    <w:p w14:paraId="73FA51DD" w14:textId="77777777" w:rsidR="00C31818" w:rsidRPr="00C31818" w:rsidRDefault="00C31818" w:rsidP="00C31818">
      <w:r w:rsidRPr="00C31818">
        <w:t>Epoch 23/100 | Loss: 0.7250</w:t>
      </w:r>
    </w:p>
    <w:p w14:paraId="65238E08" w14:textId="77777777" w:rsidR="00C31818" w:rsidRPr="00C31818" w:rsidRDefault="00C31818" w:rsidP="00C31818">
      <w:r w:rsidRPr="00C31818">
        <w:t>Epoch 24/100 | Loss: 0.6952</w:t>
      </w:r>
    </w:p>
    <w:p w14:paraId="200CC7C3" w14:textId="77777777" w:rsidR="00C31818" w:rsidRPr="00C31818" w:rsidRDefault="00C31818" w:rsidP="00C31818">
      <w:r w:rsidRPr="00C31818">
        <w:t>Epoch 25/100 | Loss: 0.7343</w:t>
      </w:r>
    </w:p>
    <w:p w14:paraId="25584B2C" w14:textId="77777777" w:rsidR="00C31818" w:rsidRPr="00C31818" w:rsidRDefault="00C31818" w:rsidP="00C31818">
      <w:r w:rsidRPr="00C31818">
        <w:t>Epoch 26/100 | Loss: 0.7236</w:t>
      </w:r>
    </w:p>
    <w:p w14:paraId="4748ADD3" w14:textId="77777777" w:rsidR="00C31818" w:rsidRPr="00C31818" w:rsidRDefault="00C31818" w:rsidP="00C31818">
      <w:r w:rsidRPr="00C31818">
        <w:t>Epoch 27/100 | Loss: 0.7029</w:t>
      </w:r>
    </w:p>
    <w:p w14:paraId="4A41657F" w14:textId="77777777" w:rsidR="00C31818" w:rsidRPr="00C31818" w:rsidRDefault="00C31818" w:rsidP="00C31818">
      <w:r w:rsidRPr="00C31818">
        <w:t>Epoch 28/100 | Loss: 0.7126</w:t>
      </w:r>
    </w:p>
    <w:p w14:paraId="49DF9DEA" w14:textId="77777777" w:rsidR="00C31818" w:rsidRPr="00C31818" w:rsidRDefault="00C31818" w:rsidP="00C31818">
      <w:r w:rsidRPr="00C31818">
        <w:t>Epoch 29/100 | Loss: 0.7180</w:t>
      </w:r>
    </w:p>
    <w:p w14:paraId="22B9FF9D" w14:textId="77777777" w:rsidR="00C31818" w:rsidRPr="00C31818" w:rsidRDefault="00C31818" w:rsidP="00C31818">
      <w:r w:rsidRPr="00C31818">
        <w:t>Epoch 30/100 | Loss: 0.6963</w:t>
      </w:r>
    </w:p>
    <w:p w14:paraId="548FE933" w14:textId="77777777" w:rsidR="00C31818" w:rsidRPr="00C31818" w:rsidRDefault="00C31818" w:rsidP="00C31818">
      <w:r w:rsidRPr="00C31818">
        <w:t>Epoch 31/100 | Loss: 0.6938</w:t>
      </w:r>
    </w:p>
    <w:p w14:paraId="2FF22817" w14:textId="77777777" w:rsidR="00C31818" w:rsidRPr="00C31818" w:rsidRDefault="00C31818" w:rsidP="00C31818">
      <w:r w:rsidRPr="00C31818">
        <w:t>Epoch 32/100 | Loss: 0.6608</w:t>
      </w:r>
    </w:p>
    <w:p w14:paraId="77F8B6AB" w14:textId="77777777" w:rsidR="00C31818" w:rsidRPr="00C31818" w:rsidRDefault="00C31818" w:rsidP="00C31818">
      <w:r w:rsidRPr="00C31818">
        <w:t>Epoch 33/100 | Loss: 0.6986</w:t>
      </w:r>
    </w:p>
    <w:p w14:paraId="1B84C6CB" w14:textId="77777777" w:rsidR="00C31818" w:rsidRPr="00C31818" w:rsidRDefault="00C31818" w:rsidP="00C31818">
      <w:r w:rsidRPr="00C31818">
        <w:t>Epoch 34/100 | Loss: 0.6520</w:t>
      </w:r>
    </w:p>
    <w:p w14:paraId="4FCB1936" w14:textId="77777777" w:rsidR="00C31818" w:rsidRPr="00C31818" w:rsidRDefault="00C31818" w:rsidP="00C31818">
      <w:r w:rsidRPr="00C31818">
        <w:t>Epoch 35/100 | Loss: 0.6641</w:t>
      </w:r>
    </w:p>
    <w:p w14:paraId="3D9300B0" w14:textId="77777777" w:rsidR="00C31818" w:rsidRPr="00C31818" w:rsidRDefault="00C31818" w:rsidP="00C31818">
      <w:r w:rsidRPr="00C31818">
        <w:t>Epoch 36/100 | Loss: 0.6622</w:t>
      </w:r>
    </w:p>
    <w:p w14:paraId="4B8E3222" w14:textId="77777777" w:rsidR="00C31818" w:rsidRPr="00C31818" w:rsidRDefault="00C31818" w:rsidP="00C31818">
      <w:r w:rsidRPr="00C31818">
        <w:t>Epoch 37/100 | Loss: 0.6656</w:t>
      </w:r>
    </w:p>
    <w:p w14:paraId="29262628" w14:textId="77777777" w:rsidR="00C31818" w:rsidRPr="00C31818" w:rsidRDefault="00C31818" w:rsidP="00C31818">
      <w:r w:rsidRPr="00C31818">
        <w:t>Epoch 38/100 | Loss: 0.7053</w:t>
      </w:r>
    </w:p>
    <w:p w14:paraId="3792A446" w14:textId="77777777" w:rsidR="00C31818" w:rsidRPr="00C31818" w:rsidRDefault="00C31818" w:rsidP="00C31818">
      <w:r w:rsidRPr="00C31818">
        <w:t>Epoch 39/100 | Loss: 0.6769</w:t>
      </w:r>
    </w:p>
    <w:p w14:paraId="0FB4DFCF" w14:textId="77777777" w:rsidR="00C31818" w:rsidRPr="00C31818" w:rsidRDefault="00C31818" w:rsidP="00C31818">
      <w:r w:rsidRPr="00C31818">
        <w:t>Epoch 40/100 | Loss: 0.7166</w:t>
      </w:r>
    </w:p>
    <w:p w14:paraId="28FABB87" w14:textId="77777777" w:rsidR="00C31818" w:rsidRPr="00C31818" w:rsidRDefault="00C31818" w:rsidP="00C31818">
      <w:r w:rsidRPr="00C31818">
        <w:t>Epoch 41/100 | Loss: 0.6823</w:t>
      </w:r>
    </w:p>
    <w:p w14:paraId="35F8EDC7" w14:textId="77777777" w:rsidR="00C31818" w:rsidRPr="00C31818" w:rsidRDefault="00C31818" w:rsidP="00C31818">
      <w:r w:rsidRPr="00C31818">
        <w:t>Epoch 42/100 | Loss: 0.6566</w:t>
      </w:r>
    </w:p>
    <w:p w14:paraId="29C6CCED" w14:textId="77777777" w:rsidR="00C31818" w:rsidRPr="00C31818" w:rsidRDefault="00C31818" w:rsidP="00C31818">
      <w:r w:rsidRPr="00C31818">
        <w:t>Epoch 43/100 | Loss: 0.6519</w:t>
      </w:r>
    </w:p>
    <w:p w14:paraId="4AB06D93" w14:textId="77777777" w:rsidR="00C31818" w:rsidRPr="00C31818" w:rsidRDefault="00C31818" w:rsidP="00C31818">
      <w:r w:rsidRPr="00C31818">
        <w:t>Epoch 44/100 | Loss: 0.6714</w:t>
      </w:r>
    </w:p>
    <w:p w14:paraId="6D687332" w14:textId="77777777" w:rsidR="00C31818" w:rsidRPr="00C31818" w:rsidRDefault="00C31818" w:rsidP="00C31818">
      <w:r w:rsidRPr="00C31818">
        <w:t>Epoch 45/100 | Loss: 0.6623</w:t>
      </w:r>
    </w:p>
    <w:p w14:paraId="5B183A5A" w14:textId="77777777" w:rsidR="00C31818" w:rsidRPr="00C31818" w:rsidRDefault="00C31818" w:rsidP="00C31818">
      <w:r w:rsidRPr="00C31818">
        <w:t>Epoch 46/100 | Loss: 0.6848</w:t>
      </w:r>
    </w:p>
    <w:p w14:paraId="4B836BD5" w14:textId="77777777" w:rsidR="00C31818" w:rsidRPr="00C31818" w:rsidRDefault="00C31818" w:rsidP="00C31818">
      <w:r w:rsidRPr="00C31818">
        <w:t>Epoch 47/100 | Loss: 0.6926</w:t>
      </w:r>
    </w:p>
    <w:p w14:paraId="0BCC9BC1" w14:textId="77777777" w:rsidR="00C31818" w:rsidRPr="00C31818" w:rsidRDefault="00C31818" w:rsidP="00C31818">
      <w:r w:rsidRPr="00C31818">
        <w:t>Epoch 48/100 | Loss: 0.7474</w:t>
      </w:r>
    </w:p>
    <w:p w14:paraId="437FF8A1" w14:textId="77777777" w:rsidR="00C31818" w:rsidRPr="00C31818" w:rsidRDefault="00C31818" w:rsidP="00C31818">
      <w:r w:rsidRPr="00C31818">
        <w:t>Epoch 49/100 | Loss: 0.7027</w:t>
      </w:r>
    </w:p>
    <w:p w14:paraId="1F721733" w14:textId="77777777" w:rsidR="00C31818" w:rsidRPr="00C31818" w:rsidRDefault="00C31818" w:rsidP="00C31818">
      <w:r w:rsidRPr="00C31818">
        <w:t>Epoch 50/100 | Loss: 0.6712</w:t>
      </w:r>
    </w:p>
    <w:p w14:paraId="76F0C9C7" w14:textId="77777777" w:rsidR="00C31818" w:rsidRPr="00C31818" w:rsidRDefault="00C31818" w:rsidP="00C31818">
      <w:r w:rsidRPr="00C31818">
        <w:t>Epoch 51/100 | Loss: 0.7115</w:t>
      </w:r>
    </w:p>
    <w:p w14:paraId="0E79D7B9" w14:textId="77777777" w:rsidR="00C31818" w:rsidRPr="00C31818" w:rsidRDefault="00C31818" w:rsidP="00C31818">
      <w:r w:rsidRPr="00C31818">
        <w:t>Epoch 52/100 | Loss: 0.6593</w:t>
      </w:r>
    </w:p>
    <w:p w14:paraId="73559491" w14:textId="77777777" w:rsidR="00C31818" w:rsidRPr="00C31818" w:rsidRDefault="00C31818" w:rsidP="00C31818">
      <w:r w:rsidRPr="00C31818">
        <w:t>Epoch 53/100 | Loss: 0.7084</w:t>
      </w:r>
    </w:p>
    <w:p w14:paraId="35318001" w14:textId="77777777" w:rsidR="00C31818" w:rsidRPr="00C31818" w:rsidRDefault="00C31818" w:rsidP="00C31818">
      <w:r w:rsidRPr="00C31818">
        <w:t>Epoch 54/100 | Loss: 0.7194</w:t>
      </w:r>
    </w:p>
    <w:p w14:paraId="47086D9F" w14:textId="77777777" w:rsidR="00C31818" w:rsidRPr="00C31818" w:rsidRDefault="00C31818" w:rsidP="00C31818">
      <w:r w:rsidRPr="00C31818">
        <w:t>Epoch 55/100 | Loss: 0.7012</w:t>
      </w:r>
    </w:p>
    <w:p w14:paraId="29623CA3" w14:textId="77777777" w:rsidR="00C31818" w:rsidRPr="00C31818" w:rsidRDefault="00C31818" w:rsidP="00C31818">
      <w:r w:rsidRPr="00C31818">
        <w:t>Epoch 56/100 | Loss: 0.6520</w:t>
      </w:r>
    </w:p>
    <w:p w14:paraId="38BD04D1" w14:textId="77777777" w:rsidR="00C31818" w:rsidRPr="00C31818" w:rsidRDefault="00C31818" w:rsidP="00C31818">
      <w:r w:rsidRPr="00C31818">
        <w:t>Epoch 57/100 | Loss: 0.6577</w:t>
      </w:r>
    </w:p>
    <w:p w14:paraId="466EAA54" w14:textId="77777777" w:rsidR="00C31818" w:rsidRPr="00C31818" w:rsidRDefault="00C31818" w:rsidP="00C31818">
      <w:r w:rsidRPr="00C31818">
        <w:t>Epoch 58/100 | Loss: 0.6864</w:t>
      </w:r>
    </w:p>
    <w:p w14:paraId="1E8941A4" w14:textId="77777777" w:rsidR="00C31818" w:rsidRPr="00C31818" w:rsidRDefault="00C31818" w:rsidP="00C31818">
      <w:r w:rsidRPr="00C31818">
        <w:t>Epoch 59/100 | Loss: 0.7139</w:t>
      </w:r>
    </w:p>
    <w:p w14:paraId="12A8045A" w14:textId="77777777" w:rsidR="00C31818" w:rsidRPr="00C31818" w:rsidRDefault="00C31818" w:rsidP="00C31818">
      <w:r w:rsidRPr="00C31818">
        <w:t>Epoch 60/100 | Loss: 0.6713</w:t>
      </w:r>
    </w:p>
    <w:p w14:paraId="52BBA704" w14:textId="77777777" w:rsidR="00C31818" w:rsidRPr="00C31818" w:rsidRDefault="00C31818" w:rsidP="00C31818">
      <w:r w:rsidRPr="00C31818">
        <w:t>Epoch 61/100 | Loss: 0.6370</w:t>
      </w:r>
    </w:p>
    <w:p w14:paraId="040338BF" w14:textId="77777777" w:rsidR="00C31818" w:rsidRPr="00C31818" w:rsidRDefault="00C31818" w:rsidP="00C31818">
      <w:r w:rsidRPr="00C31818">
        <w:t>Epoch 62/100 | Loss: 0.6708</w:t>
      </w:r>
    </w:p>
    <w:p w14:paraId="0AA4A745" w14:textId="77777777" w:rsidR="00C31818" w:rsidRPr="00C31818" w:rsidRDefault="00C31818" w:rsidP="00C31818">
      <w:r w:rsidRPr="00C31818">
        <w:t>Epoch 63/100 | Loss: 0.7229</w:t>
      </w:r>
    </w:p>
    <w:p w14:paraId="69B1B82A" w14:textId="77777777" w:rsidR="00C31818" w:rsidRPr="00C31818" w:rsidRDefault="00C31818" w:rsidP="00C31818">
      <w:r w:rsidRPr="00C31818">
        <w:t>Epoch 64/100 | Loss: 0.6909</w:t>
      </w:r>
    </w:p>
    <w:p w14:paraId="61F302A4" w14:textId="77777777" w:rsidR="00C31818" w:rsidRPr="00C31818" w:rsidRDefault="00C31818" w:rsidP="00C31818">
      <w:r w:rsidRPr="00C31818">
        <w:t>Epoch 65/100 | Loss: 0.6494</w:t>
      </w:r>
    </w:p>
    <w:p w14:paraId="42B9302F" w14:textId="77777777" w:rsidR="00C31818" w:rsidRPr="00C31818" w:rsidRDefault="00C31818" w:rsidP="00C31818">
      <w:r w:rsidRPr="00C31818">
        <w:t>Epoch 66/100 | Loss: 0.6713</w:t>
      </w:r>
    </w:p>
    <w:p w14:paraId="557A5669" w14:textId="77777777" w:rsidR="00C31818" w:rsidRPr="00C31818" w:rsidRDefault="00C31818" w:rsidP="00C31818">
      <w:r w:rsidRPr="00C31818">
        <w:t>Epoch 67/100 | Loss: 0.6888</w:t>
      </w:r>
    </w:p>
    <w:p w14:paraId="5151E418" w14:textId="77777777" w:rsidR="00C31818" w:rsidRPr="00C31818" w:rsidRDefault="00C31818" w:rsidP="00C31818">
      <w:r w:rsidRPr="00C31818">
        <w:t>Epoch 68/100 | Loss: 0.6481</w:t>
      </w:r>
    </w:p>
    <w:p w14:paraId="4DA8406A" w14:textId="77777777" w:rsidR="00C31818" w:rsidRPr="00C31818" w:rsidRDefault="00C31818" w:rsidP="00C31818">
      <w:r w:rsidRPr="00C31818">
        <w:t>Epoch 69/100 | Loss: 0.6427</w:t>
      </w:r>
    </w:p>
    <w:p w14:paraId="4ABBF83A" w14:textId="77777777" w:rsidR="00C31818" w:rsidRPr="00C31818" w:rsidRDefault="00C31818" w:rsidP="00C31818">
      <w:r w:rsidRPr="00C31818">
        <w:t>Epoch 70/100 | Loss: 0.6687</w:t>
      </w:r>
    </w:p>
    <w:p w14:paraId="282E9B1E" w14:textId="77777777" w:rsidR="00C31818" w:rsidRPr="00C31818" w:rsidRDefault="00C31818" w:rsidP="00C31818">
      <w:r w:rsidRPr="00C31818">
        <w:t>Epoch 71/100 | Loss: 0.6996</w:t>
      </w:r>
    </w:p>
    <w:p w14:paraId="1F01A3C5" w14:textId="77777777" w:rsidR="00C31818" w:rsidRPr="00C31818" w:rsidRDefault="00C31818" w:rsidP="00C31818">
      <w:r w:rsidRPr="00C31818">
        <w:t>Epoch 72/100 | Loss: 0.7188</w:t>
      </w:r>
    </w:p>
    <w:p w14:paraId="1CF47630" w14:textId="77777777" w:rsidR="00C31818" w:rsidRPr="00C31818" w:rsidRDefault="00C31818" w:rsidP="00C31818">
      <w:r w:rsidRPr="00C31818">
        <w:t>Epoch 73/100 | Loss: 0.6671</w:t>
      </w:r>
    </w:p>
    <w:p w14:paraId="6966DD10" w14:textId="77777777" w:rsidR="00C31818" w:rsidRPr="00C31818" w:rsidRDefault="00C31818" w:rsidP="00C31818">
      <w:r w:rsidRPr="00C31818">
        <w:t>Epoch 74/100 | Loss: 0.6462</w:t>
      </w:r>
    </w:p>
    <w:p w14:paraId="2A3B8F8C" w14:textId="77777777" w:rsidR="00C31818" w:rsidRPr="00C31818" w:rsidRDefault="00C31818" w:rsidP="00C31818">
      <w:r w:rsidRPr="00C31818">
        <w:t>Epoch 75/100 | Loss: 0.6588</w:t>
      </w:r>
    </w:p>
    <w:p w14:paraId="49FEB471" w14:textId="77777777" w:rsidR="00C31818" w:rsidRPr="00C31818" w:rsidRDefault="00C31818" w:rsidP="00C31818">
      <w:r w:rsidRPr="00C31818">
        <w:t>Epoch 76/100 | Loss: 0.7144</w:t>
      </w:r>
    </w:p>
    <w:p w14:paraId="4B5D30F0" w14:textId="77777777" w:rsidR="00C31818" w:rsidRPr="00C31818" w:rsidRDefault="00C31818" w:rsidP="00C31818">
      <w:r w:rsidRPr="00C31818">
        <w:t>Epoch 77/100 | Loss: 0.6811</w:t>
      </w:r>
    </w:p>
    <w:p w14:paraId="512B3184" w14:textId="77777777" w:rsidR="00C31818" w:rsidRPr="00C31818" w:rsidRDefault="00C31818" w:rsidP="00C31818">
      <w:r w:rsidRPr="00C31818">
        <w:t>Epoch 78/100 | Loss: 0.6316</w:t>
      </w:r>
    </w:p>
    <w:p w14:paraId="011775FD" w14:textId="77777777" w:rsidR="00C31818" w:rsidRPr="00C31818" w:rsidRDefault="00C31818" w:rsidP="00C31818">
      <w:r w:rsidRPr="00C31818">
        <w:t>Epoch 79/100 | Loss: 0.7412</w:t>
      </w:r>
    </w:p>
    <w:p w14:paraId="7C162700" w14:textId="77777777" w:rsidR="00C31818" w:rsidRPr="00C31818" w:rsidRDefault="00C31818" w:rsidP="00C31818">
      <w:r w:rsidRPr="00C31818">
        <w:t>Epoch 80/100 | Loss: 0.6929</w:t>
      </w:r>
    </w:p>
    <w:p w14:paraId="78E31EC3" w14:textId="77777777" w:rsidR="00C31818" w:rsidRPr="00C31818" w:rsidRDefault="00C31818" w:rsidP="00C31818">
      <w:r w:rsidRPr="00C31818">
        <w:t>Epoch 81/100 | Loss: 0.6479</w:t>
      </w:r>
    </w:p>
    <w:p w14:paraId="3C201CA5" w14:textId="77777777" w:rsidR="00C31818" w:rsidRPr="00C31818" w:rsidRDefault="00C31818" w:rsidP="00C31818">
      <w:r w:rsidRPr="00C31818">
        <w:t>Epoch 82/100 | Loss: 0.6917</w:t>
      </w:r>
    </w:p>
    <w:p w14:paraId="36F7BEE2" w14:textId="77777777" w:rsidR="00C31818" w:rsidRPr="00C31818" w:rsidRDefault="00C31818" w:rsidP="00C31818">
      <w:r w:rsidRPr="00C31818">
        <w:t>Epoch 83/100 | Loss: 0.6548</w:t>
      </w:r>
    </w:p>
    <w:p w14:paraId="5962AEE1" w14:textId="77777777" w:rsidR="00C31818" w:rsidRPr="00C31818" w:rsidRDefault="00C31818" w:rsidP="00C31818">
      <w:r w:rsidRPr="00C31818">
        <w:t>Epoch 84/100 | Loss: 0.6957</w:t>
      </w:r>
    </w:p>
    <w:p w14:paraId="39DBD238" w14:textId="77777777" w:rsidR="00C31818" w:rsidRPr="00C31818" w:rsidRDefault="00C31818" w:rsidP="00C31818">
      <w:r w:rsidRPr="00C31818">
        <w:t>Epoch 85/100 | Loss: 0.6488</w:t>
      </w:r>
    </w:p>
    <w:p w14:paraId="411C7813" w14:textId="77777777" w:rsidR="00C31818" w:rsidRPr="00C31818" w:rsidRDefault="00C31818" w:rsidP="00C31818">
      <w:r w:rsidRPr="00C31818">
        <w:t>Epoch 86/100 | Loss: 0.6508</w:t>
      </w:r>
    </w:p>
    <w:p w14:paraId="7C37408C" w14:textId="77777777" w:rsidR="00C31818" w:rsidRPr="00C31818" w:rsidRDefault="00C31818" w:rsidP="00C31818">
      <w:r w:rsidRPr="00C31818">
        <w:t>Epoch 87/100 | Loss: 0.6944</w:t>
      </w:r>
    </w:p>
    <w:p w14:paraId="6EB43E48" w14:textId="77777777" w:rsidR="00C31818" w:rsidRPr="00C31818" w:rsidRDefault="00C31818" w:rsidP="00C31818">
      <w:r w:rsidRPr="00C31818">
        <w:t>Epoch 88/100 | Loss: 0.6898</w:t>
      </w:r>
    </w:p>
    <w:p w14:paraId="13C64114" w14:textId="77777777" w:rsidR="00C31818" w:rsidRPr="00C31818" w:rsidRDefault="00C31818" w:rsidP="00C31818">
      <w:r w:rsidRPr="00C31818">
        <w:t>Epoch 89/100 | Loss: 0.6302</w:t>
      </w:r>
    </w:p>
    <w:p w14:paraId="37BB458D" w14:textId="77777777" w:rsidR="00C31818" w:rsidRPr="00C31818" w:rsidRDefault="00C31818" w:rsidP="00C31818">
      <w:r w:rsidRPr="00C31818">
        <w:t>Epoch 90/100 | Loss: 0.6394</w:t>
      </w:r>
    </w:p>
    <w:p w14:paraId="26680F49" w14:textId="77777777" w:rsidR="00C31818" w:rsidRPr="00C31818" w:rsidRDefault="00C31818" w:rsidP="00C31818">
      <w:r w:rsidRPr="00C31818">
        <w:t>Epoch 91/100 | Loss: 0.6839</w:t>
      </w:r>
    </w:p>
    <w:p w14:paraId="011F2DED" w14:textId="77777777" w:rsidR="00C31818" w:rsidRPr="00C31818" w:rsidRDefault="00C31818" w:rsidP="00C31818">
      <w:r w:rsidRPr="00C31818">
        <w:t>Epoch 92/100 | Loss: 0.6874</w:t>
      </w:r>
    </w:p>
    <w:p w14:paraId="24319EBD" w14:textId="77777777" w:rsidR="00C31818" w:rsidRPr="00C31818" w:rsidRDefault="00C31818" w:rsidP="00C31818">
      <w:r w:rsidRPr="00C31818">
        <w:t>Epoch 93/100 | Loss: 0.6763</w:t>
      </w:r>
    </w:p>
    <w:p w14:paraId="1EA370A3" w14:textId="77777777" w:rsidR="00C31818" w:rsidRPr="00C31818" w:rsidRDefault="00C31818" w:rsidP="00C31818">
      <w:r w:rsidRPr="00C31818">
        <w:t>Epoch 94/100 | Loss: 0.6835</w:t>
      </w:r>
    </w:p>
    <w:p w14:paraId="7F24D020" w14:textId="77777777" w:rsidR="00C31818" w:rsidRPr="00C31818" w:rsidRDefault="00C31818" w:rsidP="00C31818">
      <w:r w:rsidRPr="00C31818">
        <w:t>Epoch 95/100 | Loss: 0.6249</w:t>
      </w:r>
    </w:p>
    <w:p w14:paraId="425158F1" w14:textId="77777777" w:rsidR="00C31818" w:rsidRPr="00C31818" w:rsidRDefault="00C31818" w:rsidP="00C31818">
      <w:r w:rsidRPr="00C31818">
        <w:t>Epoch 96/100 | Loss: 0.6855</w:t>
      </w:r>
    </w:p>
    <w:p w14:paraId="45CDFAC7" w14:textId="77777777" w:rsidR="00C31818" w:rsidRPr="00C31818" w:rsidRDefault="00C31818" w:rsidP="00C31818">
      <w:r w:rsidRPr="00C31818">
        <w:t>Epoch 97/100 | Loss: 0.6550</w:t>
      </w:r>
    </w:p>
    <w:p w14:paraId="0A1A8D59" w14:textId="77777777" w:rsidR="00C31818" w:rsidRPr="00C31818" w:rsidRDefault="00C31818" w:rsidP="00C31818">
      <w:r w:rsidRPr="00C31818">
        <w:t>Epoch 98/100 | Loss: 0.6534</w:t>
      </w:r>
    </w:p>
    <w:p w14:paraId="37AD35C5" w14:textId="77777777" w:rsidR="00C31818" w:rsidRPr="00C31818" w:rsidRDefault="00C31818" w:rsidP="00C31818">
      <w:r w:rsidRPr="00C31818">
        <w:t>Epoch 99/100 | Loss: 0.6843</w:t>
      </w:r>
    </w:p>
    <w:p w14:paraId="0AF4A761" w14:textId="77777777" w:rsidR="00C31818" w:rsidRPr="00C31818" w:rsidRDefault="00C31818" w:rsidP="00C31818">
      <w:r w:rsidRPr="00C31818">
        <w:t>Epoch 100/100 | Loss: 0.6966</w:t>
      </w:r>
    </w:p>
    <w:p w14:paraId="66C5DB6C" w14:textId="77777777" w:rsidR="00C31818" w:rsidRPr="00C31818" w:rsidRDefault="00C31818" w:rsidP="00C31818">
      <w:r w:rsidRPr="00C31818">
        <w:t>Split 5 Accuracy: 0.4286</w:t>
      </w:r>
    </w:p>
    <w:p w14:paraId="4F7FBE5C" w14:textId="4B2D25FD" w:rsidR="00C31818" w:rsidRPr="00C31818" w:rsidRDefault="00C31818" w:rsidP="00C31818">
      <w:r w:rsidRPr="00C31818">
        <w:rPr>
          <w:noProof/>
        </w:rPr>
        <w:drawing>
          <wp:inline distT="0" distB="0" distL="0" distR="0" wp14:anchorId="35472099" wp14:editId="278C4483">
            <wp:extent cx="4770120" cy="4145280"/>
            <wp:effectExtent l="0" t="0" r="0" b="7620"/>
            <wp:docPr id="114715236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6C07C" w14:textId="498ABEAB" w:rsidR="00C31818" w:rsidRPr="00C31818" w:rsidRDefault="00C31818" w:rsidP="00C31818">
      <w:r w:rsidRPr="00C31818">
        <w:rPr>
          <w:noProof/>
        </w:rPr>
        <w:drawing>
          <wp:inline distT="0" distB="0" distL="0" distR="0" wp14:anchorId="04BA5F55" wp14:editId="54A498E7">
            <wp:extent cx="5181600" cy="4145280"/>
            <wp:effectExtent l="0" t="0" r="0" b="7620"/>
            <wp:docPr id="310124974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358EB" w14:textId="77777777" w:rsidR="00C31818" w:rsidRPr="00C31818" w:rsidRDefault="00C31818" w:rsidP="00C31818"/>
    <w:p w14:paraId="63772395" w14:textId="77777777" w:rsidR="00C31818" w:rsidRPr="00C31818" w:rsidRDefault="00C31818" w:rsidP="00C31818">
      <w:r w:rsidRPr="00C31818">
        <w:t>ENV1 coh Average Accuracy: 0.4814 ± 0.0378</w:t>
      </w:r>
    </w:p>
    <w:p w14:paraId="6C9D00C4" w14:textId="3E3724D9" w:rsidR="00C31818" w:rsidRPr="00C31818" w:rsidRDefault="00C31818" w:rsidP="00C31818">
      <w:r w:rsidRPr="00C31818">
        <w:rPr>
          <w:noProof/>
        </w:rPr>
        <w:drawing>
          <wp:inline distT="0" distB="0" distL="0" distR="0" wp14:anchorId="7CE7F9DF" wp14:editId="28040B6D">
            <wp:extent cx="4853940" cy="4145280"/>
            <wp:effectExtent l="0" t="0" r="3810" b="7620"/>
            <wp:docPr id="211271136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33FC9" w14:textId="13C14AAE" w:rsidR="00C31818" w:rsidRPr="00C31818" w:rsidRDefault="00C31818" w:rsidP="00C31818">
      <w:r w:rsidRPr="00C31818">
        <w:rPr>
          <w:noProof/>
        </w:rPr>
        <w:drawing>
          <wp:inline distT="0" distB="0" distL="0" distR="0" wp14:anchorId="6A69D07A" wp14:editId="64791256">
            <wp:extent cx="5181600" cy="4145280"/>
            <wp:effectExtent l="0" t="0" r="0" b="7620"/>
            <wp:docPr id="104339879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E11A" w14:textId="77777777" w:rsidR="00C31818" w:rsidRPr="00C31818" w:rsidRDefault="00C31818" w:rsidP="00C31818"/>
    <w:p w14:paraId="28228F8B" w14:textId="77777777" w:rsidR="00C31818" w:rsidRPr="00C31818" w:rsidRDefault="00C31818" w:rsidP="00C31818">
      <w:r w:rsidRPr="00C31818">
        <w:t>Running GNN with plv connectivity for ENV1...</w:t>
      </w:r>
    </w:p>
    <w:p w14:paraId="50E98CF4" w14:textId="77777777" w:rsidR="00C31818" w:rsidRPr="00C31818" w:rsidRDefault="00C31818" w:rsidP="00C31818"/>
    <w:p w14:paraId="2AD15518" w14:textId="77777777" w:rsidR="00C31818" w:rsidRPr="00C31818" w:rsidRDefault="00C31818" w:rsidP="00C31818">
      <w:r w:rsidRPr="00C31818">
        <w:t>==================================================</w:t>
      </w:r>
    </w:p>
    <w:p w14:paraId="3BBA3523" w14:textId="77777777" w:rsidR="00C31818" w:rsidRPr="00C31818" w:rsidRDefault="00C31818" w:rsidP="00C31818">
      <w:r w:rsidRPr="00C31818">
        <w:t>Training GNN for ENV1 with plv connectivity</w:t>
      </w:r>
    </w:p>
    <w:p w14:paraId="71955B20" w14:textId="77777777" w:rsidR="00C31818" w:rsidRPr="00C31818" w:rsidRDefault="00C31818" w:rsidP="00C31818">
      <w:r w:rsidRPr="00C31818">
        <w:t>==================================================</w:t>
      </w:r>
    </w:p>
    <w:p w14:paraId="09D5CB8C" w14:textId="77777777" w:rsidR="00C31818" w:rsidRPr="00C31818" w:rsidRDefault="00C31818" w:rsidP="00C31818"/>
    <w:p w14:paraId="69EE6325" w14:textId="77777777" w:rsidR="00C31818" w:rsidRPr="00C31818" w:rsidRDefault="00C31818" w:rsidP="00C31818">
      <w:r w:rsidRPr="00C31818">
        <w:t>=== ENV1 Split 1/5 ===</w:t>
      </w:r>
    </w:p>
    <w:p w14:paraId="795E5F80" w14:textId="77777777" w:rsidR="00C31818" w:rsidRPr="00C31818" w:rsidRDefault="00C31818" w:rsidP="00C31818">
      <w:r w:rsidRPr="00C31818">
        <w:t>After oversampling, class counts: Counter({0: 43, 1: 43})</w:t>
      </w:r>
    </w:p>
    <w:p w14:paraId="6A49A198" w14:textId="77777777" w:rsidR="00C31818" w:rsidRPr="00C31818" w:rsidRDefault="00C31818" w:rsidP="00C31818">
      <w:r w:rsidRPr="00C31818">
        <w:t>Epoch 1/100 | Loss: 0.7696</w:t>
      </w:r>
    </w:p>
    <w:p w14:paraId="25C9343D" w14:textId="77777777" w:rsidR="00C31818" w:rsidRPr="00C31818" w:rsidRDefault="00C31818" w:rsidP="00C31818">
      <w:r w:rsidRPr="00C31818">
        <w:t>Epoch 2/100 | Loss: 0.7853</w:t>
      </w:r>
    </w:p>
    <w:p w14:paraId="32E5D0D7" w14:textId="77777777" w:rsidR="00C31818" w:rsidRPr="00C31818" w:rsidRDefault="00C31818" w:rsidP="00C31818">
      <w:r w:rsidRPr="00C31818">
        <w:t>Epoch 3/100 | Loss: 0.7522</w:t>
      </w:r>
    </w:p>
    <w:p w14:paraId="3589A94A" w14:textId="77777777" w:rsidR="00C31818" w:rsidRPr="00C31818" w:rsidRDefault="00C31818" w:rsidP="00C31818">
      <w:r w:rsidRPr="00C31818">
        <w:t>Epoch 4/100 | Loss: 0.6992</w:t>
      </w:r>
    </w:p>
    <w:p w14:paraId="7D3045E9" w14:textId="77777777" w:rsidR="00C31818" w:rsidRPr="00C31818" w:rsidRDefault="00C31818" w:rsidP="00C31818">
      <w:r w:rsidRPr="00C31818">
        <w:t>Epoch 5/100 | Loss: 0.7941</w:t>
      </w:r>
    </w:p>
    <w:p w14:paraId="3FF6E72B" w14:textId="77777777" w:rsidR="00C31818" w:rsidRPr="00C31818" w:rsidRDefault="00C31818" w:rsidP="00C31818">
      <w:r w:rsidRPr="00C31818">
        <w:t>Epoch 6/100 | Loss: 0.7946</w:t>
      </w:r>
    </w:p>
    <w:p w14:paraId="7E0F2945" w14:textId="77777777" w:rsidR="00C31818" w:rsidRPr="00C31818" w:rsidRDefault="00C31818" w:rsidP="00C31818">
      <w:r w:rsidRPr="00C31818">
        <w:t>Epoch 7/100 | Loss: 0.7149</w:t>
      </w:r>
    </w:p>
    <w:p w14:paraId="26AF354D" w14:textId="77777777" w:rsidR="00C31818" w:rsidRPr="00C31818" w:rsidRDefault="00C31818" w:rsidP="00C31818">
      <w:r w:rsidRPr="00C31818">
        <w:t>Epoch 8/100 | Loss: 0.7158</w:t>
      </w:r>
    </w:p>
    <w:p w14:paraId="2A9CA0EB" w14:textId="77777777" w:rsidR="00C31818" w:rsidRPr="00C31818" w:rsidRDefault="00C31818" w:rsidP="00C31818">
      <w:r w:rsidRPr="00C31818">
        <w:t>Epoch 9/100 | Loss: 0.7577</w:t>
      </w:r>
    </w:p>
    <w:p w14:paraId="55D617F5" w14:textId="77777777" w:rsidR="00C31818" w:rsidRPr="00C31818" w:rsidRDefault="00C31818" w:rsidP="00C31818">
      <w:r w:rsidRPr="00C31818">
        <w:t>Epoch 10/100 | Loss: 0.6724</w:t>
      </w:r>
    </w:p>
    <w:p w14:paraId="116201E0" w14:textId="77777777" w:rsidR="00C31818" w:rsidRPr="00C31818" w:rsidRDefault="00C31818" w:rsidP="00C31818">
      <w:r w:rsidRPr="00C31818">
        <w:t>Epoch 11/100 | Loss: 0.7174</w:t>
      </w:r>
    </w:p>
    <w:p w14:paraId="77EEA91E" w14:textId="77777777" w:rsidR="00C31818" w:rsidRPr="00C31818" w:rsidRDefault="00C31818" w:rsidP="00C31818">
      <w:r w:rsidRPr="00C31818">
        <w:t>Epoch 12/100 | Loss: 0.6921</w:t>
      </w:r>
    </w:p>
    <w:p w14:paraId="19DACD53" w14:textId="77777777" w:rsidR="00C31818" w:rsidRPr="00C31818" w:rsidRDefault="00C31818" w:rsidP="00C31818">
      <w:r w:rsidRPr="00C31818">
        <w:t>Epoch 13/100 | Loss: 0.6856</w:t>
      </w:r>
    </w:p>
    <w:p w14:paraId="7A03B281" w14:textId="77777777" w:rsidR="00C31818" w:rsidRPr="00C31818" w:rsidRDefault="00C31818" w:rsidP="00C31818">
      <w:r w:rsidRPr="00C31818">
        <w:t>Epoch 14/100 | Loss: 0.7593</w:t>
      </w:r>
    </w:p>
    <w:p w14:paraId="7AE3F865" w14:textId="77777777" w:rsidR="00C31818" w:rsidRPr="00C31818" w:rsidRDefault="00C31818" w:rsidP="00C31818">
      <w:r w:rsidRPr="00C31818">
        <w:t>Epoch 15/100 | Loss: 0.6702</w:t>
      </w:r>
    </w:p>
    <w:p w14:paraId="16BD2C83" w14:textId="77777777" w:rsidR="00C31818" w:rsidRPr="00C31818" w:rsidRDefault="00C31818" w:rsidP="00C31818">
      <w:r w:rsidRPr="00C31818">
        <w:t>Epoch 16/100 | Loss: 0.6883</w:t>
      </w:r>
    </w:p>
    <w:p w14:paraId="72614DC4" w14:textId="77777777" w:rsidR="00C31818" w:rsidRPr="00C31818" w:rsidRDefault="00C31818" w:rsidP="00C31818">
      <w:r w:rsidRPr="00C31818">
        <w:t>Epoch 17/100 | Loss: 0.7631</w:t>
      </w:r>
    </w:p>
    <w:p w14:paraId="19F1508A" w14:textId="77777777" w:rsidR="00C31818" w:rsidRPr="00C31818" w:rsidRDefault="00C31818" w:rsidP="00C31818">
      <w:r w:rsidRPr="00C31818">
        <w:t>Epoch 18/100 | Loss: 0.7268</w:t>
      </w:r>
    </w:p>
    <w:p w14:paraId="59AB8D2E" w14:textId="77777777" w:rsidR="00C31818" w:rsidRPr="00C31818" w:rsidRDefault="00C31818" w:rsidP="00C31818">
      <w:r w:rsidRPr="00C31818">
        <w:t>Epoch 19/100 | Loss: 0.7111</w:t>
      </w:r>
    </w:p>
    <w:p w14:paraId="25540FC1" w14:textId="77777777" w:rsidR="00C31818" w:rsidRPr="00C31818" w:rsidRDefault="00C31818" w:rsidP="00C31818">
      <w:r w:rsidRPr="00C31818">
        <w:t>Epoch 20/100 | Loss: 0.7101</w:t>
      </w:r>
    </w:p>
    <w:p w14:paraId="24ED2420" w14:textId="77777777" w:rsidR="00C31818" w:rsidRPr="00C31818" w:rsidRDefault="00C31818" w:rsidP="00C31818">
      <w:r w:rsidRPr="00C31818">
        <w:t>Epoch 21/100 | Loss: 0.6214</w:t>
      </w:r>
    </w:p>
    <w:p w14:paraId="388F9E44" w14:textId="77777777" w:rsidR="00C31818" w:rsidRPr="00C31818" w:rsidRDefault="00C31818" w:rsidP="00C31818">
      <w:r w:rsidRPr="00C31818">
        <w:t>Epoch 22/100 | Loss: 0.7121</w:t>
      </w:r>
    </w:p>
    <w:p w14:paraId="78B76AD8" w14:textId="77777777" w:rsidR="00C31818" w:rsidRPr="00C31818" w:rsidRDefault="00C31818" w:rsidP="00C31818">
      <w:r w:rsidRPr="00C31818">
        <w:t>Epoch 23/100 | Loss: 0.7046</w:t>
      </w:r>
    </w:p>
    <w:p w14:paraId="2F8ADFFF" w14:textId="77777777" w:rsidR="00C31818" w:rsidRPr="00C31818" w:rsidRDefault="00C31818" w:rsidP="00C31818">
      <w:r w:rsidRPr="00C31818">
        <w:t>Epoch 24/100 | Loss: 0.6728</w:t>
      </w:r>
    </w:p>
    <w:p w14:paraId="7DC01977" w14:textId="77777777" w:rsidR="00C31818" w:rsidRPr="00C31818" w:rsidRDefault="00C31818" w:rsidP="00C31818">
      <w:r w:rsidRPr="00C31818">
        <w:t>Epoch 25/100 | Loss: 0.7036</w:t>
      </w:r>
    </w:p>
    <w:p w14:paraId="4D9DF6A5" w14:textId="77777777" w:rsidR="00C31818" w:rsidRPr="00C31818" w:rsidRDefault="00C31818" w:rsidP="00C31818">
      <w:r w:rsidRPr="00C31818">
        <w:t>Epoch 26/100 | Loss: 0.7136</w:t>
      </w:r>
    </w:p>
    <w:p w14:paraId="400C0111" w14:textId="77777777" w:rsidR="00C31818" w:rsidRPr="00C31818" w:rsidRDefault="00C31818" w:rsidP="00C31818">
      <w:r w:rsidRPr="00C31818">
        <w:t>Epoch 27/100 | Loss: 0.6938</w:t>
      </w:r>
    </w:p>
    <w:p w14:paraId="2791BCF3" w14:textId="77777777" w:rsidR="00C31818" w:rsidRPr="00C31818" w:rsidRDefault="00C31818" w:rsidP="00C31818">
      <w:r w:rsidRPr="00C31818">
        <w:t>Epoch 28/100 | Loss: 0.6675</w:t>
      </w:r>
    </w:p>
    <w:p w14:paraId="1D0A6C9A" w14:textId="77777777" w:rsidR="00C31818" w:rsidRPr="00C31818" w:rsidRDefault="00C31818" w:rsidP="00C31818">
      <w:r w:rsidRPr="00C31818">
        <w:t>Epoch 29/100 | Loss: 0.7659</w:t>
      </w:r>
    </w:p>
    <w:p w14:paraId="33F51DDF" w14:textId="77777777" w:rsidR="00C31818" w:rsidRPr="00C31818" w:rsidRDefault="00C31818" w:rsidP="00C31818">
      <w:r w:rsidRPr="00C31818">
        <w:t>Epoch 30/100 | Loss: 0.7335</w:t>
      </w:r>
    </w:p>
    <w:p w14:paraId="5D87CA41" w14:textId="77777777" w:rsidR="00C31818" w:rsidRPr="00C31818" w:rsidRDefault="00C31818" w:rsidP="00C31818">
      <w:r w:rsidRPr="00C31818">
        <w:t>Epoch 31/100 | Loss: 0.7244</w:t>
      </w:r>
    </w:p>
    <w:p w14:paraId="3D66FC13" w14:textId="77777777" w:rsidR="00C31818" w:rsidRPr="00C31818" w:rsidRDefault="00C31818" w:rsidP="00C31818">
      <w:r w:rsidRPr="00C31818">
        <w:t>Epoch 32/100 | Loss: 0.6716</w:t>
      </w:r>
    </w:p>
    <w:p w14:paraId="32E1444A" w14:textId="77777777" w:rsidR="00C31818" w:rsidRPr="00C31818" w:rsidRDefault="00C31818" w:rsidP="00C31818">
      <w:r w:rsidRPr="00C31818">
        <w:t>Epoch 33/100 | Loss: 0.6866</w:t>
      </w:r>
    </w:p>
    <w:p w14:paraId="07058721" w14:textId="77777777" w:rsidR="00C31818" w:rsidRPr="00C31818" w:rsidRDefault="00C31818" w:rsidP="00C31818">
      <w:r w:rsidRPr="00C31818">
        <w:t>Epoch 34/100 | Loss: 0.6398</w:t>
      </w:r>
    </w:p>
    <w:p w14:paraId="7A1DB1F6" w14:textId="77777777" w:rsidR="00C31818" w:rsidRPr="00C31818" w:rsidRDefault="00C31818" w:rsidP="00C31818">
      <w:r w:rsidRPr="00C31818">
        <w:t>Epoch 35/100 | Loss: 0.7191</w:t>
      </w:r>
    </w:p>
    <w:p w14:paraId="60411450" w14:textId="77777777" w:rsidR="00C31818" w:rsidRPr="00C31818" w:rsidRDefault="00C31818" w:rsidP="00C31818">
      <w:r w:rsidRPr="00C31818">
        <w:t>Epoch 36/100 | Loss: 0.6966</w:t>
      </w:r>
    </w:p>
    <w:p w14:paraId="3BB53B45" w14:textId="77777777" w:rsidR="00C31818" w:rsidRPr="00C31818" w:rsidRDefault="00C31818" w:rsidP="00C31818">
      <w:r w:rsidRPr="00C31818">
        <w:t>Epoch 37/100 | Loss: 0.6784</w:t>
      </w:r>
    </w:p>
    <w:p w14:paraId="32AFA9B9" w14:textId="77777777" w:rsidR="00C31818" w:rsidRPr="00C31818" w:rsidRDefault="00C31818" w:rsidP="00C31818">
      <w:r w:rsidRPr="00C31818">
        <w:t>Epoch 38/100 | Loss: 0.6758</w:t>
      </w:r>
    </w:p>
    <w:p w14:paraId="180EE804" w14:textId="77777777" w:rsidR="00C31818" w:rsidRPr="00C31818" w:rsidRDefault="00C31818" w:rsidP="00C31818">
      <w:r w:rsidRPr="00C31818">
        <w:t>Epoch 39/100 | Loss: 0.7200</w:t>
      </w:r>
    </w:p>
    <w:p w14:paraId="0EE791B6" w14:textId="77777777" w:rsidR="00C31818" w:rsidRPr="00C31818" w:rsidRDefault="00C31818" w:rsidP="00C31818">
      <w:r w:rsidRPr="00C31818">
        <w:t>Epoch 40/100 | Loss: 0.6786</w:t>
      </w:r>
    </w:p>
    <w:p w14:paraId="64CDA5B1" w14:textId="77777777" w:rsidR="00C31818" w:rsidRPr="00C31818" w:rsidRDefault="00C31818" w:rsidP="00C31818">
      <w:r w:rsidRPr="00C31818">
        <w:t>Epoch 41/100 | Loss: 0.6279</w:t>
      </w:r>
    </w:p>
    <w:p w14:paraId="405A6871" w14:textId="77777777" w:rsidR="00C31818" w:rsidRPr="00C31818" w:rsidRDefault="00C31818" w:rsidP="00C31818">
      <w:r w:rsidRPr="00C31818">
        <w:t>Epoch 42/100 | Loss: 0.6714</w:t>
      </w:r>
    </w:p>
    <w:p w14:paraId="67659B87" w14:textId="77777777" w:rsidR="00C31818" w:rsidRPr="00C31818" w:rsidRDefault="00C31818" w:rsidP="00C31818">
      <w:r w:rsidRPr="00C31818">
        <w:t>Epoch 43/100 | Loss: 0.6326</w:t>
      </w:r>
    </w:p>
    <w:p w14:paraId="400C7A23" w14:textId="77777777" w:rsidR="00C31818" w:rsidRPr="00C31818" w:rsidRDefault="00C31818" w:rsidP="00C31818">
      <w:r w:rsidRPr="00C31818">
        <w:t>Epoch 44/100 | Loss: 0.5837</w:t>
      </w:r>
    </w:p>
    <w:p w14:paraId="39B6605D" w14:textId="77777777" w:rsidR="00C31818" w:rsidRPr="00C31818" w:rsidRDefault="00C31818" w:rsidP="00C31818">
      <w:r w:rsidRPr="00C31818">
        <w:t>Epoch 45/100 | Loss: 0.6457</w:t>
      </w:r>
    </w:p>
    <w:p w14:paraId="249BACD9" w14:textId="77777777" w:rsidR="00C31818" w:rsidRPr="00C31818" w:rsidRDefault="00C31818" w:rsidP="00C31818">
      <w:r w:rsidRPr="00C31818">
        <w:t>Epoch 46/100 | Loss: 0.6388</w:t>
      </w:r>
    </w:p>
    <w:p w14:paraId="0342CB3D" w14:textId="77777777" w:rsidR="00C31818" w:rsidRPr="00C31818" w:rsidRDefault="00C31818" w:rsidP="00C31818">
      <w:r w:rsidRPr="00C31818">
        <w:t>Epoch 47/100 | Loss: 0.7117</w:t>
      </w:r>
    </w:p>
    <w:p w14:paraId="347BA4CC" w14:textId="77777777" w:rsidR="00C31818" w:rsidRPr="00C31818" w:rsidRDefault="00C31818" w:rsidP="00C31818">
      <w:r w:rsidRPr="00C31818">
        <w:t>Epoch 48/100 | Loss: 0.6856</w:t>
      </w:r>
    </w:p>
    <w:p w14:paraId="066E0473" w14:textId="77777777" w:rsidR="00C31818" w:rsidRPr="00C31818" w:rsidRDefault="00C31818" w:rsidP="00C31818">
      <w:r w:rsidRPr="00C31818">
        <w:t>Epoch 49/100 | Loss: 0.6647</w:t>
      </w:r>
    </w:p>
    <w:p w14:paraId="45AD6E31" w14:textId="77777777" w:rsidR="00C31818" w:rsidRPr="00C31818" w:rsidRDefault="00C31818" w:rsidP="00C31818">
      <w:r w:rsidRPr="00C31818">
        <w:t>Epoch 50/100 | Loss: 0.6797</w:t>
      </w:r>
    </w:p>
    <w:p w14:paraId="29693368" w14:textId="77777777" w:rsidR="00C31818" w:rsidRPr="00C31818" w:rsidRDefault="00C31818" w:rsidP="00C31818">
      <w:r w:rsidRPr="00C31818">
        <w:t>Epoch 51/100 | Loss: 0.6889</w:t>
      </w:r>
    </w:p>
    <w:p w14:paraId="43E5DBF2" w14:textId="77777777" w:rsidR="00C31818" w:rsidRPr="00C31818" w:rsidRDefault="00C31818" w:rsidP="00C31818">
      <w:r w:rsidRPr="00C31818">
        <w:t>Epoch 52/100 | Loss: 0.6872</w:t>
      </w:r>
    </w:p>
    <w:p w14:paraId="6433B179" w14:textId="77777777" w:rsidR="00C31818" w:rsidRPr="00C31818" w:rsidRDefault="00C31818" w:rsidP="00C31818">
      <w:r w:rsidRPr="00C31818">
        <w:t>Epoch 53/100 | Loss: 0.6161</w:t>
      </w:r>
    </w:p>
    <w:p w14:paraId="2E2C51A4" w14:textId="77777777" w:rsidR="00C31818" w:rsidRPr="00C31818" w:rsidRDefault="00C31818" w:rsidP="00C31818">
      <w:r w:rsidRPr="00C31818">
        <w:t>Epoch 54/100 | Loss: 0.6551</w:t>
      </w:r>
    </w:p>
    <w:p w14:paraId="7544BC85" w14:textId="77777777" w:rsidR="00C31818" w:rsidRPr="00C31818" w:rsidRDefault="00C31818" w:rsidP="00C31818">
      <w:r w:rsidRPr="00C31818">
        <w:t>Epoch 55/100 | Loss: 0.6367</w:t>
      </w:r>
    </w:p>
    <w:p w14:paraId="69012024" w14:textId="77777777" w:rsidR="00C31818" w:rsidRPr="00C31818" w:rsidRDefault="00C31818" w:rsidP="00C31818">
      <w:r w:rsidRPr="00C31818">
        <w:t>Epoch 56/100 | Loss: 0.6523</w:t>
      </w:r>
    </w:p>
    <w:p w14:paraId="6B3AFF95" w14:textId="77777777" w:rsidR="00C31818" w:rsidRPr="00C31818" w:rsidRDefault="00C31818" w:rsidP="00C31818">
      <w:r w:rsidRPr="00C31818">
        <w:t>Epoch 57/100 | Loss: 0.6366</w:t>
      </w:r>
    </w:p>
    <w:p w14:paraId="516BF6A8" w14:textId="77777777" w:rsidR="00C31818" w:rsidRPr="00C31818" w:rsidRDefault="00C31818" w:rsidP="00C31818">
      <w:r w:rsidRPr="00C31818">
        <w:t>Epoch 58/100 | Loss: 0.6469</w:t>
      </w:r>
    </w:p>
    <w:p w14:paraId="35E26ADE" w14:textId="77777777" w:rsidR="00C31818" w:rsidRPr="00C31818" w:rsidRDefault="00C31818" w:rsidP="00C31818">
      <w:r w:rsidRPr="00C31818">
        <w:t>Epoch 59/100 | Loss: 0.6449</w:t>
      </w:r>
    </w:p>
    <w:p w14:paraId="4A2A8656" w14:textId="77777777" w:rsidR="00C31818" w:rsidRPr="00C31818" w:rsidRDefault="00C31818" w:rsidP="00C31818">
      <w:r w:rsidRPr="00C31818">
        <w:t>Epoch 60/100 | Loss: 0.6522</w:t>
      </w:r>
    </w:p>
    <w:p w14:paraId="5C707A37" w14:textId="77777777" w:rsidR="00C31818" w:rsidRPr="00C31818" w:rsidRDefault="00C31818" w:rsidP="00C31818">
      <w:r w:rsidRPr="00C31818">
        <w:t>Epoch 61/100 | Loss: 0.6539</w:t>
      </w:r>
    </w:p>
    <w:p w14:paraId="620D7C2D" w14:textId="77777777" w:rsidR="00C31818" w:rsidRPr="00C31818" w:rsidRDefault="00C31818" w:rsidP="00C31818">
      <w:r w:rsidRPr="00C31818">
        <w:t>Epoch 62/100 | Loss: 0.6154</w:t>
      </w:r>
    </w:p>
    <w:p w14:paraId="3A61AF47" w14:textId="77777777" w:rsidR="00C31818" w:rsidRPr="00C31818" w:rsidRDefault="00C31818" w:rsidP="00C31818">
      <w:r w:rsidRPr="00C31818">
        <w:t>Epoch 63/100 | Loss: 0.6896</w:t>
      </w:r>
    </w:p>
    <w:p w14:paraId="508E03F8" w14:textId="77777777" w:rsidR="00C31818" w:rsidRPr="00C31818" w:rsidRDefault="00C31818" w:rsidP="00C31818">
      <w:r w:rsidRPr="00C31818">
        <w:t>Epoch 64/100 | Loss: 0.6614</w:t>
      </w:r>
    </w:p>
    <w:p w14:paraId="733B1E60" w14:textId="77777777" w:rsidR="00C31818" w:rsidRPr="00C31818" w:rsidRDefault="00C31818" w:rsidP="00C31818">
      <w:r w:rsidRPr="00C31818">
        <w:t>Epoch 65/100 | Loss: 0.6394</w:t>
      </w:r>
    </w:p>
    <w:p w14:paraId="3E094E8C" w14:textId="77777777" w:rsidR="00C31818" w:rsidRPr="00C31818" w:rsidRDefault="00C31818" w:rsidP="00C31818">
      <w:r w:rsidRPr="00C31818">
        <w:t>Epoch 66/100 | Loss: 0.6260</w:t>
      </w:r>
    </w:p>
    <w:p w14:paraId="06172C80" w14:textId="77777777" w:rsidR="00C31818" w:rsidRPr="00C31818" w:rsidRDefault="00C31818" w:rsidP="00C31818">
      <w:r w:rsidRPr="00C31818">
        <w:t>Epoch 67/100 | Loss: 0.7035</w:t>
      </w:r>
    </w:p>
    <w:p w14:paraId="4212E398" w14:textId="77777777" w:rsidR="00C31818" w:rsidRPr="00C31818" w:rsidRDefault="00C31818" w:rsidP="00C31818">
      <w:r w:rsidRPr="00C31818">
        <w:t>Epoch 68/100 | Loss: 0.6723</w:t>
      </w:r>
    </w:p>
    <w:p w14:paraId="69B227CA" w14:textId="77777777" w:rsidR="00C31818" w:rsidRPr="00C31818" w:rsidRDefault="00C31818" w:rsidP="00C31818">
      <w:r w:rsidRPr="00C31818">
        <w:t>Epoch 69/100 | Loss: 0.6935</w:t>
      </w:r>
    </w:p>
    <w:p w14:paraId="72AD6DF6" w14:textId="77777777" w:rsidR="00C31818" w:rsidRPr="00C31818" w:rsidRDefault="00C31818" w:rsidP="00C31818">
      <w:r w:rsidRPr="00C31818">
        <w:t>Epoch 70/100 | Loss: 0.6235</w:t>
      </w:r>
    </w:p>
    <w:p w14:paraId="026060B2" w14:textId="77777777" w:rsidR="00C31818" w:rsidRPr="00C31818" w:rsidRDefault="00C31818" w:rsidP="00C31818">
      <w:r w:rsidRPr="00C31818">
        <w:t>Epoch 71/100 | Loss: 0.6317</w:t>
      </w:r>
    </w:p>
    <w:p w14:paraId="466A368D" w14:textId="77777777" w:rsidR="00C31818" w:rsidRPr="00C31818" w:rsidRDefault="00C31818" w:rsidP="00C31818">
      <w:r w:rsidRPr="00C31818">
        <w:t>Epoch 72/100 | Loss: 0.6271</w:t>
      </w:r>
    </w:p>
    <w:p w14:paraId="73BB874E" w14:textId="77777777" w:rsidR="00C31818" w:rsidRPr="00C31818" w:rsidRDefault="00C31818" w:rsidP="00C31818">
      <w:r w:rsidRPr="00C31818">
        <w:t>Epoch 73/100 | Loss: 0.6657</w:t>
      </w:r>
    </w:p>
    <w:p w14:paraId="7C42A222" w14:textId="77777777" w:rsidR="00C31818" w:rsidRPr="00C31818" w:rsidRDefault="00C31818" w:rsidP="00C31818">
      <w:r w:rsidRPr="00C31818">
        <w:t>Epoch 74/100 | Loss: 0.6298</w:t>
      </w:r>
    </w:p>
    <w:p w14:paraId="2352FAA6" w14:textId="77777777" w:rsidR="00C31818" w:rsidRPr="00C31818" w:rsidRDefault="00C31818" w:rsidP="00C31818">
      <w:r w:rsidRPr="00C31818">
        <w:t>Epoch 75/100 | Loss: 0.7075</w:t>
      </w:r>
    </w:p>
    <w:p w14:paraId="4166755E" w14:textId="77777777" w:rsidR="00C31818" w:rsidRPr="00C31818" w:rsidRDefault="00C31818" w:rsidP="00C31818">
      <w:r w:rsidRPr="00C31818">
        <w:t>Epoch 76/100 | Loss: 0.6282</w:t>
      </w:r>
    </w:p>
    <w:p w14:paraId="12B1606E" w14:textId="77777777" w:rsidR="00C31818" w:rsidRPr="00C31818" w:rsidRDefault="00C31818" w:rsidP="00C31818">
      <w:r w:rsidRPr="00C31818">
        <w:t>Epoch 77/100 | Loss: 0.7128</w:t>
      </w:r>
    </w:p>
    <w:p w14:paraId="39CD282A" w14:textId="77777777" w:rsidR="00C31818" w:rsidRPr="00C31818" w:rsidRDefault="00C31818" w:rsidP="00C31818">
      <w:r w:rsidRPr="00C31818">
        <w:t>Epoch 78/100 | Loss: 0.5790</w:t>
      </w:r>
    </w:p>
    <w:p w14:paraId="0E8AA2AF" w14:textId="77777777" w:rsidR="00C31818" w:rsidRPr="00C31818" w:rsidRDefault="00C31818" w:rsidP="00C31818">
      <w:r w:rsidRPr="00C31818">
        <w:t>Epoch 79/100 | Loss: 0.6671</w:t>
      </w:r>
    </w:p>
    <w:p w14:paraId="778FDBBA" w14:textId="77777777" w:rsidR="00C31818" w:rsidRPr="00C31818" w:rsidRDefault="00C31818" w:rsidP="00C31818">
      <w:r w:rsidRPr="00C31818">
        <w:t>Epoch 80/100 | Loss: 0.6166</w:t>
      </w:r>
    </w:p>
    <w:p w14:paraId="64ED6BB3" w14:textId="77777777" w:rsidR="00C31818" w:rsidRPr="00C31818" w:rsidRDefault="00C31818" w:rsidP="00C31818">
      <w:r w:rsidRPr="00C31818">
        <w:t>Epoch 81/100 | Loss: 0.7088</w:t>
      </w:r>
    </w:p>
    <w:p w14:paraId="0349990F" w14:textId="77777777" w:rsidR="00C31818" w:rsidRPr="00C31818" w:rsidRDefault="00C31818" w:rsidP="00C31818">
      <w:r w:rsidRPr="00C31818">
        <w:t>Epoch 82/100 | Loss: 0.6684</w:t>
      </w:r>
    </w:p>
    <w:p w14:paraId="39817E8F" w14:textId="77777777" w:rsidR="00C31818" w:rsidRPr="00C31818" w:rsidRDefault="00C31818" w:rsidP="00C31818">
      <w:r w:rsidRPr="00C31818">
        <w:t>Epoch 83/100 | Loss: 0.6198</w:t>
      </w:r>
    </w:p>
    <w:p w14:paraId="37E110F0" w14:textId="77777777" w:rsidR="00C31818" w:rsidRPr="00C31818" w:rsidRDefault="00C31818" w:rsidP="00C31818">
      <w:r w:rsidRPr="00C31818">
        <w:t>Epoch 84/100 | Loss: 0.6744</w:t>
      </w:r>
    </w:p>
    <w:p w14:paraId="5053A1A0" w14:textId="77777777" w:rsidR="00C31818" w:rsidRPr="00C31818" w:rsidRDefault="00C31818" w:rsidP="00C31818">
      <w:r w:rsidRPr="00C31818">
        <w:t>Epoch 85/100 | Loss: 0.5979</w:t>
      </w:r>
    </w:p>
    <w:p w14:paraId="336C5A2E" w14:textId="77777777" w:rsidR="00C31818" w:rsidRPr="00C31818" w:rsidRDefault="00C31818" w:rsidP="00C31818">
      <w:r w:rsidRPr="00C31818">
        <w:t>Epoch 86/100 | Loss: 0.6503</w:t>
      </w:r>
    </w:p>
    <w:p w14:paraId="5ECC757E" w14:textId="77777777" w:rsidR="00C31818" w:rsidRPr="00C31818" w:rsidRDefault="00C31818" w:rsidP="00C31818">
      <w:r w:rsidRPr="00C31818">
        <w:t>Epoch 87/100 | Loss: 0.6073</w:t>
      </w:r>
    </w:p>
    <w:p w14:paraId="64C45A5B" w14:textId="77777777" w:rsidR="00C31818" w:rsidRPr="00C31818" w:rsidRDefault="00C31818" w:rsidP="00C31818">
      <w:r w:rsidRPr="00C31818">
        <w:t>Epoch 88/100 | Loss: 0.6027</w:t>
      </w:r>
    </w:p>
    <w:p w14:paraId="5BCB515D" w14:textId="77777777" w:rsidR="00C31818" w:rsidRPr="00C31818" w:rsidRDefault="00C31818" w:rsidP="00C31818">
      <w:r w:rsidRPr="00C31818">
        <w:t>Epoch 89/100 | Loss: 0.6128</w:t>
      </w:r>
    </w:p>
    <w:p w14:paraId="21FD43BD" w14:textId="77777777" w:rsidR="00C31818" w:rsidRPr="00C31818" w:rsidRDefault="00C31818" w:rsidP="00C31818">
      <w:r w:rsidRPr="00C31818">
        <w:t>Epoch 90/100 | Loss: 0.6909</w:t>
      </w:r>
    </w:p>
    <w:p w14:paraId="0C1C732B" w14:textId="77777777" w:rsidR="00C31818" w:rsidRPr="00C31818" w:rsidRDefault="00C31818" w:rsidP="00C31818">
      <w:r w:rsidRPr="00C31818">
        <w:t>Epoch 91/100 | Loss: 0.6542</w:t>
      </w:r>
    </w:p>
    <w:p w14:paraId="3A7AF35E" w14:textId="77777777" w:rsidR="00C31818" w:rsidRPr="00C31818" w:rsidRDefault="00C31818" w:rsidP="00C31818">
      <w:r w:rsidRPr="00C31818">
        <w:t>Epoch 92/100 | Loss: 0.6941</w:t>
      </w:r>
    </w:p>
    <w:p w14:paraId="19D72036" w14:textId="77777777" w:rsidR="00C31818" w:rsidRPr="00C31818" w:rsidRDefault="00C31818" w:rsidP="00C31818">
      <w:r w:rsidRPr="00C31818">
        <w:t>Epoch 93/100 | Loss: 0.6037</w:t>
      </w:r>
    </w:p>
    <w:p w14:paraId="6CFB80E5" w14:textId="77777777" w:rsidR="00C31818" w:rsidRPr="00C31818" w:rsidRDefault="00C31818" w:rsidP="00C31818">
      <w:r w:rsidRPr="00C31818">
        <w:t>Epoch 94/100 | Loss: 0.6701</w:t>
      </w:r>
    </w:p>
    <w:p w14:paraId="078CC3C3" w14:textId="77777777" w:rsidR="00C31818" w:rsidRPr="00C31818" w:rsidRDefault="00C31818" w:rsidP="00C31818">
      <w:r w:rsidRPr="00C31818">
        <w:t>Epoch 95/100 | Loss: 0.6274</w:t>
      </w:r>
    </w:p>
    <w:p w14:paraId="3E3EB8FA" w14:textId="77777777" w:rsidR="00C31818" w:rsidRPr="00C31818" w:rsidRDefault="00C31818" w:rsidP="00C31818">
      <w:r w:rsidRPr="00C31818">
        <w:t>Epoch 96/100 | Loss: 0.6822</w:t>
      </w:r>
    </w:p>
    <w:p w14:paraId="074B1DF3" w14:textId="77777777" w:rsidR="00C31818" w:rsidRPr="00C31818" w:rsidRDefault="00C31818" w:rsidP="00C31818">
      <w:r w:rsidRPr="00C31818">
        <w:t>Epoch 97/100 | Loss: 0.7176</w:t>
      </w:r>
    </w:p>
    <w:p w14:paraId="67C89F8F" w14:textId="77777777" w:rsidR="00C31818" w:rsidRPr="00C31818" w:rsidRDefault="00C31818" w:rsidP="00C31818">
      <w:r w:rsidRPr="00C31818">
        <w:t>Epoch 98/100 | Loss: 0.6145</w:t>
      </w:r>
    </w:p>
    <w:p w14:paraId="169E1834" w14:textId="77777777" w:rsidR="00C31818" w:rsidRPr="00C31818" w:rsidRDefault="00C31818" w:rsidP="00C31818">
      <w:r w:rsidRPr="00C31818">
        <w:t>Epoch 99/100 | Loss: 0.5887</w:t>
      </w:r>
    </w:p>
    <w:p w14:paraId="4A1341E8" w14:textId="77777777" w:rsidR="00C31818" w:rsidRPr="00C31818" w:rsidRDefault="00C31818" w:rsidP="00C31818">
      <w:r w:rsidRPr="00C31818">
        <w:t>Epoch 100/100 | Loss: 0.5976</w:t>
      </w:r>
    </w:p>
    <w:p w14:paraId="5FD431E7" w14:textId="77777777" w:rsidR="00C31818" w:rsidRPr="00C31818" w:rsidRDefault="00C31818" w:rsidP="00C31818">
      <w:r w:rsidRPr="00C31818">
        <w:t>Split 1 Accuracy: 0.4091</w:t>
      </w:r>
    </w:p>
    <w:p w14:paraId="6A8B55D7" w14:textId="5BCF07A5" w:rsidR="00C31818" w:rsidRPr="00C31818" w:rsidRDefault="00C31818" w:rsidP="00C31818">
      <w:r w:rsidRPr="00C31818">
        <w:rPr>
          <w:noProof/>
        </w:rPr>
        <w:drawing>
          <wp:inline distT="0" distB="0" distL="0" distR="0" wp14:anchorId="786FCAE2" wp14:editId="557099F4">
            <wp:extent cx="4853940" cy="4145280"/>
            <wp:effectExtent l="0" t="0" r="3810" b="7620"/>
            <wp:docPr id="1419372825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8FAA9" w14:textId="5C91E010" w:rsidR="00C31818" w:rsidRPr="00C31818" w:rsidRDefault="00C31818" w:rsidP="00C31818">
      <w:r w:rsidRPr="00C31818">
        <w:rPr>
          <w:noProof/>
        </w:rPr>
        <w:drawing>
          <wp:inline distT="0" distB="0" distL="0" distR="0" wp14:anchorId="73C735E3" wp14:editId="1B3F0AE6">
            <wp:extent cx="5181600" cy="4145280"/>
            <wp:effectExtent l="0" t="0" r="0" b="7620"/>
            <wp:docPr id="1473820991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1245" w14:textId="77777777" w:rsidR="00C31818" w:rsidRPr="00C31818" w:rsidRDefault="00C31818" w:rsidP="00C31818"/>
    <w:p w14:paraId="6C7A91B1" w14:textId="77777777" w:rsidR="00C31818" w:rsidRPr="00C31818" w:rsidRDefault="00C31818" w:rsidP="00C31818">
      <w:r w:rsidRPr="00C31818">
        <w:t>=== ENV1 Split 2/5 ===</w:t>
      </w:r>
    </w:p>
    <w:p w14:paraId="35342F15" w14:textId="77777777" w:rsidR="00C31818" w:rsidRPr="00C31818" w:rsidRDefault="00C31818" w:rsidP="00C31818">
      <w:r w:rsidRPr="00C31818">
        <w:t>After oversampling, class counts: Counter({1: 43, 0: 43})</w:t>
      </w:r>
    </w:p>
    <w:p w14:paraId="652B8928" w14:textId="77777777" w:rsidR="00C31818" w:rsidRPr="00C31818" w:rsidRDefault="00C31818" w:rsidP="00C31818">
      <w:r w:rsidRPr="00C31818">
        <w:t>Epoch 1/100 | Loss: 0.7879</w:t>
      </w:r>
    </w:p>
    <w:p w14:paraId="52399F3E" w14:textId="77777777" w:rsidR="00C31818" w:rsidRPr="00C31818" w:rsidRDefault="00C31818" w:rsidP="00C31818">
      <w:r w:rsidRPr="00C31818">
        <w:t>Epoch 2/100 | Loss: 0.7114</w:t>
      </w:r>
    </w:p>
    <w:p w14:paraId="079EF3F4" w14:textId="77777777" w:rsidR="00C31818" w:rsidRPr="00C31818" w:rsidRDefault="00C31818" w:rsidP="00C31818">
      <w:r w:rsidRPr="00C31818">
        <w:t>Epoch 3/100 | Loss: 0.7423</w:t>
      </w:r>
    </w:p>
    <w:p w14:paraId="780196BA" w14:textId="77777777" w:rsidR="00C31818" w:rsidRPr="00C31818" w:rsidRDefault="00C31818" w:rsidP="00C31818">
      <w:r w:rsidRPr="00C31818">
        <w:t>Epoch 4/100 | Loss: 0.7496</w:t>
      </w:r>
    </w:p>
    <w:p w14:paraId="70005B86" w14:textId="77777777" w:rsidR="00C31818" w:rsidRPr="00C31818" w:rsidRDefault="00C31818" w:rsidP="00C31818">
      <w:r w:rsidRPr="00C31818">
        <w:t>Epoch 5/100 | Loss: 0.7178</w:t>
      </w:r>
    </w:p>
    <w:p w14:paraId="58C40A8E" w14:textId="77777777" w:rsidR="00C31818" w:rsidRPr="00C31818" w:rsidRDefault="00C31818" w:rsidP="00C31818">
      <w:r w:rsidRPr="00C31818">
        <w:t>Epoch 6/100 | Loss: 0.7258</w:t>
      </w:r>
    </w:p>
    <w:p w14:paraId="73D5D28F" w14:textId="77777777" w:rsidR="00C31818" w:rsidRPr="00C31818" w:rsidRDefault="00C31818" w:rsidP="00C31818">
      <w:r w:rsidRPr="00C31818">
        <w:t>Epoch 7/100 | Loss: 0.7392</w:t>
      </w:r>
    </w:p>
    <w:p w14:paraId="6CFBA425" w14:textId="77777777" w:rsidR="00C31818" w:rsidRPr="00C31818" w:rsidRDefault="00C31818" w:rsidP="00C31818">
      <w:r w:rsidRPr="00C31818">
        <w:t>Epoch 8/100 | Loss: 0.7247</w:t>
      </w:r>
    </w:p>
    <w:p w14:paraId="0CD50460" w14:textId="77777777" w:rsidR="00C31818" w:rsidRPr="00C31818" w:rsidRDefault="00C31818" w:rsidP="00C31818">
      <w:r w:rsidRPr="00C31818">
        <w:t>Epoch 9/100 | Loss: 0.7302</w:t>
      </w:r>
    </w:p>
    <w:p w14:paraId="63157DC3" w14:textId="77777777" w:rsidR="00C31818" w:rsidRPr="00C31818" w:rsidRDefault="00C31818" w:rsidP="00C31818">
      <w:r w:rsidRPr="00C31818">
        <w:t>Epoch 10/100 | Loss: 0.7312</w:t>
      </w:r>
    </w:p>
    <w:p w14:paraId="4A868618" w14:textId="77777777" w:rsidR="00C31818" w:rsidRPr="00C31818" w:rsidRDefault="00C31818" w:rsidP="00C31818">
      <w:r w:rsidRPr="00C31818">
        <w:t>Epoch 11/100 | Loss: 0.7167</w:t>
      </w:r>
    </w:p>
    <w:p w14:paraId="25D321E9" w14:textId="77777777" w:rsidR="00C31818" w:rsidRPr="00C31818" w:rsidRDefault="00C31818" w:rsidP="00C31818">
      <w:r w:rsidRPr="00C31818">
        <w:t>Epoch 12/100 | Loss: 0.7204</w:t>
      </w:r>
    </w:p>
    <w:p w14:paraId="2FC89D4B" w14:textId="77777777" w:rsidR="00C31818" w:rsidRPr="00C31818" w:rsidRDefault="00C31818" w:rsidP="00C31818">
      <w:r w:rsidRPr="00C31818">
        <w:t>Epoch 13/100 | Loss: 0.7177</w:t>
      </w:r>
    </w:p>
    <w:p w14:paraId="3E47222F" w14:textId="77777777" w:rsidR="00C31818" w:rsidRPr="00C31818" w:rsidRDefault="00C31818" w:rsidP="00C31818">
      <w:r w:rsidRPr="00C31818">
        <w:t>Epoch 14/100 | Loss: 0.7069</w:t>
      </w:r>
    </w:p>
    <w:p w14:paraId="49F73A0B" w14:textId="77777777" w:rsidR="00C31818" w:rsidRPr="00C31818" w:rsidRDefault="00C31818" w:rsidP="00C31818">
      <w:r w:rsidRPr="00C31818">
        <w:t>Epoch 15/100 | Loss: 0.6646</w:t>
      </w:r>
    </w:p>
    <w:p w14:paraId="2C7A9116" w14:textId="77777777" w:rsidR="00C31818" w:rsidRPr="00C31818" w:rsidRDefault="00C31818" w:rsidP="00C31818">
      <w:r w:rsidRPr="00C31818">
        <w:t>Epoch 16/100 | Loss: 0.7528</w:t>
      </w:r>
    </w:p>
    <w:p w14:paraId="751CD1B4" w14:textId="77777777" w:rsidR="00C31818" w:rsidRPr="00C31818" w:rsidRDefault="00C31818" w:rsidP="00C31818">
      <w:r w:rsidRPr="00C31818">
        <w:t>Epoch 17/100 | Loss: 0.7391</w:t>
      </w:r>
    </w:p>
    <w:p w14:paraId="6DA5E8FD" w14:textId="77777777" w:rsidR="00C31818" w:rsidRPr="00C31818" w:rsidRDefault="00C31818" w:rsidP="00C31818">
      <w:r w:rsidRPr="00C31818">
        <w:t>Epoch 18/100 | Loss: 0.6585</w:t>
      </w:r>
    </w:p>
    <w:p w14:paraId="10E822D5" w14:textId="77777777" w:rsidR="00C31818" w:rsidRPr="00C31818" w:rsidRDefault="00C31818" w:rsidP="00C31818">
      <w:r w:rsidRPr="00C31818">
        <w:t>Epoch 19/100 | Loss: 0.6803</w:t>
      </w:r>
    </w:p>
    <w:p w14:paraId="348CEEAA" w14:textId="77777777" w:rsidR="00C31818" w:rsidRPr="00C31818" w:rsidRDefault="00C31818" w:rsidP="00C31818">
      <w:r w:rsidRPr="00C31818">
        <w:t>Epoch 20/100 | Loss: 0.6908</w:t>
      </w:r>
    </w:p>
    <w:p w14:paraId="1DACCCD2" w14:textId="77777777" w:rsidR="00C31818" w:rsidRPr="00C31818" w:rsidRDefault="00C31818" w:rsidP="00C31818">
      <w:r w:rsidRPr="00C31818">
        <w:t>Epoch 21/100 | Loss: 0.6966</w:t>
      </w:r>
    </w:p>
    <w:p w14:paraId="093A5EB2" w14:textId="77777777" w:rsidR="00C31818" w:rsidRPr="00C31818" w:rsidRDefault="00C31818" w:rsidP="00C31818">
      <w:r w:rsidRPr="00C31818">
        <w:t>Epoch 22/100 | Loss: 0.6715</w:t>
      </w:r>
    </w:p>
    <w:p w14:paraId="1F4F944E" w14:textId="77777777" w:rsidR="00C31818" w:rsidRPr="00C31818" w:rsidRDefault="00C31818" w:rsidP="00C31818">
      <w:r w:rsidRPr="00C31818">
        <w:t>Epoch 23/100 | Loss: 0.7332</w:t>
      </w:r>
    </w:p>
    <w:p w14:paraId="4AF92C4F" w14:textId="77777777" w:rsidR="00C31818" w:rsidRPr="00C31818" w:rsidRDefault="00C31818" w:rsidP="00C31818">
      <w:r w:rsidRPr="00C31818">
        <w:t>Epoch 24/100 | Loss: 0.7023</w:t>
      </w:r>
    </w:p>
    <w:p w14:paraId="5425A079" w14:textId="77777777" w:rsidR="00C31818" w:rsidRPr="00C31818" w:rsidRDefault="00C31818" w:rsidP="00C31818">
      <w:r w:rsidRPr="00C31818">
        <w:t>Epoch 25/100 | Loss: 0.6900</w:t>
      </w:r>
    </w:p>
    <w:p w14:paraId="428A30A0" w14:textId="77777777" w:rsidR="00C31818" w:rsidRPr="00C31818" w:rsidRDefault="00C31818" w:rsidP="00C31818">
      <w:r w:rsidRPr="00C31818">
        <w:t>Epoch 26/100 | Loss: 0.6766</w:t>
      </w:r>
    </w:p>
    <w:p w14:paraId="4A784ED4" w14:textId="77777777" w:rsidR="00C31818" w:rsidRPr="00C31818" w:rsidRDefault="00C31818" w:rsidP="00C31818">
      <w:r w:rsidRPr="00C31818">
        <w:t>Epoch 27/100 | Loss: 0.6606</w:t>
      </w:r>
    </w:p>
    <w:p w14:paraId="0474F9A7" w14:textId="77777777" w:rsidR="00C31818" w:rsidRPr="00C31818" w:rsidRDefault="00C31818" w:rsidP="00C31818">
      <w:r w:rsidRPr="00C31818">
        <w:t>Epoch 28/100 | Loss: 0.6791</w:t>
      </w:r>
    </w:p>
    <w:p w14:paraId="169A3EF5" w14:textId="77777777" w:rsidR="00C31818" w:rsidRPr="00C31818" w:rsidRDefault="00C31818" w:rsidP="00C31818">
      <w:r w:rsidRPr="00C31818">
        <w:t>Epoch 29/100 | Loss: 0.7157</w:t>
      </w:r>
    </w:p>
    <w:p w14:paraId="366DF4D4" w14:textId="77777777" w:rsidR="00C31818" w:rsidRPr="00C31818" w:rsidRDefault="00C31818" w:rsidP="00C31818">
      <w:r w:rsidRPr="00C31818">
        <w:t>Epoch 30/100 | Loss: 0.6519</w:t>
      </w:r>
    </w:p>
    <w:p w14:paraId="335628DB" w14:textId="77777777" w:rsidR="00C31818" w:rsidRPr="00C31818" w:rsidRDefault="00C31818" w:rsidP="00C31818">
      <w:r w:rsidRPr="00C31818">
        <w:t>Epoch 31/100 | Loss: 0.6568</w:t>
      </w:r>
    </w:p>
    <w:p w14:paraId="0B6A2A1C" w14:textId="77777777" w:rsidR="00C31818" w:rsidRPr="00C31818" w:rsidRDefault="00C31818" w:rsidP="00C31818">
      <w:r w:rsidRPr="00C31818">
        <w:t>Epoch 32/100 | Loss: 0.6646</w:t>
      </w:r>
    </w:p>
    <w:p w14:paraId="02DE31C4" w14:textId="77777777" w:rsidR="00C31818" w:rsidRPr="00C31818" w:rsidRDefault="00C31818" w:rsidP="00C31818">
      <w:r w:rsidRPr="00C31818">
        <w:t>Epoch 33/100 | Loss: 0.6470</w:t>
      </w:r>
    </w:p>
    <w:p w14:paraId="2127EB85" w14:textId="77777777" w:rsidR="00C31818" w:rsidRPr="00C31818" w:rsidRDefault="00C31818" w:rsidP="00C31818">
      <w:r w:rsidRPr="00C31818">
        <w:t>Epoch 34/100 | Loss: 0.6876</w:t>
      </w:r>
    </w:p>
    <w:p w14:paraId="13831374" w14:textId="77777777" w:rsidR="00C31818" w:rsidRPr="00C31818" w:rsidRDefault="00C31818" w:rsidP="00C31818">
      <w:r w:rsidRPr="00C31818">
        <w:t>Epoch 35/100 | Loss: 0.7128</w:t>
      </w:r>
    </w:p>
    <w:p w14:paraId="268E1438" w14:textId="77777777" w:rsidR="00C31818" w:rsidRPr="00C31818" w:rsidRDefault="00C31818" w:rsidP="00C31818">
      <w:r w:rsidRPr="00C31818">
        <w:t>Epoch 36/100 | Loss: 0.6827</w:t>
      </w:r>
    </w:p>
    <w:p w14:paraId="33AA8255" w14:textId="77777777" w:rsidR="00C31818" w:rsidRPr="00C31818" w:rsidRDefault="00C31818" w:rsidP="00C31818">
      <w:r w:rsidRPr="00C31818">
        <w:t>Epoch 37/100 | Loss: 0.6952</w:t>
      </w:r>
    </w:p>
    <w:p w14:paraId="2F56D67D" w14:textId="77777777" w:rsidR="00C31818" w:rsidRPr="00C31818" w:rsidRDefault="00C31818" w:rsidP="00C31818">
      <w:r w:rsidRPr="00C31818">
        <w:t>Epoch 38/100 | Loss: 0.6481</w:t>
      </w:r>
    </w:p>
    <w:p w14:paraId="316F4A8F" w14:textId="77777777" w:rsidR="00C31818" w:rsidRPr="00C31818" w:rsidRDefault="00C31818" w:rsidP="00C31818">
      <w:r w:rsidRPr="00C31818">
        <w:t>Epoch 39/100 | Loss: 0.6754</w:t>
      </w:r>
    </w:p>
    <w:p w14:paraId="158C1EED" w14:textId="77777777" w:rsidR="00C31818" w:rsidRPr="00C31818" w:rsidRDefault="00C31818" w:rsidP="00C31818">
      <w:r w:rsidRPr="00C31818">
        <w:t>Epoch 40/100 | Loss: 0.6605</w:t>
      </w:r>
    </w:p>
    <w:p w14:paraId="3B8B2ECF" w14:textId="77777777" w:rsidR="00C31818" w:rsidRPr="00C31818" w:rsidRDefault="00C31818" w:rsidP="00C31818">
      <w:r w:rsidRPr="00C31818">
        <w:t>Epoch 41/100 | Loss: 0.7147</w:t>
      </w:r>
    </w:p>
    <w:p w14:paraId="658F8454" w14:textId="77777777" w:rsidR="00C31818" w:rsidRPr="00C31818" w:rsidRDefault="00C31818" w:rsidP="00C31818">
      <w:r w:rsidRPr="00C31818">
        <w:t>Epoch 42/100 | Loss: 0.6321</w:t>
      </w:r>
    </w:p>
    <w:p w14:paraId="4DD46F25" w14:textId="77777777" w:rsidR="00C31818" w:rsidRPr="00C31818" w:rsidRDefault="00C31818" w:rsidP="00C31818">
      <w:r w:rsidRPr="00C31818">
        <w:t>Epoch 43/100 | Loss: 0.6443</w:t>
      </w:r>
    </w:p>
    <w:p w14:paraId="69B8B61B" w14:textId="77777777" w:rsidR="00C31818" w:rsidRPr="00C31818" w:rsidRDefault="00C31818" w:rsidP="00C31818">
      <w:r w:rsidRPr="00C31818">
        <w:t>Epoch 44/100 | Loss: 0.6656</w:t>
      </w:r>
    </w:p>
    <w:p w14:paraId="6E2F1793" w14:textId="77777777" w:rsidR="00C31818" w:rsidRPr="00C31818" w:rsidRDefault="00C31818" w:rsidP="00C31818">
      <w:r w:rsidRPr="00C31818">
        <w:t>Epoch 45/100 | Loss: 0.6041</w:t>
      </w:r>
    </w:p>
    <w:p w14:paraId="1FA86694" w14:textId="77777777" w:rsidR="00C31818" w:rsidRPr="00C31818" w:rsidRDefault="00C31818" w:rsidP="00C31818">
      <w:r w:rsidRPr="00C31818">
        <w:t>Epoch 46/100 | Loss: 0.6695</w:t>
      </w:r>
    </w:p>
    <w:p w14:paraId="1A73FF21" w14:textId="77777777" w:rsidR="00C31818" w:rsidRPr="00C31818" w:rsidRDefault="00C31818" w:rsidP="00C31818">
      <w:r w:rsidRPr="00C31818">
        <w:t>Epoch 47/100 | Loss: 0.6559</w:t>
      </w:r>
    </w:p>
    <w:p w14:paraId="6F0F53C7" w14:textId="77777777" w:rsidR="00C31818" w:rsidRPr="00C31818" w:rsidRDefault="00C31818" w:rsidP="00C31818">
      <w:r w:rsidRPr="00C31818">
        <w:t>Epoch 48/100 | Loss: 0.6714</w:t>
      </w:r>
    </w:p>
    <w:p w14:paraId="3A0DDB60" w14:textId="77777777" w:rsidR="00C31818" w:rsidRPr="00C31818" w:rsidRDefault="00C31818" w:rsidP="00C31818">
      <w:r w:rsidRPr="00C31818">
        <w:t>Epoch 49/100 | Loss: 0.6909</w:t>
      </w:r>
    </w:p>
    <w:p w14:paraId="40A5C2DF" w14:textId="77777777" w:rsidR="00C31818" w:rsidRPr="00C31818" w:rsidRDefault="00C31818" w:rsidP="00C31818">
      <w:r w:rsidRPr="00C31818">
        <w:t>Epoch 50/100 | Loss: 0.6811</w:t>
      </w:r>
    </w:p>
    <w:p w14:paraId="3231CC6A" w14:textId="77777777" w:rsidR="00C31818" w:rsidRPr="00C31818" w:rsidRDefault="00C31818" w:rsidP="00C31818">
      <w:r w:rsidRPr="00C31818">
        <w:t>Epoch 51/100 | Loss: 0.6193</w:t>
      </w:r>
    </w:p>
    <w:p w14:paraId="3B7BCB76" w14:textId="77777777" w:rsidR="00C31818" w:rsidRPr="00C31818" w:rsidRDefault="00C31818" w:rsidP="00C31818">
      <w:r w:rsidRPr="00C31818">
        <w:t>Epoch 52/100 | Loss: 0.6517</w:t>
      </w:r>
    </w:p>
    <w:p w14:paraId="17393640" w14:textId="77777777" w:rsidR="00C31818" w:rsidRPr="00C31818" w:rsidRDefault="00C31818" w:rsidP="00C31818">
      <w:r w:rsidRPr="00C31818">
        <w:t>Epoch 53/100 | Loss: 0.6087</w:t>
      </w:r>
    </w:p>
    <w:p w14:paraId="08E2FA90" w14:textId="77777777" w:rsidR="00C31818" w:rsidRPr="00C31818" w:rsidRDefault="00C31818" w:rsidP="00C31818">
      <w:r w:rsidRPr="00C31818">
        <w:t>Epoch 54/100 | Loss: 0.6865</w:t>
      </w:r>
    </w:p>
    <w:p w14:paraId="06B31A77" w14:textId="77777777" w:rsidR="00C31818" w:rsidRPr="00C31818" w:rsidRDefault="00C31818" w:rsidP="00C31818">
      <w:r w:rsidRPr="00C31818">
        <w:t>Epoch 55/100 | Loss: 0.6745</w:t>
      </w:r>
    </w:p>
    <w:p w14:paraId="200B0AE5" w14:textId="77777777" w:rsidR="00C31818" w:rsidRPr="00C31818" w:rsidRDefault="00C31818" w:rsidP="00C31818">
      <w:r w:rsidRPr="00C31818">
        <w:t>Epoch 56/100 | Loss: 0.6808</w:t>
      </w:r>
    </w:p>
    <w:p w14:paraId="62ADA77D" w14:textId="77777777" w:rsidR="00C31818" w:rsidRPr="00C31818" w:rsidRDefault="00C31818" w:rsidP="00C31818">
      <w:r w:rsidRPr="00C31818">
        <w:t>Epoch 57/100 | Loss: 0.6681</w:t>
      </w:r>
    </w:p>
    <w:p w14:paraId="3AFF5E5F" w14:textId="77777777" w:rsidR="00C31818" w:rsidRPr="00C31818" w:rsidRDefault="00C31818" w:rsidP="00C31818">
      <w:r w:rsidRPr="00C31818">
        <w:t>Epoch 58/100 | Loss: 0.5730</w:t>
      </w:r>
    </w:p>
    <w:p w14:paraId="71D434EE" w14:textId="77777777" w:rsidR="00C31818" w:rsidRPr="00C31818" w:rsidRDefault="00C31818" w:rsidP="00C31818">
      <w:r w:rsidRPr="00C31818">
        <w:t>Epoch 59/100 | Loss: 0.6645</w:t>
      </w:r>
    </w:p>
    <w:p w14:paraId="74FF872B" w14:textId="77777777" w:rsidR="00C31818" w:rsidRPr="00C31818" w:rsidRDefault="00C31818" w:rsidP="00C31818">
      <w:r w:rsidRPr="00C31818">
        <w:t>Epoch 60/100 | Loss: 0.6487</w:t>
      </w:r>
    </w:p>
    <w:p w14:paraId="09F16E71" w14:textId="77777777" w:rsidR="00C31818" w:rsidRPr="00C31818" w:rsidRDefault="00C31818" w:rsidP="00C31818">
      <w:r w:rsidRPr="00C31818">
        <w:t>Epoch 61/100 | Loss: 0.6786</w:t>
      </w:r>
    </w:p>
    <w:p w14:paraId="0E26953C" w14:textId="77777777" w:rsidR="00C31818" w:rsidRPr="00C31818" w:rsidRDefault="00C31818" w:rsidP="00C31818">
      <w:r w:rsidRPr="00C31818">
        <w:t>Epoch 62/100 | Loss: 0.6547</w:t>
      </w:r>
    </w:p>
    <w:p w14:paraId="7937CA67" w14:textId="77777777" w:rsidR="00C31818" w:rsidRPr="00C31818" w:rsidRDefault="00C31818" w:rsidP="00C31818">
      <w:r w:rsidRPr="00C31818">
        <w:t>Epoch 63/100 | Loss: 0.5924</w:t>
      </w:r>
    </w:p>
    <w:p w14:paraId="6C5CC6AE" w14:textId="77777777" w:rsidR="00C31818" w:rsidRPr="00C31818" w:rsidRDefault="00C31818" w:rsidP="00C31818">
      <w:r w:rsidRPr="00C31818">
        <w:t>Epoch 64/100 | Loss: 0.5828</w:t>
      </w:r>
    </w:p>
    <w:p w14:paraId="3E3EE564" w14:textId="77777777" w:rsidR="00C31818" w:rsidRPr="00C31818" w:rsidRDefault="00C31818" w:rsidP="00C31818">
      <w:r w:rsidRPr="00C31818">
        <w:t>Epoch 65/100 | Loss: 0.6161</w:t>
      </w:r>
    </w:p>
    <w:p w14:paraId="0DF301A0" w14:textId="77777777" w:rsidR="00C31818" w:rsidRPr="00C31818" w:rsidRDefault="00C31818" w:rsidP="00C31818">
      <w:r w:rsidRPr="00C31818">
        <w:t>Epoch 66/100 | Loss: 0.6073</w:t>
      </w:r>
    </w:p>
    <w:p w14:paraId="3E9217DD" w14:textId="77777777" w:rsidR="00C31818" w:rsidRPr="00C31818" w:rsidRDefault="00C31818" w:rsidP="00C31818">
      <w:r w:rsidRPr="00C31818">
        <w:t>Epoch 67/100 | Loss: 0.6271</w:t>
      </w:r>
    </w:p>
    <w:p w14:paraId="05AA50BB" w14:textId="77777777" w:rsidR="00C31818" w:rsidRPr="00C31818" w:rsidRDefault="00C31818" w:rsidP="00C31818">
      <w:r w:rsidRPr="00C31818">
        <w:t>Epoch 68/100 | Loss: 0.6363</w:t>
      </w:r>
    </w:p>
    <w:p w14:paraId="71E7C86F" w14:textId="77777777" w:rsidR="00C31818" w:rsidRPr="00C31818" w:rsidRDefault="00C31818" w:rsidP="00C31818">
      <w:r w:rsidRPr="00C31818">
        <w:t>Epoch 69/100 | Loss: 0.6560</w:t>
      </w:r>
    </w:p>
    <w:p w14:paraId="6401347F" w14:textId="77777777" w:rsidR="00C31818" w:rsidRPr="00C31818" w:rsidRDefault="00C31818" w:rsidP="00C31818">
      <w:r w:rsidRPr="00C31818">
        <w:t>Epoch 70/100 | Loss: 0.6209</w:t>
      </w:r>
    </w:p>
    <w:p w14:paraId="1D47D4D0" w14:textId="77777777" w:rsidR="00C31818" w:rsidRPr="00C31818" w:rsidRDefault="00C31818" w:rsidP="00C31818">
      <w:r w:rsidRPr="00C31818">
        <w:t>Epoch 71/100 | Loss: 0.6505</w:t>
      </w:r>
    </w:p>
    <w:p w14:paraId="67BBFFE2" w14:textId="77777777" w:rsidR="00C31818" w:rsidRPr="00C31818" w:rsidRDefault="00C31818" w:rsidP="00C31818">
      <w:r w:rsidRPr="00C31818">
        <w:t>Epoch 72/100 | Loss: 0.6294</w:t>
      </w:r>
    </w:p>
    <w:p w14:paraId="32547684" w14:textId="77777777" w:rsidR="00C31818" w:rsidRPr="00C31818" w:rsidRDefault="00C31818" w:rsidP="00C31818">
      <w:r w:rsidRPr="00C31818">
        <w:t>Epoch 73/100 | Loss: 0.6349</w:t>
      </w:r>
    </w:p>
    <w:p w14:paraId="6D5371A1" w14:textId="77777777" w:rsidR="00C31818" w:rsidRPr="00C31818" w:rsidRDefault="00C31818" w:rsidP="00C31818">
      <w:r w:rsidRPr="00C31818">
        <w:t>Epoch 74/100 | Loss: 0.6545</w:t>
      </w:r>
    </w:p>
    <w:p w14:paraId="353B18DD" w14:textId="77777777" w:rsidR="00C31818" w:rsidRPr="00C31818" w:rsidRDefault="00C31818" w:rsidP="00C31818">
      <w:r w:rsidRPr="00C31818">
        <w:t>Epoch 75/100 | Loss: 0.6537</w:t>
      </w:r>
    </w:p>
    <w:p w14:paraId="37359500" w14:textId="77777777" w:rsidR="00C31818" w:rsidRPr="00C31818" w:rsidRDefault="00C31818" w:rsidP="00C31818">
      <w:r w:rsidRPr="00C31818">
        <w:t>Epoch 76/100 | Loss: 0.6129</w:t>
      </w:r>
    </w:p>
    <w:p w14:paraId="1DA1FC1D" w14:textId="77777777" w:rsidR="00C31818" w:rsidRPr="00C31818" w:rsidRDefault="00C31818" w:rsidP="00C31818">
      <w:r w:rsidRPr="00C31818">
        <w:t>Epoch 77/100 | Loss: 0.6206</w:t>
      </w:r>
    </w:p>
    <w:p w14:paraId="6A51B994" w14:textId="77777777" w:rsidR="00C31818" w:rsidRPr="00C31818" w:rsidRDefault="00C31818" w:rsidP="00C31818">
      <w:r w:rsidRPr="00C31818">
        <w:t>Epoch 78/100 | Loss: 0.6144</w:t>
      </w:r>
    </w:p>
    <w:p w14:paraId="5C4942D3" w14:textId="77777777" w:rsidR="00C31818" w:rsidRPr="00C31818" w:rsidRDefault="00C31818" w:rsidP="00C31818">
      <w:r w:rsidRPr="00C31818">
        <w:t>Epoch 79/100 | Loss: 0.6874</w:t>
      </w:r>
    </w:p>
    <w:p w14:paraId="01956D40" w14:textId="77777777" w:rsidR="00C31818" w:rsidRPr="00C31818" w:rsidRDefault="00C31818" w:rsidP="00C31818">
      <w:r w:rsidRPr="00C31818">
        <w:t>Epoch 80/100 | Loss: 0.7141</w:t>
      </w:r>
    </w:p>
    <w:p w14:paraId="5C8CE67F" w14:textId="77777777" w:rsidR="00C31818" w:rsidRPr="00C31818" w:rsidRDefault="00C31818" w:rsidP="00C31818">
      <w:r w:rsidRPr="00C31818">
        <w:t>Epoch 81/100 | Loss: 0.6257</w:t>
      </w:r>
    </w:p>
    <w:p w14:paraId="24738376" w14:textId="77777777" w:rsidR="00C31818" w:rsidRPr="00C31818" w:rsidRDefault="00C31818" w:rsidP="00C31818">
      <w:r w:rsidRPr="00C31818">
        <w:t>Epoch 82/100 | Loss: 0.6376</w:t>
      </w:r>
    </w:p>
    <w:p w14:paraId="7E870554" w14:textId="77777777" w:rsidR="00C31818" w:rsidRPr="00C31818" w:rsidRDefault="00C31818" w:rsidP="00C31818">
      <w:r w:rsidRPr="00C31818">
        <w:t>Epoch 83/100 | Loss: 0.6122</w:t>
      </w:r>
    </w:p>
    <w:p w14:paraId="1CE461F3" w14:textId="77777777" w:rsidR="00C31818" w:rsidRPr="00C31818" w:rsidRDefault="00C31818" w:rsidP="00C31818">
      <w:r w:rsidRPr="00C31818">
        <w:t>Epoch 84/100 | Loss: 0.6413</w:t>
      </w:r>
    </w:p>
    <w:p w14:paraId="008E79A1" w14:textId="77777777" w:rsidR="00C31818" w:rsidRPr="00C31818" w:rsidRDefault="00C31818" w:rsidP="00C31818">
      <w:r w:rsidRPr="00C31818">
        <w:t>Epoch 85/100 | Loss: 0.5275</w:t>
      </w:r>
    </w:p>
    <w:p w14:paraId="74DCBA80" w14:textId="77777777" w:rsidR="00C31818" w:rsidRPr="00C31818" w:rsidRDefault="00C31818" w:rsidP="00C31818">
      <w:r w:rsidRPr="00C31818">
        <w:t>Epoch 86/100 | Loss: 0.6973</w:t>
      </w:r>
    </w:p>
    <w:p w14:paraId="52EBB65D" w14:textId="77777777" w:rsidR="00C31818" w:rsidRPr="00C31818" w:rsidRDefault="00C31818" w:rsidP="00C31818">
      <w:r w:rsidRPr="00C31818">
        <w:t>Epoch 87/100 | Loss: 0.6125</w:t>
      </w:r>
    </w:p>
    <w:p w14:paraId="37BFE886" w14:textId="77777777" w:rsidR="00C31818" w:rsidRPr="00C31818" w:rsidRDefault="00C31818" w:rsidP="00C31818">
      <w:r w:rsidRPr="00C31818">
        <w:t>Epoch 88/100 | Loss: 0.6422</w:t>
      </w:r>
    </w:p>
    <w:p w14:paraId="5848353E" w14:textId="77777777" w:rsidR="00C31818" w:rsidRPr="00C31818" w:rsidRDefault="00C31818" w:rsidP="00C31818">
      <w:r w:rsidRPr="00C31818">
        <w:t>Epoch 89/100 | Loss: 0.6165</w:t>
      </w:r>
    </w:p>
    <w:p w14:paraId="652F802F" w14:textId="77777777" w:rsidR="00C31818" w:rsidRPr="00C31818" w:rsidRDefault="00C31818" w:rsidP="00C31818">
      <w:r w:rsidRPr="00C31818">
        <w:t>Epoch 90/100 | Loss: 0.6171</w:t>
      </w:r>
    </w:p>
    <w:p w14:paraId="6A558428" w14:textId="77777777" w:rsidR="00C31818" w:rsidRPr="00C31818" w:rsidRDefault="00C31818" w:rsidP="00C31818">
      <w:r w:rsidRPr="00C31818">
        <w:t>Epoch 91/100 | Loss: 0.6061</w:t>
      </w:r>
    </w:p>
    <w:p w14:paraId="6DBBE0C0" w14:textId="77777777" w:rsidR="00C31818" w:rsidRPr="00C31818" w:rsidRDefault="00C31818" w:rsidP="00C31818">
      <w:r w:rsidRPr="00C31818">
        <w:t>Epoch 92/100 | Loss: 0.6053</w:t>
      </w:r>
    </w:p>
    <w:p w14:paraId="5BAA0701" w14:textId="77777777" w:rsidR="00C31818" w:rsidRPr="00C31818" w:rsidRDefault="00C31818" w:rsidP="00C31818">
      <w:r w:rsidRPr="00C31818">
        <w:t>Epoch 93/100 | Loss: 0.6091</w:t>
      </w:r>
    </w:p>
    <w:p w14:paraId="24DBA8E0" w14:textId="77777777" w:rsidR="00C31818" w:rsidRPr="00C31818" w:rsidRDefault="00C31818" w:rsidP="00C31818">
      <w:r w:rsidRPr="00C31818">
        <w:t>Epoch 94/100 | Loss: 0.5914</w:t>
      </w:r>
    </w:p>
    <w:p w14:paraId="19EA685A" w14:textId="77777777" w:rsidR="00C31818" w:rsidRPr="00C31818" w:rsidRDefault="00C31818" w:rsidP="00C31818">
      <w:r w:rsidRPr="00C31818">
        <w:t>Epoch 95/100 | Loss: 0.6070</w:t>
      </w:r>
    </w:p>
    <w:p w14:paraId="50B20967" w14:textId="77777777" w:rsidR="00C31818" w:rsidRPr="00C31818" w:rsidRDefault="00C31818" w:rsidP="00C31818">
      <w:r w:rsidRPr="00C31818">
        <w:t>Epoch 96/100 | Loss: 0.5804</w:t>
      </w:r>
    </w:p>
    <w:p w14:paraId="591FA3E9" w14:textId="77777777" w:rsidR="00C31818" w:rsidRPr="00C31818" w:rsidRDefault="00C31818" w:rsidP="00C31818">
      <w:r w:rsidRPr="00C31818">
        <w:t>Epoch 97/100 | Loss: 0.6193</w:t>
      </w:r>
    </w:p>
    <w:p w14:paraId="2DE00646" w14:textId="77777777" w:rsidR="00C31818" w:rsidRPr="00C31818" w:rsidRDefault="00C31818" w:rsidP="00C31818">
      <w:r w:rsidRPr="00C31818">
        <w:t>Epoch 98/100 | Loss: 0.6411</w:t>
      </w:r>
    </w:p>
    <w:p w14:paraId="065D831A" w14:textId="77777777" w:rsidR="00C31818" w:rsidRPr="00C31818" w:rsidRDefault="00C31818" w:rsidP="00C31818">
      <w:r w:rsidRPr="00C31818">
        <w:t>Epoch 99/100 | Loss: 0.6155</w:t>
      </w:r>
    </w:p>
    <w:p w14:paraId="4C7B1D7D" w14:textId="77777777" w:rsidR="00C31818" w:rsidRPr="00C31818" w:rsidRDefault="00C31818" w:rsidP="00C31818">
      <w:r w:rsidRPr="00C31818">
        <w:t>Epoch 100/100 | Loss: 0.6434</w:t>
      </w:r>
    </w:p>
    <w:p w14:paraId="2A272239" w14:textId="77777777" w:rsidR="00C31818" w:rsidRPr="00C31818" w:rsidRDefault="00C31818" w:rsidP="00C31818">
      <w:r w:rsidRPr="00C31818">
        <w:t>Split 2 Accuracy: 0.3810</w:t>
      </w:r>
    </w:p>
    <w:p w14:paraId="3A58A811" w14:textId="436E2FAF" w:rsidR="00C31818" w:rsidRPr="00C31818" w:rsidRDefault="00C31818" w:rsidP="00C31818">
      <w:r w:rsidRPr="00C31818">
        <w:rPr>
          <w:noProof/>
        </w:rPr>
        <w:drawing>
          <wp:inline distT="0" distB="0" distL="0" distR="0" wp14:anchorId="3C6B33FC" wp14:editId="4731253B">
            <wp:extent cx="4853940" cy="4145280"/>
            <wp:effectExtent l="0" t="0" r="3810" b="7620"/>
            <wp:docPr id="968952323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47953" w14:textId="227673C1" w:rsidR="00C31818" w:rsidRPr="00C31818" w:rsidRDefault="00C31818" w:rsidP="00C31818">
      <w:r w:rsidRPr="00C31818">
        <w:rPr>
          <w:noProof/>
        </w:rPr>
        <w:drawing>
          <wp:inline distT="0" distB="0" distL="0" distR="0" wp14:anchorId="77B62163" wp14:editId="5CD64087">
            <wp:extent cx="5181600" cy="4145280"/>
            <wp:effectExtent l="0" t="0" r="0" b="7620"/>
            <wp:docPr id="1351970035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F6D99" w14:textId="77777777" w:rsidR="00C31818" w:rsidRPr="00C31818" w:rsidRDefault="00C31818" w:rsidP="00C31818"/>
    <w:p w14:paraId="0EBC5795" w14:textId="77777777" w:rsidR="00C31818" w:rsidRPr="00C31818" w:rsidRDefault="00C31818" w:rsidP="00C31818">
      <w:r w:rsidRPr="00C31818">
        <w:t>=== ENV1 Split 3/5 ===</w:t>
      </w:r>
    </w:p>
    <w:p w14:paraId="6A78B02A" w14:textId="77777777" w:rsidR="00C31818" w:rsidRPr="00C31818" w:rsidRDefault="00C31818" w:rsidP="00C31818">
      <w:r w:rsidRPr="00C31818">
        <w:t>After oversampling, class counts: Counter({1: 43, 0: 43})</w:t>
      </w:r>
    </w:p>
    <w:p w14:paraId="330B2E93" w14:textId="77777777" w:rsidR="00C31818" w:rsidRPr="00C31818" w:rsidRDefault="00C31818" w:rsidP="00C31818">
      <w:hyperlink r:id="rId164" w:anchor="line=25" w:history="1">
        <w:r w:rsidRPr="00C31818">
          <w:rPr>
            <w:rStyle w:val="Hyperlink"/>
          </w:rPr>
          <w:t>C:\Users\sansk\miniconda3\Lib\site-packages\torch_geometric\deprecation.py:26</w:t>
        </w:r>
      </w:hyperlink>
      <w:r w:rsidRPr="00C31818">
        <w:t>: UserWarning: 'data.DataLoader' is deprecated, use 'loader.DataLoader' instead</w:t>
      </w:r>
    </w:p>
    <w:p w14:paraId="4F0685C8" w14:textId="77777777" w:rsidR="00C31818" w:rsidRPr="00C31818" w:rsidRDefault="00C31818" w:rsidP="00C31818">
      <w:r w:rsidRPr="00C31818">
        <w:t xml:space="preserve">  warnings.warn(out)</w:t>
      </w:r>
    </w:p>
    <w:p w14:paraId="48473554" w14:textId="77777777" w:rsidR="00C31818" w:rsidRPr="00C31818" w:rsidRDefault="00C31818" w:rsidP="00C31818">
      <w:r w:rsidRPr="00C31818">
        <w:t>Epoch 1/100 | Loss: 0.8520</w:t>
      </w:r>
    </w:p>
    <w:p w14:paraId="6ED5B207" w14:textId="77777777" w:rsidR="00C31818" w:rsidRPr="00C31818" w:rsidRDefault="00C31818" w:rsidP="00C31818">
      <w:r w:rsidRPr="00C31818">
        <w:t>Epoch 2/100 | Loss: 0.6974</w:t>
      </w:r>
    </w:p>
    <w:p w14:paraId="171BA092" w14:textId="77777777" w:rsidR="00C31818" w:rsidRPr="00C31818" w:rsidRDefault="00C31818" w:rsidP="00C31818">
      <w:r w:rsidRPr="00C31818">
        <w:t>Epoch 3/100 | Loss: 0.7474</w:t>
      </w:r>
    </w:p>
    <w:p w14:paraId="19EBB56B" w14:textId="77777777" w:rsidR="00C31818" w:rsidRPr="00C31818" w:rsidRDefault="00C31818" w:rsidP="00C31818">
      <w:r w:rsidRPr="00C31818">
        <w:t>Epoch 4/100 | Loss: 0.8048</w:t>
      </w:r>
    </w:p>
    <w:p w14:paraId="029B7C14" w14:textId="77777777" w:rsidR="00C31818" w:rsidRPr="00C31818" w:rsidRDefault="00C31818" w:rsidP="00C31818">
      <w:r w:rsidRPr="00C31818">
        <w:t>Epoch 5/100 | Loss: 0.7265</w:t>
      </w:r>
    </w:p>
    <w:p w14:paraId="21F3B334" w14:textId="77777777" w:rsidR="00C31818" w:rsidRPr="00C31818" w:rsidRDefault="00C31818" w:rsidP="00C31818">
      <w:r w:rsidRPr="00C31818">
        <w:t>Epoch 6/100 | Loss: 0.7578</w:t>
      </w:r>
    </w:p>
    <w:p w14:paraId="1D2EA49E" w14:textId="77777777" w:rsidR="00C31818" w:rsidRPr="00C31818" w:rsidRDefault="00C31818" w:rsidP="00C31818">
      <w:r w:rsidRPr="00C31818">
        <w:t>Epoch 7/100 | Loss: 0.7087</w:t>
      </w:r>
    </w:p>
    <w:p w14:paraId="216DF9E6" w14:textId="77777777" w:rsidR="00C31818" w:rsidRPr="00C31818" w:rsidRDefault="00C31818" w:rsidP="00C31818">
      <w:r w:rsidRPr="00C31818">
        <w:t>Epoch 8/100 | Loss: 0.7221</w:t>
      </w:r>
    </w:p>
    <w:p w14:paraId="13189E63" w14:textId="77777777" w:rsidR="00C31818" w:rsidRPr="00C31818" w:rsidRDefault="00C31818" w:rsidP="00C31818">
      <w:r w:rsidRPr="00C31818">
        <w:t>Epoch 9/100 | Loss: 0.7600</w:t>
      </w:r>
    </w:p>
    <w:p w14:paraId="3280E76D" w14:textId="77777777" w:rsidR="00C31818" w:rsidRPr="00C31818" w:rsidRDefault="00C31818" w:rsidP="00C31818">
      <w:r w:rsidRPr="00C31818">
        <w:t>Epoch 10/100 | Loss: 0.6913</w:t>
      </w:r>
    </w:p>
    <w:p w14:paraId="163B0190" w14:textId="77777777" w:rsidR="00C31818" w:rsidRPr="00C31818" w:rsidRDefault="00C31818" w:rsidP="00C31818">
      <w:r w:rsidRPr="00C31818">
        <w:t>Epoch 11/100 | Loss: 0.7343</w:t>
      </w:r>
    </w:p>
    <w:p w14:paraId="70B7B74B" w14:textId="77777777" w:rsidR="00C31818" w:rsidRPr="00C31818" w:rsidRDefault="00C31818" w:rsidP="00C31818">
      <w:r w:rsidRPr="00C31818">
        <w:t>Epoch 12/100 | Loss: 0.6987</w:t>
      </w:r>
    </w:p>
    <w:p w14:paraId="52FFAB1C" w14:textId="77777777" w:rsidR="00C31818" w:rsidRPr="00C31818" w:rsidRDefault="00C31818" w:rsidP="00C31818">
      <w:r w:rsidRPr="00C31818">
        <w:t>Epoch 13/100 | Loss: 0.7512</w:t>
      </w:r>
    </w:p>
    <w:p w14:paraId="35543C8C" w14:textId="77777777" w:rsidR="00C31818" w:rsidRPr="00C31818" w:rsidRDefault="00C31818" w:rsidP="00C31818">
      <w:r w:rsidRPr="00C31818">
        <w:t>Epoch 14/100 | Loss: 0.6143</w:t>
      </w:r>
    </w:p>
    <w:p w14:paraId="7BA3857F" w14:textId="77777777" w:rsidR="00C31818" w:rsidRPr="00C31818" w:rsidRDefault="00C31818" w:rsidP="00C31818">
      <w:r w:rsidRPr="00C31818">
        <w:t>Epoch 15/100 | Loss: 0.6963</w:t>
      </w:r>
    </w:p>
    <w:p w14:paraId="4B4553A5" w14:textId="77777777" w:rsidR="00C31818" w:rsidRPr="00C31818" w:rsidRDefault="00C31818" w:rsidP="00C31818">
      <w:r w:rsidRPr="00C31818">
        <w:t>Epoch 16/100 | Loss: 0.6842</w:t>
      </w:r>
    </w:p>
    <w:p w14:paraId="3DA6BA2E" w14:textId="77777777" w:rsidR="00C31818" w:rsidRPr="00C31818" w:rsidRDefault="00C31818" w:rsidP="00C31818">
      <w:r w:rsidRPr="00C31818">
        <w:t>Epoch 17/100 | Loss: 0.6724</w:t>
      </w:r>
    </w:p>
    <w:p w14:paraId="40415D5D" w14:textId="77777777" w:rsidR="00C31818" w:rsidRPr="00C31818" w:rsidRDefault="00C31818" w:rsidP="00C31818">
      <w:r w:rsidRPr="00C31818">
        <w:t>Epoch 18/100 | Loss: 0.6773</w:t>
      </w:r>
    </w:p>
    <w:p w14:paraId="26A78CC8" w14:textId="77777777" w:rsidR="00C31818" w:rsidRPr="00C31818" w:rsidRDefault="00C31818" w:rsidP="00C31818">
      <w:r w:rsidRPr="00C31818">
        <w:t>Epoch 19/100 | Loss: 0.6687</w:t>
      </w:r>
    </w:p>
    <w:p w14:paraId="04D09FE3" w14:textId="77777777" w:rsidR="00C31818" w:rsidRPr="00C31818" w:rsidRDefault="00C31818" w:rsidP="00C31818">
      <w:r w:rsidRPr="00C31818">
        <w:t>Epoch 20/100 | Loss: 0.6994</w:t>
      </w:r>
    </w:p>
    <w:p w14:paraId="52928907" w14:textId="77777777" w:rsidR="00C31818" w:rsidRPr="00C31818" w:rsidRDefault="00C31818" w:rsidP="00C31818">
      <w:r w:rsidRPr="00C31818">
        <w:t>Epoch 21/100 | Loss: 0.6807</w:t>
      </w:r>
    </w:p>
    <w:p w14:paraId="5A9FA8E8" w14:textId="77777777" w:rsidR="00C31818" w:rsidRPr="00C31818" w:rsidRDefault="00C31818" w:rsidP="00C31818">
      <w:r w:rsidRPr="00C31818">
        <w:t>Epoch 22/100 | Loss: 0.6342</w:t>
      </w:r>
    </w:p>
    <w:p w14:paraId="3A1FC48B" w14:textId="77777777" w:rsidR="00C31818" w:rsidRPr="00C31818" w:rsidRDefault="00C31818" w:rsidP="00C31818">
      <w:r w:rsidRPr="00C31818">
        <w:t>Epoch 23/100 | Loss: 0.7084</w:t>
      </w:r>
    </w:p>
    <w:p w14:paraId="6FC3D06D" w14:textId="77777777" w:rsidR="00C31818" w:rsidRPr="00C31818" w:rsidRDefault="00C31818" w:rsidP="00C31818">
      <w:r w:rsidRPr="00C31818">
        <w:t>Epoch 24/100 | Loss: 0.7346</w:t>
      </w:r>
    </w:p>
    <w:p w14:paraId="461FCDD3" w14:textId="77777777" w:rsidR="00C31818" w:rsidRPr="00C31818" w:rsidRDefault="00C31818" w:rsidP="00C31818">
      <w:r w:rsidRPr="00C31818">
        <w:t>Epoch 25/100 | Loss: 0.7044</w:t>
      </w:r>
    </w:p>
    <w:p w14:paraId="4D27E49A" w14:textId="77777777" w:rsidR="00C31818" w:rsidRPr="00C31818" w:rsidRDefault="00C31818" w:rsidP="00C31818">
      <w:r w:rsidRPr="00C31818">
        <w:t>Epoch 26/100 | Loss: 0.6738</w:t>
      </w:r>
    </w:p>
    <w:p w14:paraId="0E79D6B1" w14:textId="77777777" w:rsidR="00C31818" w:rsidRPr="00C31818" w:rsidRDefault="00C31818" w:rsidP="00C31818">
      <w:r w:rsidRPr="00C31818">
        <w:t>Epoch 27/100 | Loss: 0.6616</w:t>
      </w:r>
    </w:p>
    <w:p w14:paraId="732E099B" w14:textId="77777777" w:rsidR="00C31818" w:rsidRPr="00C31818" w:rsidRDefault="00C31818" w:rsidP="00C31818">
      <w:r w:rsidRPr="00C31818">
        <w:t>Epoch 28/100 | Loss: 0.6889</w:t>
      </w:r>
    </w:p>
    <w:p w14:paraId="4833802F" w14:textId="77777777" w:rsidR="00C31818" w:rsidRPr="00C31818" w:rsidRDefault="00C31818" w:rsidP="00C31818">
      <w:r w:rsidRPr="00C31818">
        <w:t>Epoch 29/100 | Loss: 0.7238</w:t>
      </w:r>
    </w:p>
    <w:p w14:paraId="7AC97518" w14:textId="77777777" w:rsidR="00C31818" w:rsidRPr="00C31818" w:rsidRDefault="00C31818" w:rsidP="00C31818">
      <w:r w:rsidRPr="00C31818">
        <w:t>Epoch 30/100 | Loss: 0.7677</w:t>
      </w:r>
    </w:p>
    <w:p w14:paraId="1D9E1ABF" w14:textId="77777777" w:rsidR="00C31818" w:rsidRPr="00C31818" w:rsidRDefault="00C31818" w:rsidP="00C31818">
      <w:r w:rsidRPr="00C31818">
        <w:t>Epoch 31/100 | Loss: 0.7290</w:t>
      </w:r>
    </w:p>
    <w:p w14:paraId="5574E322" w14:textId="77777777" w:rsidR="00C31818" w:rsidRPr="00C31818" w:rsidRDefault="00C31818" w:rsidP="00C31818">
      <w:r w:rsidRPr="00C31818">
        <w:t>Epoch 32/100 | Loss: 0.7114</w:t>
      </w:r>
    </w:p>
    <w:p w14:paraId="003A6FB7" w14:textId="77777777" w:rsidR="00C31818" w:rsidRPr="00C31818" w:rsidRDefault="00C31818" w:rsidP="00C31818">
      <w:r w:rsidRPr="00C31818">
        <w:t>Epoch 33/100 | Loss: 0.6656</w:t>
      </w:r>
    </w:p>
    <w:p w14:paraId="5CDC6338" w14:textId="77777777" w:rsidR="00C31818" w:rsidRPr="00C31818" w:rsidRDefault="00C31818" w:rsidP="00C31818">
      <w:r w:rsidRPr="00C31818">
        <w:t>Epoch 34/100 | Loss: 0.7304</w:t>
      </w:r>
    </w:p>
    <w:p w14:paraId="0DD74DD7" w14:textId="77777777" w:rsidR="00C31818" w:rsidRPr="00C31818" w:rsidRDefault="00C31818" w:rsidP="00C31818">
      <w:r w:rsidRPr="00C31818">
        <w:t>Epoch 35/100 | Loss: 0.6412</w:t>
      </w:r>
    </w:p>
    <w:p w14:paraId="17D1E196" w14:textId="77777777" w:rsidR="00C31818" w:rsidRPr="00C31818" w:rsidRDefault="00C31818" w:rsidP="00C31818">
      <w:r w:rsidRPr="00C31818">
        <w:t>Epoch 36/100 | Loss: 0.5936</w:t>
      </w:r>
    </w:p>
    <w:p w14:paraId="69C7FEF9" w14:textId="77777777" w:rsidR="00C31818" w:rsidRPr="00C31818" w:rsidRDefault="00C31818" w:rsidP="00C31818">
      <w:r w:rsidRPr="00C31818">
        <w:t>Epoch 37/100 | Loss: 0.6786</w:t>
      </w:r>
    </w:p>
    <w:p w14:paraId="388D7B3D" w14:textId="77777777" w:rsidR="00C31818" w:rsidRPr="00C31818" w:rsidRDefault="00C31818" w:rsidP="00C31818">
      <w:r w:rsidRPr="00C31818">
        <w:t>Epoch 38/100 | Loss: 0.6602</w:t>
      </w:r>
    </w:p>
    <w:p w14:paraId="26BD9267" w14:textId="77777777" w:rsidR="00C31818" w:rsidRPr="00C31818" w:rsidRDefault="00C31818" w:rsidP="00C31818">
      <w:r w:rsidRPr="00C31818">
        <w:t>Epoch 39/100 | Loss: 0.6463</w:t>
      </w:r>
    </w:p>
    <w:p w14:paraId="51A63895" w14:textId="77777777" w:rsidR="00C31818" w:rsidRPr="00C31818" w:rsidRDefault="00C31818" w:rsidP="00C31818">
      <w:r w:rsidRPr="00C31818">
        <w:t>Epoch 40/100 | Loss: 0.6357</w:t>
      </w:r>
    </w:p>
    <w:p w14:paraId="70D58AB0" w14:textId="77777777" w:rsidR="00C31818" w:rsidRPr="00C31818" w:rsidRDefault="00C31818" w:rsidP="00C31818">
      <w:r w:rsidRPr="00C31818">
        <w:t>Epoch 41/100 | Loss: 0.6663</w:t>
      </w:r>
    </w:p>
    <w:p w14:paraId="4B36649E" w14:textId="77777777" w:rsidR="00C31818" w:rsidRPr="00C31818" w:rsidRDefault="00C31818" w:rsidP="00C31818">
      <w:r w:rsidRPr="00C31818">
        <w:t>Epoch 42/100 | Loss: 0.6444</w:t>
      </w:r>
    </w:p>
    <w:p w14:paraId="00BEE3C9" w14:textId="77777777" w:rsidR="00C31818" w:rsidRPr="00C31818" w:rsidRDefault="00C31818" w:rsidP="00C31818">
      <w:r w:rsidRPr="00C31818">
        <w:t>Epoch 43/100 | Loss: 0.7196</w:t>
      </w:r>
    </w:p>
    <w:p w14:paraId="36353617" w14:textId="77777777" w:rsidR="00C31818" w:rsidRPr="00C31818" w:rsidRDefault="00C31818" w:rsidP="00C31818">
      <w:r w:rsidRPr="00C31818">
        <w:t>Epoch 44/100 | Loss: 0.6460</w:t>
      </w:r>
    </w:p>
    <w:p w14:paraId="3268E04E" w14:textId="77777777" w:rsidR="00C31818" w:rsidRPr="00C31818" w:rsidRDefault="00C31818" w:rsidP="00C31818">
      <w:r w:rsidRPr="00C31818">
        <w:t>Epoch 45/100 | Loss: 0.6359</w:t>
      </w:r>
    </w:p>
    <w:p w14:paraId="7C71EE5E" w14:textId="77777777" w:rsidR="00C31818" w:rsidRPr="00C31818" w:rsidRDefault="00C31818" w:rsidP="00C31818">
      <w:r w:rsidRPr="00C31818">
        <w:t>Epoch 46/100 | Loss: 0.6920</w:t>
      </w:r>
    </w:p>
    <w:p w14:paraId="39D28AC7" w14:textId="77777777" w:rsidR="00C31818" w:rsidRPr="00C31818" w:rsidRDefault="00C31818" w:rsidP="00C31818">
      <w:r w:rsidRPr="00C31818">
        <w:t>Epoch 47/100 | Loss: 0.7082</w:t>
      </w:r>
    </w:p>
    <w:p w14:paraId="5D22CD3B" w14:textId="77777777" w:rsidR="00C31818" w:rsidRPr="00C31818" w:rsidRDefault="00C31818" w:rsidP="00C31818">
      <w:r w:rsidRPr="00C31818">
        <w:t>Epoch 48/100 | Loss: 0.6685</w:t>
      </w:r>
    </w:p>
    <w:p w14:paraId="1B284194" w14:textId="77777777" w:rsidR="00C31818" w:rsidRPr="00C31818" w:rsidRDefault="00C31818" w:rsidP="00C31818">
      <w:r w:rsidRPr="00C31818">
        <w:t>Epoch 49/100 | Loss: 0.6043</w:t>
      </w:r>
    </w:p>
    <w:p w14:paraId="726888E1" w14:textId="77777777" w:rsidR="00C31818" w:rsidRPr="00C31818" w:rsidRDefault="00C31818" w:rsidP="00C31818">
      <w:r w:rsidRPr="00C31818">
        <w:t>Epoch 50/100 | Loss: 0.7005</w:t>
      </w:r>
    </w:p>
    <w:p w14:paraId="2F580FD5" w14:textId="77777777" w:rsidR="00C31818" w:rsidRPr="00C31818" w:rsidRDefault="00C31818" w:rsidP="00C31818">
      <w:r w:rsidRPr="00C31818">
        <w:t>Epoch 51/100 | Loss: 0.7020</w:t>
      </w:r>
    </w:p>
    <w:p w14:paraId="60642E07" w14:textId="77777777" w:rsidR="00C31818" w:rsidRPr="00C31818" w:rsidRDefault="00C31818" w:rsidP="00C31818">
      <w:r w:rsidRPr="00C31818">
        <w:t>Epoch 52/100 | Loss: 0.6515</w:t>
      </w:r>
    </w:p>
    <w:p w14:paraId="7E469F9A" w14:textId="77777777" w:rsidR="00C31818" w:rsidRPr="00C31818" w:rsidRDefault="00C31818" w:rsidP="00C31818">
      <w:r w:rsidRPr="00C31818">
        <w:t>Epoch 53/100 | Loss: 0.6987</w:t>
      </w:r>
    </w:p>
    <w:p w14:paraId="7665C7B6" w14:textId="77777777" w:rsidR="00C31818" w:rsidRPr="00C31818" w:rsidRDefault="00C31818" w:rsidP="00C31818">
      <w:r w:rsidRPr="00C31818">
        <w:t>Epoch 54/100 | Loss: 0.6753</w:t>
      </w:r>
    </w:p>
    <w:p w14:paraId="39AB7931" w14:textId="77777777" w:rsidR="00C31818" w:rsidRPr="00C31818" w:rsidRDefault="00C31818" w:rsidP="00C31818">
      <w:r w:rsidRPr="00C31818">
        <w:t>Epoch 55/100 | Loss: 0.7083</w:t>
      </w:r>
    </w:p>
    <w:p w14:paraId="0255322F" w14:textId="77777777" w:rsidR="00C31818" w:rsidRPr="00C31818" w:rsidRDefault="00C31818" w:rsidP="00C31818">
      <w:r w:rsidRPr="00C31818">
        <w:t>Epoch 56/100 | Loss: 0.6072</w:t>
      </w:r>
    </w:p>
    <w:p w14:paraId="1972DF56" w14:textId="77777777" w:rsidR="00C31818" w:rsidRPr="00C31818" w:rsidRDefault="00C31818" w:rsidP="00C31818">
      <w:r w:rsidRPr="00C31818">
        <w:t>Epoch 57/100 | Loss: 0.6469</w:t>
      </w:r>
    </w:p>
    <w:p w14:paraId="66EEAACD" w14:textId="77777777" w:rsidR="00C31818" w:rsidRPr="00C31818" w:rsidRDefault="00C31818" w:rsidP="00C31818">
      <w:r w:rsidRPr="00C31818">
        <w:t>Epoch 58/100 | Loss: 0.6197</w:t>
      </w:r>
    </w:p>
    <w:p w14:paraId="6D1B7308" w14:textId="77777777" w:rsidR="00C31818" w:rsidRPr="00C31818" w:rsidRDefault="00C31818" w:rsidP="00C31818">
      <w:r w:rsidRPr="00C31818">
        <w:t>Epoch 59/100 | Loss: 0.6572</w:t>
      </w:r>
    </w:p>
    <w:p w14:paraId="5118DDB6" w14:textId="77777777" w:rsidR="00C31818" w:rsidRPr="00C31818" w:rsidRDefault="00C31818" w:rsidP="00C31818">
      <w:r w:rsidRPr="00C31818">
        <w:t>Epoch 60/100 | Loss: 0.6095</w:t>
      </w:r>
    </w:p>
    <w:p w14:paraId="41FE66DC" w14:textId="77777777" w:rsidR="00C31818" w:rsidRPr="00C31818" w:rsidRDefault="00C31818" w:rsidP="00C31818">
      <w:r w:rsidRPr="00C31818">
        <w:t>Epoch 61/100 | Loss: 0.6814</w:t>
      </w:r>
    </w:p>
    <w:p w14:paraId="57BCD44C" w14:textId="77777777" w:rsidR="00C31818" w:rsidRPr="00C31818" w:rsidRDefault="00C31818" w:rsidP="00C31818">
      <w:r w:rsidRPr="00C31818">
        <w:t>Epoch 62/100 | Loss: 0.6514</w:t>
      </w:r>
    </w:p>
    <w:p w14:paraId="0229414D" w14:textId="77777777" w:rsidR="00C31818" w:rsidRPr="00C31818" w:rsidRDefault="00C31818" w:rsidP="00C31818">
      <w:r w:rsidRPr="00C31818">
        <w:t>Epoch 63/100 | Loss: 0.7060</w:t>
      </w:r>
    </w:p>
    <w:p w14:paraId="03BAEAB6" w14:textId="77777777" w:rsidR="00C31818" w:rsidRPr="00C31818" w:rsidRDefault="00C31818" w:rsidP="00C31818">
      <w:r w:rsidRPr="00C31818">
        <w:t>Epoch 64/100 | Loss: 0.7139</w:t>
      </w:r>
    </w:p>
    <w:p w14:paraId="34CB0364" w14:textId="77777777" w:rsidR="00C31818" w:rsidRPr="00C31818" w:rsidRDefault="00C31818" w:rsidP="00C31818">
      <w:r w:rsidRPr="00C31818">
        <w:t>Epoch 65/100 | Loss: 0.6483</w:t>
      </w:r>
    </w:p>
    <w:p w14:paraId="6B4DD16F" w14:textId="77777777" w:rsidR="00C31818" w:rsidRPr="00C31818" w:rsidRDefault="00C31818" w:rsidP="00C31818">
      <w:r w:rsidRPr="00C31818">
        <w:t>Epoch 66/100 | Loss: 0.6833</w:t>
      </w:r>
    </w:p>
    <w:p w14:paraId="2368702C" w14:textId="77777777" w:rsidR="00C31818" w:rsidRPr="00C31818" w:rsidRDefault="00C31818" w:rsidP="00C31818">
      <w:r w:rsidRPr="00C31818">
        <w:t>Epoch 67/100 | Loss: 0.6243</w:t>
      </w:r>
    </w:p>
    <w:p w14:paraId="78A405F2" w14:textId="77777777" w:rsidR="00C31818" w:rsidRPr="00C31818" w:rsidRDefault="00C31818" w:rsidP="00C31818">
      <w:r w:rsidRPr="00C31818">
        <w:t>Epoch 68/100 | Loss: 0.7025</w:t>
      </w:r>
    </w:p>
    <w:p w14:paraId="47851D6F" w14:textId="77777777" w:rsidR="00C31818" w:rsidRPr="00C31818" w:rsidRDefault="00C31818" w:rsidP="00C31818">
      <w:r w:rsidRPr="00C31818">
        <w:t>Epoch 69/100 | Loss: 0.6423</w:t>
      </w:r>
    </w:p>
    <w:p w14:paraId="58C7035D" w14:textId="77777777" w:rsidR="00C31818" w:rsidRPr="00C31818" w:rsidRDefault="00C31818" w:rsidP="00C31818">
      <w:r w:rsidRPr="00C31818">
        <w:t>Epoch 70/100 | Loss: 0.6418</w:t>
      </w:r>
    </w:p>
    <w:p w14:paraId="65D8F108" w14:textId="77777777" w:rsidR="00C31818" w:rsidRPr="00C31818" w:rsidRDefault="00C31818" w:rsidP="00C31818">
      <w:r w:rsidRPr="00C31818">
        <w:t>Epoch 71/100 | Loss: 0.6506</w:t>
      </w:r>
    </w:p>
    <w:p w14:paraId="4EA3AF79" w14:textId="77777777" w:rsidR="00C31818" w:rsidRPr="00C31818" w:rsidRDefault="00C31818" w:rsidP="00C31818">
      <w:r w:rsidRPr="00C31818">
        <w:t>Epoch 72/100 | Loss: 0.5830</w:t>
      </w:r>
    </w:p>
    <w:p w14:paraId="788FA08D" w14:textId="77777777" w:rsidR="00C31818" w:rsidRPr="00C31818" w:rsidRDefault="00C31818" w:rsidP="00C31818">
      <w:r w:rsidRPr="00C31818">
        <w:t>Epoch 73/100 | Loss: 0.6028</w:t>
      </w:r>
    </w:p>
    <w:p w14:paraId="390F3B22" w14:textId="77777777" w:rsidR="00C31818" w:rsidRPr="00C31818" w:rsidRDefault="00C31818" w:rsidP="00C31818">
      <w:r w:rsidRPr="00C31818">
        <w:t>Epoch 74/100 | Loss: 0.6032</w:t>
      </w:r>
    </w:p>
    <w:p w14:paraId="185C4F36" w14:textId="77777777" w:rsidR="00C31818" w:rsidRPr="00C31818" w:rsidRDefault="00C31818" w:rsidP="00C31818">
      <w:r w:rsidRPr="00C31818">
        <w:t>Epoch 75/100 | Loss: 0.6296</w:t>
      </w:r>
    </w:p>
    <w:p w14:paraId="28578583" w14:textId="77777777" w:rsidR="00C31818" w:rsidRPr="00C31818" w:rsidRDefault="00C31818" w:rsidP="00C31818">
      <w:r w:rsidRPr="00C31818">
        <w:t>Epoch 76/100 | Loss: 0.6086</w:t>
      </w:r>
    </w:p>
    <w:p w14:paraId="40A9C396" w14:textId="77777777" w:rsidR="00C31818" w:rsidRPr="00C31818" w:rsidRDefault="00C31818" w:rsidP="00C31818">
      <w:r w:rsidRPr="00C31818">
        <w:t>Epoch 77/100 | Loss: 0.6404</w:t>
      </w:r>
    </w:p>
    <w:p w14:paraId="4BC138E5" w14:textId="77777777" w:rsidR="00C31818" w:rsidRPr="00C31818" w:rsidRDefault="00C31818" w:rsidP="00C31818">
      <w:r w:rsidRPr="00C31818">
        <w:t>Epoch 78/100 | Loss: 0.6138</w:t>
      </w:r>
    </w:p>
    <w:p w14:paraId="4EB07624" w14:textId="77777777" w:rsidR="00C31818" w:rsidRPr="00C31818" w:rsidRDefault="00C31818" w:rsidP="00C31818">
      <w:r w:rsidRPr="00C31818">
        <w:t>Epoch 79/100 | Loss: 0.6575</w:t>
      </w:r>
    </w:p>
    <w:p w14:paraId="62B131D2" w14:textId="77777777" w:rsidR="00C31818" w:rsidRPr="00C31818" w:rsidRDefault="00C31818" w:rsidP="00C31818">
      <w:r w:rsidRPr="00C31818">
        <w:t>Epoch 80/100 | Loss: 0.6557</w:t>
      </w:r>
    </w:p>
    <w:p w14:paraId="42D130F6" w14:textId="77777777" w:rsidR="00C31818" w:rsidRPr="00C31818" w:rsidRDefault="00C31818" w:rsidP="00C31818">
      <w:r w:rsidRPr="00C31818">
        <w:t>Epoch 81/100 | Loss: 0.6158</w:t>
      </w:r>
    </w:p>
    <w:p w14:paraId="6E5027E1" w14:textId="77777777" w:rsidR="00C31818" w:rsidRPr="00C31818" w:rsidRDefault="00C31818" w:rsidP="00C31818">
      <w:r w:rsidRPr="00C31818">
        <w:t>Epoch 82/100 | Loss: 0.6159</w:t>
      </w:r>
    </w:p>
    <w:p w14:paraId="1416CCC4" w14:textId="77777777" w:rsidR="00C31818" w:rsidRPr="00C31818" w:rsidRDefault="00C31818" w:rsidP="00C31818">
      <w:r w:rsidRPr="00C31818">
        <w:t>Epoch 83/100 | Loss: 0.6429</w:t>
      </w:r>
    </w:p>
    <w:p w14:paraId="49BA2F94" w14:textId="77777777" w:rsidR="00C31818" w:rsidRPr="00C31818" w:rsidRDefault="00C31818" w:rsidP="00C31818">
      <w:r w:rsidRPr="00C31818">
        <w:t>Epoch 84/100 | Loss: 0.5568</w:t>
      </w:r>
    </w:p>
    <w:p w14:paraId="06C01956" w14:textId="77777777" w:rsidR="00C31818" w:rsidRPr="00C31818" w:rsidRDefault="00C31818" w:rsidP="00C31818">
      <w:r w:rsidRPr="00C31818">
        <w:t>Epoch 85/100 | Loss: 0.5618</w:t>
      </w:r>
    </w:p>
    <w:p w14:paraId="1298A02F" w14:textId="77777777" w:rsidR="00C31818" w:rsidRPr="00C31818" w:rsidRDefault="00C31818" w:rsidP="00C31818">
      <w:r w:rsidRPr="00C31818">
        <w:t>Epoch 86/100 | Loss: 0.7260</w:t>
      </w:r>
    </w:p>
    <w:p w14:paraId="0445D770" w14:textId="77777777" w:rsidR="00C31818" w:rsidRPr="00C31818" w:rsidRDefault="00C31818" w:rsidP="00C31818">
      <w:r w:rsidRPr="00C31818">
        <w:t>Epoch 87/100 | Loss: 0.6164</w:t>
      </w:r>
    </w:p>
    <w:p w14:paraId="0666852F" w14:textId="77777777" w:rsidR="00C31818" w:rsidRPr="00C31818" w:rsidRDefault="00C31818" w:rsidP="00C31818">
      <w:r w:rsidRPr="00C31818">
        <w:t>Epoch 88/100 | Loss: 0.6514</w:t>
      </w:r>
    </w:p>
    <w:p w14:paraId="261016F8" w14:textId="77777777" w:rsidR="00C31818" w:rsidRPr="00C31818" w:rsidRDefault="00C31818" w:rsidP="00C31818">
      <w:r w:rsidRPr="00C31818">
        <w:t>Epoch 89/100 | Loss: 0.5566</w:t>
      </w:r>
    </w:p>
    <w:p w14:paraId="524DF917" w14:textId="77777777" w:rsidR="00C31818" w:rsidRPr="00C31818" w:rsidRDefault="00C31818" w:rsidP="00C31818">
      <w:r w:rsidRPr="00C31818">
        <w:t>Epoch 90/100 | Loss: 0.6017</w:t>
      </w:r>
    </w:p>
    <w:p w14:paraId="1459CEC2" w14:textId="77777777" w:rsidR="00C31818" w:rsidRPr="00C31818" w:rsidRDefault="00C31818" w:rsidP="00C31818">
      <w:r w:rsidRPr="00C31818">
        <w:t>Epoch 91/100 | Loss: 0.5958</w:t>
      </w:r>
    </w:p>
    <w:p w14:paraId="545DB56D" w14:textId="77777777" w:rsidR="00C31818" w:rsidRPr="00C31818" w:rsidRDefault="00C31818" w:rsidP="00C31818">
      <w:r w:rsidRPr="00C31818">
        <w:t>Epoch 92/100 | Loss: 0.6309</w:t>
      </w:r>
    </w:p>
    <w:p w14:paraId="2A060558" w14:textId="77777777" w:rsidR="00C31818" w:rsidRPr="00C31818" w:rsidRDefault="00C31818" w:rsidP="00C31818">
      <w:r w:rsidRPr="00C31818">
        <w:t>Epoch 93/100 | Loss: 0.6066</w:t>
      </w:r>
    </w:p>
    <w:p w14:paraId="4407C647" w14:textId="77777777" w:rsidR="00C31818" w:rsidRPr="00C31818" w:rsidRDefault="00C31818" w:rsidP="00C31818">
      <w:r w:rsidRPr="00C31818">
        <w:t>Epoch 94/100 | Loss: 0.6485</w:t>
      </w:r>
    </w:p>
    <w:p w14:paraId="794E6C4E" w14:textId="77777777" w:rsidR="00C31818" w:rsidRPr="00C31818" w:rsidRDefault="00C31818" w:rsidP="00C31818">
      <w:r w:rsidRPr="00C31818">
        <w:t>Epoch 95/100 | Loss: 0.6179</w:t>
      </w:r>
    </w:p>
    <w:p w14:paraId="509DD65C" w14:textId="77777777" w:rsidR="00C31818" w:rsidRPr="00C31818" w:rsidRDefault="00C31818" w:rsidP="00C31818">
      <w:r w:rsidRPr="00C31818">
        <w:t>Epoch 96/100 | Loss: 0.6608</w:t>
      </w:r>
    </w:p>
    <w:p w14:paraId="52356229" w14:textId="77777777" w:rsidR="00C31818" w:rsidRPr="00C31818" w:rsidRDefault="00C31818" w:rsidP="00C31818">
      <w:r w:rsidRPr="00C31818">
        <w:t>Epoch 97/100 | Loss: 0.6344</w:t>
      </w:r>
    </w:p>
    <w:p w14:paraId="65039775" w14:textId="77777777" w:rsidR="00C31818" w:rsidRPr="00C31818" w:rsidRDefault="00C31818" w:rsidP="00C31818">
      <w:r w:rsidRPr="00C31818">
        <w:t>Epoch 98/100 | Loss: 0.5457</w:t>
      </w:r>
    </w:p>
    <w:p w14:paraId="55D6582B" w14:textId="77777777" w:rsidR="00C31818" w:rsidRPr="00C31818" w:rsidRDefault="00C31818" w:rsidP="00C31818">
      <w:r w:rsidRPr="00C31818">
        <w:t>Epoch 99/100 | Loss: 0.6630</w:t>
      </w:r>
    </w:p>
    <w:p w14:paraId="1B013C58" w14:textId="77777777" w:rsidR="00C31818" w:rsidRPr="00C31818" w:rsidRDefault="00C31818" w:rsidP="00C31818">
      <w:r w:rsidRPr="00C31818">
        <w:t>Epoch 100/100 | Loss: 0.6184</w:t>
      </w:r>
    </w:p>
    <w:p w14:paraId="1974C3D4" w14:textId="77777777" w:rsidR="00C31818" w:rsidRPr="00C31818" w:rsidRDefault="00C31818" w:rsidP="00C31818">
      <w:r w:rsidRPr="00C31818">
        <w:t>Split 3 Accuracy: 0.5238</w:t>
      </w:r>
    </w:p>
    <w:p w14:paraId="2F8956E9" w14:textId="0A8CB86F" w:rsidR="00C31818" w:rsidRPr="00C31818" w:rsidRDefault="00C31818" w:rsidP="00C31818">
      <w:r w:rsidRPr="00C31818">
        <w:rPr>
          <w:noProof/>
        </w:rPr>
        <w:drawing>
          <wp:inline distT="0" distB="0" distL="0" distR="0" wp14:anchorId="212BC0D0" wp14:editId="5E70056B">
            <wp:extent cx="4770120" cy="4145280"/>
            <wp:effectExtent l="0" t="0" r="0" b="7620"/>
            <wp:docPr id="1796406985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7F9A4" w14:textId="20C3CC8C" w:rsidR="00C31818" w:rsidRPr="00C31818" w:rsidRDefault="00C31818" w:rsidP="00C31818">
      <w:r w:rsidRPr="00C31818">
        <w:rPr>
          <w:noProof/>
        </w:rPr>
        <w:drawing>
          <wp:inline distT="0" distB="0" distL="0" distR="0" wp14:anchorId="2690AA21" wp14:editId="39698944">
            <wp:extent cx="5181600" cy="4145280"/>
            <wp:effectExtent l="0" t="0" r="0" b="7620"/>
            <wp:docPr id="1887541908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0EFFA" w14:textId="77777777" w:rsidR="00C31818" w:rsidRPr="00C31818" w:rsidRDefault="00C31818" w:rsidP="00C31818"/>
    <w:p w14:paraId="3D533D23" w14:textId="77777777" w:rsidR="00C31818" w:rsidRPr="00C31818" w:rsidRDefault="00C31818" w:rsidP="00C31818">
      <w:r w:rsidRPr="00C31818">
        <w:t>=== ENV1 Split 4/5 ===</w:t>
      </w:r>
    </w:p>
    <w:p w14:paraId="3D5D302C" w14:textId="77777777" w:rsidR="00C31818" w:rsidRPr="00C31818" w:rsidRDefault="00C31818" w:rsidP="00C31818">
      <w:r w:rsidRPr="00C31818">
        <w:t>After oversampling, class counts: Counter({1: 44, 0: 44})</w:t>
      </w:r>
    </w:p>
    <w:p w14:paraId="3B0DD443" w14:textId="77777777" w:rsidR="00C31818" w:rsidRPr="00C31818" w:rsidRDefault="00C31818" w:rsidP="00C31818">
      <w:hyperlink r:id="rId167" w:anchor="line=25" w:history="1">
        <w:r w:rsidRPr="00C31818">
          <w:rPr>
            <w:rStyle w:val="Hyperlink"/>
          </w:rPr>
          <w:t>C:\Users\sansk\miniconda3\Lib\site-packages\torch_geometric\deprecation.py:26</w:t>
        </w:r>
      </w:hyperlink>
      <w:r w:rsidRPr="00C31818">
        <w:t>: UserWarning: 'data.DataLoader' is deprecated, use 'loader.DataLoader' instead</w:t>
      </w:r>
    </w:p>
    <w:p w14:paraId="1C94E4BC" w14:textId="77777777" w:rsidR="00C31818" w:rsidRPr="00C31818" w:rsidRDefault="00C31818" w:rsidP="00C31818">
      <w:r w:rsidRPr="00C31818">
        <w:t xml:space="preserve">  warnings.warn(out)</w:t>
      </w:r>
    </w:p>
    <w:p w14:paraId="1717C456" w14:textId="77777777" w:rsidR="00C31818" w:rsidRPr="00C31818" w:rsidRDefault="00C31818" w:rsidP="00C31818">
      <w:r w:rsidRPr="00C31818">
        <w:t>Epoch 1/100 | Loss: 0.7616</w:t>
      </w:r>
    </w:p>
    <w:p w14:paraId="05D3C806" w14:textId="77777777" w:rsidR="00C31818" w:rsidRPr="00C31818" w:rsidRDefault="00C31818" w:rsidP="00C31818">
      <w:r w:rsidRPr="00C31818">
        <w:t>Epoch 2/100 | Loss: 0.7724</w:t>
      </w:r>
    </w:p>
    <w:p w14:paraId="28AD4B2C" w14:textId="77777777" w:rsidR="00C31818" w:rsidRPr="00C31818" w:rsidRDefault="00C31818" w:rsidP="00C31818">
      <w:r w:rsidRPr="00C31818">
        <w:t>Epoch 3/100 | Loss: 0.7591</w:t>
      </w:r>
    </w:p>
    <w:p w14:paraId="1B29AB48" w14:textId="77777777" w:rsidR="00C31818" w:rsidRPr="00C31818" w:rsidRDefault="00C31818" w:rsidP="00C31818">
      <w:r w:rsidRPr="00C31818">
        <w:t>Epoch 4/100 | Loss: 0.8000</w:t>
      </w:r>
    </w:p>
    <w:p w14:paraId="289CA9E5" w14:textId="77777777" w:rsidR="00C31818" w:rsidRPr="00C31818" w:rsidRDefault="00C31818" w:rsidP="00C31818">
      <w:r w:rsidRPr="00C31818">
        <w:t>Epoch 5/100 | Loss: 0.6526</w:t>
      </w:r>
    </w:p>
    <w:p w14:paraId="1D2E8DA3" w14:textId="77777777" w:rsidR="00C31818" w:rsidRPr="00C31818" w:rsidRDefault="00C31818" w:rsidP="00C31818">
      <w:r w:rsidRPr="00C31818">
        <w:t>Epoch 6/100 | Loss: 0.7592</w:t>
      </w:r>
    </w:p>
    <w:p w14:paraId="1DFC58B8" w14:textId="77777777" w:rsidR="00C31818" w:rsidRPr="00C31818" w:rsidRDefault="00C31818" w:rsidP="00C31818">
      <w:r w:rsidRPr="00C31818">
        <w:t>Epoch 7/100 | Loss: 0.7284</w:t>
      </w:r>
    </w:p>
    <w:p w14:paraId="74E44EA7" w14:textId="77777777" w:rsidR="00C31818" w:rsidRPr="00C31818" w:rsidRDefault="00C31818" w:rsidP="00C31818">
      <w:r w:rsidRPr="00C31818">
        <w:t>Epoch 8/100 | Loss: 0.7599</w:t>
      </w:r>
    </w:p>
    <w:p w14:paraId="75AA4544" w14:textId="77777777" w:rsidR="00C31818" w:rsidRPr="00C31818" w:rsidRDefault="00C31818" w:rsidP="00C31818">
      <w:r w:rsidRPr="00C31818">
        <w:t>Epoch 9/100 | Loss: 0.7603</w:t>
      </w:r>
    </w:p>
    <w:p w14:paraId="2030316C" w14:textId="77777777" w:rsidR="00C31818" w:rsidRPr="00C31818" w:rsidRDefault="00C31818" w:rsidP="00C31818">
      <w:r w:rsidRPr="00C31818">
        <w:t>Epoch 10/100 | Loss: 0.7300</w:t>
      </w:r>
    </w:p>
    <w:p w14:paraId="73E4CF7A" w14:textId="77777777" w:rsidR="00C31818" w:rsidRPr="00C31818" w:rsidRDefault="00C31818" w:rsidP="00C31818">
      <w:r w:rsidRPr="00C31818">
        <w:t>Epoch 11/100 | Loss: 0.6774</w:t>
      </w:r>
    </w:p>
    <w:p w14:paraId="2BF873F5" w14:textId="77777777" w:rsidR="00C31818" w:rsidRPr="00C31818" w:rsidRDefault="00C31818" w:rsidP="00C31818">
      <w:r w:rsidRPr="00C31818">
        <w:t>Epoch 12/100 | Loss: 0.7028</w:t>
      </w:r>
    </w:p>
    <w:p w14:paraId="7585428F" w14:textId="77777777" w:rsidR="00C31818" w:rsidRPr="00C31818" w:rsidRDefault="00C31818" w:rsidP="00C31818">
      <w:r w:rsidRPr="00C31818">
        <w:t>Epoch 13/100 | Loss: 0.7587</w:t>
      </w:r>
    </w:p>
    <w:p w14:paraId="14576FDF" w14:textId="77777777" w:rsidR="00C31818" w:rsidRPr="00C31818" w:rsidRDefault="00C31818" w:rsidP="00C31818">
      <w:r w:rsidRPr="00C31818">
        <w:t>Epoch 14/100 | Loss: 0.7710</w:t>
      </w:r>
    </w:p>
    <w:p w14:paraId="796B84AA" w14:textId="77777777" w:rsidR="00C31818" w:rsidRPr="00C31818" w:rsidRDefault="00C31818" w:rsidP="00C31818">
      <w:r w:rsidRPr="00C31818">
        <w:t>Epoch 15/100 | Loss: 0.7258</w:t>
      </w:r>
    </w:p>
    <w:p w14:paraId="2CCD78FA" w14:textId="77777777" w:rsidR="00C31818" w:rsidRPr="00C31818" w:rsidRDefault="00C31818" w:rsidP="00C31818">
      <w:r w:rsidRPr="00C31818">
        <w:t>Epoch 16/100 | Loss: 0.7302</w:t>
      </w:r>
    </w:p>
    <w:p w14:paraId="61A6D52D" w14:textId="77777777" w:rsidR="00C31818" w:rsidRPr="00C31818" w:rsidRDefault="00C31818" w:rsidP="00C31818">
      <w:r w:rsidRPr="00C31818">
        <w:t>Epoch 17/100 | Loss: 0.7462</w:t>
      </w:r>
    </w:p>
    <w:p w14:paraId="584D0EB1" w14:textId="77777777" w:rsidR="00C31818" w:rsidRPr="00C31818" w:rsidRDefault="00C31818" w:rsidP="00C31818">
      <w:r w:rsidRPr="00C31818">
        <w:t>Epoch 18/100 | Loss: 0.7018</w:t>
      </w:r>
    </w:p>
    <w:p w14:paraId="1F3972FF" w14:textId="77777777" w:rsidR="00C31818" w:rsidRPr="00C31818" w:rsidRDefault="00C31818" w:rsidP="00C31818">
      <w:r w:rsidRPr="00C31818">
        <w:t>Epoch 19/100 | Loss: 0.6878</w:t>
      </w:r>
    </w:p>
    <w:p w14:paraId="79FD5A2E" w14:textId="77777777" w:rsidR="00C31818" w:rsidRPr="00C31818" w:rsidRDefault="00C31818" w:rsidP="00C31818">
      <w:r w:rsidRPr="00C31818">
        <w:t>Epoch 20/100 | Loss: 0.6718</w:t>
      </w:r>
    </w:p>
    <w:p w14:paraId="077983BC" w14:textId="77777777" w:rsidR="00C31818" w:rsidRPr="00C31818" w:rsidRDefault="00C31818" w:rsidP="00C31818">
      <w:r w:rsidRPr="00C31818">
        <w:t>Epoch 21/100 | Loss: 0.6953</w:t>
      </w:r>
    </w:p>
    <w:p w14:paraId="5BBF81DC" w14:textId="77777777" w:rsidR="00C31818" w:rsidRPr="00C31818" w:rsidRDefault="00C31818" w:rsidP="00C31818">
      <w:r w:rsidRPr="00C31818">
        <w:t>Epoch 22/100 | Loss: 0.7513</w:t>
      </w:r>
    </w:p>
    <w:p w14:paraId="5CE5C876" w14:textId="77777777" w:rsidR="00C31818" w:rsidRPr="00C31818" w:rsidRDefault="00C31818" w:rsidP="00C31818">
      <w:r w:rsidRPr="00C31818">
        <w:t>Epoch 23/100 | Loss: 0.7476</w:t>
      </w:r>
    </w:p>
    <w:p w14:paraId="76483426" w14:textId="77777777" w:rsidR="00C31818" w:rsidRPr="00C31818" w:rsidRDefault="00C31818" w:rsidP="00C31818">
      <w:r w:rsidRPr="00C31818">
        <w:t>Epoch 24/100 | Loss: 0.7186</w:t>
      </w:r>
    </w:p>
    <w:p w14:paraId="4B059B7A" w14:textId="77777777" w:rsidR="00C31818" w:rsidRPr="00C31818" w:rsidRDefault="00C31818" w:rsidP="00C31818">
      <w:r w:rsidRPr="00C31818">
        <w:t>Epoch 25/100 | Loss: 0.6972</w:t>
      </w:r>
    </w:p>
    <w:p w14:paraId="312A72F5" w14:textId="77777777" w:rsidR="00C31818" w:rsidRPr="00C31818" w:rsidRDefault="00C31818" w:rsidP="00C31818">
      <w:r w:rsidRPr="00C31818">
        <w:t>Epoch 26/100 | Loss: 0.7716</w:t>
      </w:r>
    </w:p>
    <w:p w14:paraId="44890076" w14:textId="77777777" w:rsidR="00C31818" w:rsidRPr="00C31818" w:rsidRDefault="00C31818" w:rsidP="00C31818">
      <w:r w:rsidRPr="00C31818">
        <w:t>Epoch 27/100 | Loss: 0.7051</w:t>
      </w:r>
    </w:p>
    <w:p w14:paraId="56E39871" w14:textId="77777777" w:rsidR="00C31818" w:rsidRPr="00C31818" w:rsidRDefault="00C31818" w:rsidP="00C31818">
      <w:r w:rsidRPr="00C31818">
        <w:t>Epoch 28/100 | Loss: 0.6952</w:t>
      </w:r>
    </w:p>
    <w:p w14:paraId="745BFE44" w14:textId="77777777" w:rsidR="00C31818" w:rsidRPr="00C31818" w:rsidRDefault="00C31818" w:rsidP="00C31818">
      <w:r w:rsidRPr="00C31818">
        <w:t>Epoch 29/100 | Loss: 0.7106</w:t>
      </w:r>
    </w:p>
    <w:p w14:paraId="08366108" w14:textId="77777777" w:rsidR="00C31818" w:rsidRPr="00C31818" w:rsidRDefault="00C31818" w:rsidP="00C31818">
      <w:r w:rsidRPr="00C31818">
        <w:t>Epoch 30/100 | Loss: 0.6399</w:t>
      </w:r>
    </w:p>
    <w:p w14:paraId="293519CB" w14:textId="77777777" w:rsidR="00C31818" w:rsidRPr="00C31818" w:rsidRDefault="00C31818" w:rsidP="00C31818">
      <w:r w:rsidRPr="00C31818">
        <w:t>Epoch 31/100 | Loss: 0.7582</w:t>
      </w:r>
    </w:p>
    <w:p w14:paraId="752B48D3" w14:textId="77777777" w:rsidR="00C31818" w:rsidRPr="00C31818" w:rsidRDefault="00C31818" w:rsidP="00C31818">
      <w:r w:rsidRPr="00C31818">
        <w:t>Epoch 32/100 | Loss: 0.6910</w:t>
      </w:r>
    </w:p>
    <w:p w14:paraId="1895BCD1" w14:textId="77777777" w:rsidR="00C31818" w:rsidRPr="00C31818" w:rsidRDefault="00C31818" w:rsidP="00C31818">
      <w:r w:rsidRPr="00C31818">
        <w:t>Epoch 33/100 | Loss: 0.7284</w:t>
      </w:r>
    </w:p>
    <w:p w14:paraId="437962A3" w14:textId="77777777" w:rsidR="00C31818" w:rsidRPr="00C31818" w:rsidRDefault="00C31818" w:rsidP="00C31818">
      <w:r w:rsidRPr="00C31818">
        <w:t>Epoch 34/100 | Loss: 0.6954</w:t>
      </w:r>
    </w:p>
    <w:p w14:paraId="22C9D059" w14:textId="77777777" w:rsidR="00C31818" w:rsidRPr="00C31818" w:rsidRDefault="00C31818" w:rsidP="00C31818">
      <w:r w:rsidRPr="00C31818">
        <w:t>Epoch 35/100 | Loss: 0.6596</w:t>
      </w:r>
    </w:p>
    <w:p w14:paraId="334AA499" w14:textId="77777777" w:rsidR="00C31818" w:rsidRPr="00C31818" w:rsidRDefault="00C31818" w:rsidP="00C31818">
      <w:r w:rsidRPr="00C31818">
        <w:t>Epoch 36/100 | Loss: 0.7032</w:t>
      </w:r>
    </w:p>
    <w:p w14:paraId="5199593F" w14:textId="77777777" w:rsidR="00C31818" w:rsidRPr="00C31818" w:rsidRDefault="00C31818" w:rsidP="00C31818">
      <w:r w:rsidRPr="00C31818">
        <w:t>Epoch 37/100 | Loss: 0.6893</w:t>
      </w:r>
    </w:p>
    <w:p w14:paraId="0301B3A9" w14:textId="77777777" w:rsidR="00C31818" w:rsidRPr="00C31818" w:rsidRDefault="00C31818" w:rsidP="00C31818">
      <w:r w:rsidRPr="00C31818">
        <w:t>Epoch 38/100 | Loss: 0.6473</w:t>
      </w:r>
    </w:p>
    <w:p w14:paraId="735611D7" w14:textId="77777777" w:rsidR="00C31818" w:rsidRPr="00C31818" w:rsidRDefault="00C31818" w:rsidP="00C31818">
      <w:r w:rsidRPr="00C31818">
        <w:t>Epoch 39/100 | Loss: 0.7041</w:t>
      </w:r>
    </w:p>
    <w:p w14:paraId="47F74ED5" w14:textId="77777777" w:rsidR="00C31818" w:rsidRPr="00C31818" w:rsidRDefault="00C31818" w:rsidP="00C31818">
      <w:r w:rsidRPr="00C31818">
        <w:t>Epoch 40/100 | Loss: 0.7032</w:t>
      </w:r>
    </w:p>
    <w:p w14:paraId="7598172B" w14:textId="77777777" w:rsidR="00C31818" w:rsidRPr="00C31818" w:rsidRDefault="00C31818" w:rsidP="00C31818">
      <w:r w:rsidRPr="00C31818">
        <w:t>Epoch 41/100 | Loss: 0.7262</w:t>
      </w:r>
    </w:p>
    <w:p w14:paraId="66BDCBFF" w14:textId="77777777" w:rsidR="00C31818" w:rsidRPr="00C31818" w:rsidRDefault="00C31818" w:rsidP="00C31818">
      <w:r w:rsidRPr="00C31818">
        <w:t>Epoch 42/100 | Loss: 0.6585</w:t>
      </w:r>
    </w:p>
    <w:p w14:paraId="1A47EDC0" w14:textId="77777777" w:rsidR="00C31818" w:rsidRPr="00C31818" w:rsidRDefault="00C31818" w:rsidP="00C31818">
      <w:r w:rsidRPr="00C31818">
        <w:t>Epoch 43/100 | Loss: 0.6847</w:t>
      </w:r>
    </w:p>
    <w:p w14:paraId="547898BE" w14:textId="77777777" w:rsidR="00C31818" w:rsidRPr="00C31818" w:rsidRDefault="00C31818" w:rsidP="00C31818">
      <w:r w:rsidRPr="00C31818">
        <w:t>Epoch 44/100 | Loss: 0.6712</w:t>
      </w:r>
    </w:p>
    <w:p w14:paraId="3188A17E" w14:textId="77777777" w:rsidR="00C31818" w:rsidRPr="00C31818" w:rsidRDefault="00C31818" w:rsidP="00C31818">
      <w:r w:rsidRPr="00C31818">
        <w:t>Epoch 45/100 | Loss: 0.6640</w:t>
      </w:r>
    </w:p>
    <w:p w14:paraId="61A82AE6" w14:textId="77777777" w:rsidR="00C31818" w:rsidRPr="00C31818" w:rsidRDefault="00C31818" w:rsidP="00C31818">
      <w:r w:rsidRPr="00C31818">
        <w:t>Epoch 46/100 | Loss: 0.6523</w:t>
      </w:r>
    </w:p>
    <w:p w14:paraId="0B82A861" w14:textId="77777777" w:rsidR="00C31818" w:rsidRPr="00C31818" w:rsidRDefault="00C31818" w:rsidP="00C31818">
      <w:r w:rsidRPr="00C31818">
        <w:t>Epoch 47/100 | Loss: 0.6523</w:t>
      </w:r>
    </w:p>
    <w:p w14:paraId="2E823727" w14:textId="77777777" w:rsidR="00C31818" w:rsidRPr="00C31818" w:rsidRDefault="00C31818" w:rsidP="00C31818">
      <w:r w:rsidRPr="00C31818">
        <w:t>Epoch 48/100 | Loss: 0.6443</w:t>
      </w:r>
    </w:p>
    <w:p w14:paraId="548AA98F" w14:textId="77777777" w:rsidR="00C31818" w:rsidRPr="00C31818" w:rsidRDefault="00C31818" w:rsidP="00C31818">
      <w:r w:rsidRPr="00C31818">
        <w:t>Epoch 49/100 | Loss: 0.6683</w:t>
      </w:r>
    </w:p>
    <w:p w14:paraId="6697BD58" w14:textId="77777777" w:rsidR="00C31818" w:rsidRPr="00C31818" w:rsidRDefault="00C31818" w:rsidP="00C31818">
      <w:r w:rsidRPr="00C31818">
        <w:t>Epoch 50/100 | Loss: 0.6796</w:t>
      </w:r>
    </w:p>
    <w:p w14:paraId="6647D679" w14:textId="77777777" w:rsidR="00C31818" w:rsidRPr="00C31818" w:rsidRDefault="00C31818" w:rsidP="00C31818">
      <w:r w:rsidRPr="00C31818">
        <w:t>Epoch 51/100 | Loss: 0.6740</w:t>
      </w:r>
    </w:p>
    <w:p w14:paraId="6CFBC34F" w14:textId="77777777" w:rsidR="00C31818" w:rsidRPr="00C31818" w:rsidRDefault="00C31818" w:rsidP="00C31818">
      <w:r w:rsidRPr="00C31818">
        <w:t>Epoch 52/100 | Loss: 0.6639</w:t>
      </w:r>
    </w:p>
    <w:p w14:paraId="1180A85C" w14:textId="77777777" w:rsidR="00C31818" w:rsidRPr="00C31818" w:rsidRDefault="00C31818" w:rsidP="00C31818">
      <w:r w:rsidRPr="00C31818">
        <w:t>Epoch 53/100 | Loss: 0.6715</w:t>
      </w:r>
    </w:p>
    <w:p w14:paraId="0FC7923D" w14:textId="77777777" w:rsidR="00C31818" w:rsidRPr="00C31818" w:rsidRDefault="00C31818" w:rsidP="00C31818">
      <w:r w:rsidRPr="00C31818">
        <w:t>Epoch 54/100 | Loss: 0.6680</w:t>
      </w:r>
    </w:p>
    <w:p w14:paraId="7641E634" w14:textId="77777777" w:rsidR="00C31818" w:rsidRPr="00C31818" w:rsidRDefault="00C31818" w:rsidP="00C31818">
      <w:r w:rsidRPr="00C31818">
        <w:t>Epoch 55/100 | Loss: 0.6437</w:t>
      </w:r>
    </w:p>
    <w:p w14:paraId="592953FF" w14:textId="77777777" w:rsidR="00C31818" w:rsidRPr="00C31818" w:rsidRDefault="00C31818" w:rsidP="00C31818">
      <w:r w:rsidRPr="00C31818">
        <w:t>Epoch 56/100 | Loss: 0.6742</w:t>
      </w:r>
    </w:p>
    <w:p w14:paraId="21884843" w14:textId="77777777" w:rsidR="00C31818" w:rsidRPr="00C31818" w:rsidRDefault="00C31818" w:rsidP="00C31818">
      <w:r w:rsidRPr="00C31818">
        <w:t>Epoch 57/100 | Loss: 0.7014</w:t>
      </w:r>
    </w:p>
    <w:p w14:paraId="0448F807" w14:textId="77777777" w:rsidR="00C31818" w:rsidRPr="00C31818" w:rsidRDefault="00C31818" w:rsidP="00C31818">
      <w:r w:rsidRPr="00C31818">
        <w:t>Epoch 58/100 | Loss: 0.6842</w:t>
      </w:r>
    </w:p>
    <w:p w14:paraId="7E5FD52B" w14:textId="77777777" w:rsidR="00C31818" w:rsidRPr="00C31818" w:rsidRDefault="00C31818" w:rsidP="00C31818">
      <w:r w:rsidRPr="00C31818">
        <w:t>Epoch 59/100 | Loss: 0.6562</w:t>
      </w:r>
    </w:p>
    <w:p w14:paraId="3D81CE67" w14:textId="77777777" w:rsidR="00C31818" w:rsidRPr="00C31818" w:rsidRDefault="00C31818" w:rsidP="00C31818">
      <w:r w:rsidRPr="00C31818">
        <w:t>Epoch 60/100 | Loss: 0.6954</w:t>
      </w:r>
    </w:p>
    <w:p w14:paraId="37D821F5" w14:textId="77777777" w:rsidR="00C31818" w:rsidRPr="00C31818" w:rsidRDefault="00C31818" w:rsidP="00C31818">
      <w:r w:rsidRPr="00C31818">
        <w:t>Epoch 61/100 | Loss: 0.6662</w:t>
      </w:r>
    </w:p>
    <w:p w14:paraId="799B73FD" w14:textId="77777777" w:rsidR="00C31818" w:rsidRPr="00C31818" w:rsidRDefault="00C31818" w:rsidP="00C31818">
      <w:r w:rsidRPr="00C31818">
        <w:t>Epoch 62/100 | Loss: 0.6760</w:t>
      </w:r>
    </w:p>
    <w:p w14:paraId="5BBDB5C2" w14:textId="77777777" w:rsidR="00C31818" w:rsidRPr="00C31818" w:rsidRDefault="00C31818" w:rsidP="00C31818">
      <w:r w:rsidRPr="00C31818">
        <w:t>Epoch 63/100 | Loss: 0.6318</w:t>
      </w:r>
    </w:p>
    <w:p w14:paraId="17F2AF44" w14:textId="77777777" w:rsidR="00C31818" w:rsidRPr="00C31818" w:rsidRDefault="00C31818" w:rsidP="00C31818">
      <w:r w:rsidRPr="00C31818">
        <w:t>Epoch 64/100 | Loss: 0.7143</w:t>
      </w:r>
    </w:p>
    <w:p w14:paraId="543A8ABC" w14:textId="77777777" w:rsidR="00C31818" w:rsidRPr="00C31818" w:rsidRDefault="00C31818" w:rsidP="00C31818">
      <w:r w:rsidRPr="00C31818">
        <w:t>Epoch 65/100 | Loss: 0.7157</w:t>
      </w:r>
    </w:p>
    <w:p w14:paraId="64E92FA0" w14:textId="77777777" w:rsidR="00C31818" w:rsidRPr="00C31818" w:rsidRDefault="00C31818" w:rsidP="00C31818">
      <w:r w:rsidRPr="00C31818">
        <w:t>Epoch 66/100 | Loss: 0.7062</w:t>
      </w:r>
    </w:p>
    <w:p w14:paraId="60D50B74" w14:textId="77777777" w:rsidR="00C31818" w:rsidRPr="00C31818" w:rsidRDefault="00C31818" w:rsidP="00C31818">
      <w:r w:rsidRPr="00C31818">
        <w:t>Epoch 67/100 | Loss: 0.6450</w:t>
      </w:r>
    </w:p>
    <w:p w14:paraId="6825446B" w14:textId="77777777" w:rsidR="00C31818" w:rsidRPr="00C31818" w:rsidRDefault="00C31818" w:rsidP="00C31818">
      <w:r w:rsidRPr="00C31818">
        <w:t>Epoch 68/100 | Loss: 0.6649</w:t>
      </w:r>
    </w:p>
    <w:p w14:paraId="78BEB08F" w14:textId="77777777" w:rsidR="00C31818" w:rsidRPr="00C31818" w:rsidRDefault="00C31818" w:rsidP="00C31818">
      <w:r w:rsidRPr="00C31818">
        <w:t>Epoch 69/100 | Loss: 0.6176</w:t>
      </w:r>
    </w:p>
    <w:p w14:paraId="4688492C" w14:textId="77777777" w:rsidR="00C31818" w:rsidRPr="00C31818" w:rsidRDefault="00C31818" w:rsidP="00C31818">
      <w:r w:rsidRPr="00C31818">
        <w:t>Epoch 70/100 | Loss: 0.7311</w:t>
      </w:r>
    </w:p>
    <w:p w14:paraId="756BF41F" w14:textId="77777777" w:rsidR="00C31818" w:rsidRPr="00C31818" w:rsidRDefault="00C31818" w:rsidP="00C31818">
      <w:r w:rsidRPr="00C31818">
        <w:t>Epoch 71/100 | Loss: 0.6457</w:t>
      </w:r>
    </w:p>
    <w:p w14:paraId="498152FB" w14:textId="77777777" w:rsidR="00C31818" w:rsidRPr="00C31818" w:rsidRDefault="00C31818" w:rsidP="00C31818">
      <w:r w:rsidRPr="00C31818">
        <w:t>Epoch 72/100 | Loss: 0.6480</w:t>
      </w:r>
    </w:p>
    <w:p w14:paraId="01593BA2" w14:textId="77777777" w:rsidR="00C31818" w:rsidRPr="00C31818" w:rsidRDefault="00C31818" w:rsidP="00C31818">
      <w:r w:rsidRPr="00C31818">
        <w:t>Epoch 73/100 | Loss: 0.6785</w:t>
      </w:r>
    </w:p>
    <w:p w14:paraId="57515E29" w14:textId="77777777" w:rsidR="00C31818" w:rsidRPr="00C31818" w:rsidRDefault="00C31818" w:rsidP="00C31818">
      <w:r w:rsidRPr="00C31818">
        <w:t>Epoch 74/100 | Loss: 0.6423</w:t>
      </w:r>
    </w:p>
    <w:p w14:paraId="67964075" w14:textId="77777777" w:rsidR="00C31818" w:rsidRPr="00C31818" w:rsidRDefault="00C31818" w:rsidP="00C31818">
      <w:r w:rsidRPr="00C31818">
        <w:t>Epoch 75/100 | Loss: 0.6308</w:t>
      </w:r>
    </w:p>
    <w:p w14:paraId="0A33AD96" w14:textId="77777777" w:rsidR="00C31818" w:rsidRPr="00C31818" w:rsidRDefault="00C31818" w:rsidP="00C31818">
      <w:r w:rsidRPr="00C31818">
        <w:t>Epoch 76/100 | Loss: 0.5965</w:t>
      </w:r>
    </w:p>
    <w:p w14:paraId="7B97083D" w14:textId="77777777" w:rsidR="00C31818" w:rsidRPr="00C31818" w:rsidRDefault="00C31818" w:rsidP="00C31818">
      <w:r w:rsidRPr="00C31818">
        <w:t>Epoch 77/100 | Loss: 0.6884</w:t>
      </w:r>
    </w:p>
    <w:p w14:paraId="6C240791" w14:textId="77777777" w:rsidR="00C31818" w:rsidRPr="00C31818" w:rsidRDefault="00C31818" w:rsidP="00C31818">
      <w:r w:rsidRPr="00C31818">
        <w:t>Epoch 78/100 | Loss: 0.5858</w:t>
      </w:r>
    </w:p>
    <w:p w14:paraId="3D4325CF" w14:textId="77777777" w:rsidR="00C31818" w:rsidRPr="00C31818" w:rsidRDefault="00C31818" w:rsidP="00C31818">
      <w:r w:rsidRPr="00C31818">
        <w:t>Epoch 79/100 | Loss: 0.6468</w:t>
      </w:r>
    </w:p>
    <w:p w14:paraId="540E51D6" w14:textId="77777777" w:rsidR="00C31818" w:rsidRPr="00C31818" w:rsidRDefault="00C31818" w:rsidP="00C31818">
      <w:r w:rsidRPr="00C31818">
        <w:t>Epoch 80/100 | Loss: 0.6504</w:t>
      </w:r>
    </w:p>
    <w:p w14:paraId="44665E33" w14:textId="77777777" w:rsidR="00C31818" w:rsidRPr="00C31818" w:rsidRDefault="00C31818" w:rsidP="00C31818">
      <w:r w:rsidRPr="00C31818">
        <w:t>Epoch 81/100 | Loss: 0.6748</w:t>
      </w:r>
    </w:p>
    <w:p w14:paraId="2638B41A" w14:textId="77777777" w:rsidR="00C31818" w:rsidRPr="00C31818" w:rsidRDefault="00C31818" w:rsidP="00C31818">
      <w:r w:rsidRPr="00C31818">
        <w:t>Epoch 82/100 | Loss: 0.6852</w:t>
      </w:r>
    </w:p>
    <w:p w14:paraId="686220A9" w14:textId="77777777" w:rsidR="00C31818" w:rsidRPr="00C31818" w:rsidRDefault="00C31818" w:rsidP="00C31818">
      <w:r w:rsidRPr="00C31818">
        <w:t>Epoch 83/100 | Loss: 0.6363</w:t>
      </w:r>
    </w:p>
    <w:p w14:paraId="178BDDB8" w14:textId="77777777" w:rsidR="00C31818" w:rsidRPr="00C31818" w:rsidRDefault="00C31818" w:rsidP="00C31818">
      <w:r w:rsidRPr="00C31818">
        <w:t>Epoch 84/100 | Loss: 0.6434</w:t>
      </w:r>
    </w:p>
    <w:p w14:paraId="6BC5AC04" w14:textId="77777777" w:rsidR="00C31818" w:rsidRPr="00C31818" w:rsidRDefault="00C31818" w:rsidP="00C31818">
      <w:r w:rsidRPr="00C31818">
        <w:t>Epoch 85/100 | Loss: 0.6362</w:t>
      </w:r>
    </w:p>
    <w:p w14:paraId="1964FCEF" w14:textId="77777777" w:rsidR="00C31818" w:rsidRPr="00C31818" w:rsidRDefault="00C31818" w:rsidP="00C31818">
      <w:r w:rsidRPr="00C31818">
        <w:t>Epoch 86/100 | Loss: 0.6320</w:t>
      </w:r>
    </w:p>
    <w:p w14:paraId="52480A74" w14:textId="77777777" w:rsidR="00C31818" w:rsidRPr="00C31818" w:rsidRDefault="00C31818" w:rsidP="00C31818">
      <w:r w:rsidRPr="00C31818">
        <w:t>Epoch 87/100 | Loss: 0.6728</w:t>
      </w:r>
    </w:p>
    <w:p w14:paraId="30C5F5BC" w14:textId="77777777" w:rsidR="00C31818" w:rsidRPr="00C31818" w:rsidRDefault="00C31818" w:rsidP="00C31818">
      <w:r w:rsidRPr="00C31818">
        <w:t>Epoch 88/100 | Loss: 0.6741</w:t>
      </w:r>
    </w:p>
    <w:p w14:paraId="3570EEDC" w14:textId="77777777" w:rsidR="00C31818" w:rsidRPr="00C31818" w:rsidRDefault="00C31818" w:rsidP="00C31818">
      <w:r w:rsidRPr="00C31818">
        <w:t>Epoch 89/100 | Loss: 0.6536</w:t>
      </w:r>
    </w:p>
    <w:p w14:paraId="4888454A" w14:textId="77777777" w:rsidR="00C31818" w:rsidRPr="00C31818" w:rsidRDefault="00C31818" w:rsidP="00C31818">
      <w:r w:rsidRPr="00C31818">
        <w:t>Epoch 90/100 | Loss: 0.6036</w:t>
      </w:r>
    </w:p>
    <w:p w14:paraId="2ED6F9C8" w14:textId="77777777" w:rsidR="00C31818" w:rsidRPr="00C31818" w:rsidRDefault="00C31818" w:rsidP="00C31818">
      <w:r w:rsidRPr="00C31818">
        <w:t>Epoch 91/100 | Loss: 0.6467</w:t>
      </w:r>
    </w:p>
    <w:p w14:paraId="08393597" w14:textId="77777777" w:rsidR="00C31818" w:rsidRPr="00C31818" w:rsidRDefault="00C31818" w:rsidP="00C31818">
      <w:r w:rsidRPr="00C31818">
        <w:t>Epoch 92/100 | Loss: 0.5995</w:t>
      </w:r>
    </w:p>
    <w:p w14:paraId="15C9A3B8" w14:textId="77777777" w:rsidR="00C31818" w:rsidRPr="00C31818" w:rsidRDefault="00C31818" w:rsidP="00C31818">
      <w:r w:rsidRPr="00C31818">
        <w:t>Epoch 93/100 | Loss: 0.6680</w:t>
      </w:r>
    </w:p>
    <w:p w14:paraId="739A96B8" w14:textId="77777777" w:rsidR="00C31818" w:rsidRPr="00C31818" w:rsidRDefault="00C31818" w:rsidP="00C31818">
      <w:r w:rsidRPr="00C31818">
        <w:t>Epoch 94/100 | Loss: 0.5811</w:t>
      </w:r>
    </w:p>
    <w:p w14:paraId="0C94F89F" w14:textId="77777777" w:rsidR="00C31818" w:rsidRPr="00C31818" w:rsidRDefault="00C31818" w:rsidP="00C31818">
      <w:r w:rsidRPr="00C31818">
        <w:t>Epoch 95/100 | Loss: 0.5739</w:t>
      </w:r>
    </w:p>
    <w:p w14:paraId="4A12B544" w14:textId="77777777" w:rsidR="00C31818" w:rsidRPr="00C31818" w:rsidRDefault="00C31818" w:rsidP="00C31818">
      <w:r w:rsidRPr="00C31818">
        <w:t>Epoch 96/100 | Loss: 0.6185</w:t>
      </w:r>
    </w:p>
    <w:p w14:paraId="4AC0D2CF" w14:textId="77777777" w:rsidR="00C31818" w:rsidRPr="00C31818" w:rsidRDefault="00C31818" w:rsidP="00C31818">
      <w:r w:rsidRPr="00C31818">
        <w:t>Epoch 97/100 | Loss: 0.5700</w:t>
      </w:r>
    </w:p>
    <w:p w14:paraId="6264389F" w14:textId="77777777" w:rsidR="00C31818" w:rsidRPr="00C31818" w:rsidRDefault="00C31818" w:rsidP="00C31818">
      <w:r w:rsidRPr="00C31818">
        <w:t>Epoch 98/100 | Loss: 0.5431</w:t>
      </w:r>
    </w:p>
    <w:p w14:paraId="39DD1B68" w14:textId="77777777" w:rsidR="00C31818" w:rsidRPr="00C31818" w:rsidRDefault="00C31818" w:rsidP="00C31818">
      <w:r w:rsidRPr="00C31818">
        <w:t>Epoch 99/100 | Loss: 0.6317</w:t>
      </w:r>
    </w:p>
    <w:p w14:paraId="727130FB" w14:textId="77777777" w:rsidR="00C31818" w:rsidRPr="00C31818" w:rsidRDefault="00C31818" w:rsidP="00C31818">
      <w:r w:rsidRPr="00C31818">
        <w:t>Epoch 100/100 | Loss: 0.6153</w:t>
      </w:r>
    </w:p>
    <w:p w14:paraId="63CF59F7" w14:textId="77777777" w:rsidR="00E1495E" w:rsidRPr="00E1495E" w:rsidRDefault="00E1495E" w:rsidP="00E1495E">
      <w:r w:rsidRPr="00E1495E">
        <w:t>Epoch 1/200 | Loss: 0.7256</w:t>
      </w:r>
    </w:p>
    <w:p w14:paraId="24BB3784" w14:textId="77777777" w:rsidR="00E1495E" w:rsidRPr="00E1495E" w:rsidRDefault="00E1495E" w:rsidP="00E1495E">
      <w:r w:rsidRPr="00E1495E">
        <w:t>Epoch 2/200 | Loss: 0.7703</w:t>
      </w:r>
    </w:p>
    <w:p w14:paraId="3D4D942D" w14:textId="77777777" w:rsidR="00E1495E" w:rsidRPr="00E1495E" w:rsidRDefault="00E1495E" w:rsidP="00E1495E">
      <w:r w:rsidRPr="00E1495E">
        <w:t>Epoch 3/200 | Loss: 0.7707</w:t>
      </w:r>
    </w:p>
    <w:p w14:paraId="643A584A" w14:textId="77777777" w:rsidR="00E1495E" w:rsidRPr="00E1495E" w:rsidRDefault="00E1495E" w:rsidP="00E1495E">
      <w:r w:rsidRPr="00E1495E">
        <w:t>Epoch 4/200 | Loss: 0.7703</w:t>
      </w:r>
    </w:p>
    <w:p w14:paraId="2D59F5D6" w14:textId="77777777" w:rsidR="00E1495E" w:rsidRPr="00E1495E" w:rsidRDefault="00E1495E" w:rsidP="00E1495E">
      <w:r w:rsidRPr="00E1495E">
        <w:t>Epoch 5/200 | Loss: 0.7903</w:t>
      </w:r>
    </w:p>
    <w:p w14:paraId="6F38DC3F" w14:textId="77777777" w:rsidR="00E1495E" w:rsidRPr="00E1495E" w:rsidRDefault="00E1495E" w:rsidP="00E1495E">
      <w:r w:rsidRPr="00E1495E">
        <w:t>Epoch 6/200 | Loss: 0.7072</w:t>
      </w:r>
    </w:p>
    <w:p w14:paraId="73663DFE" w14:textId="77777777" w:rsidR="00E1495E" w:rsidRPr="00E1495E" w:rsidRDefault="00E1495E" w:rsidP="00E1495E">
      <w:r w:rsidRPr="00E1495E">
        <w:t>Epoch 7/200 | Loss: 0.7461</w:t>
      </w:r>
    </w:p>
    <w:p w14:paraId="346522B3" w14:textId="77777777" w:rsidR="00E1495E" w:rsidRPr="00E1495E" w:rsidRDefault="00E1495E" w:rsidP="00E1495E">
      <w:r w:rsidRPr="00E1495E">
        <w:t>Epoch 8/200 | Loss: 0.6608</w:t>
      </w:r>
    </w:p>
    <w:p w14:paraId="26F0F662" w14:textId="77777777" w:rsidR="00E1495E" w:rsidRPr="00E1495E" w:rsidRDefault="00E1495E" w:rsidP="00E1495E">
      <w:r w:rsidRPr="00E1495E">
        <w:t>Epoch 9/200 | Loss: 0.7279</w:t>
      </w:r>
    </w:p>
    <w:p w14:paraId="0528E0C7" w14:textId="77777777" w:rsidR="00E1495E" w:rsidRPr="00E1495E" w:rsidRDefault="00E1495E" w:rsidP="00E1495E">
      <w:r w:rsidRPr="00E1495E">
        <w:t>Epoch 10/200 | Loss: 0.7115</w:t>
      </w:r>
    </w:p>
    <w:p w14:paraId="0C43D73C" w14:textId="77777777" w:rsidR="00E1495E" w:rsidRPr="00E1495E" w:rsidRDefault="00E1495E" w:rsidP="00E1495E">
      <w:r w:rsidRPr="00E1495E">
        <w:t>Epoch 11/200 | Loss: 0.7423</w:t>
      </w:r>
    </w:p>
    <w:p w14:paraId="21A4E154" w14:textId="77777777" w:rsidR="00E1495E" w:rsidRPr="00E1495E" w:rsidRDefault="00E1495E" w:rsidP="00E1495E">
      <w:r w:rsidRPr="00E1495E">
        <w:t>Epoch 12/200 | Loss: 0.8413</w:t>
      </w:r>
    </w:p>
    <w:p w14:paraId="4D6526C3" w14:textId="77777777" w:rsidR="00E1495E" w:rsidRPr="00E1495E" w:rsidRDefault="00E1495E" w:rsidP="00E1495E">
      <w:r w:rsidRPr="00E1495E">
        <w:t>Epoch 13/200 | Loss: 0.6978</w:t>
      </w:r>
    </w:p>
    <w:p w14:paraId="3C8CD91D" w14:textId="77777777" w:rsidR="00E1495E" w:rsidRPr="00E1495E" w:rsidRDefault="00E1495E" w:rsidP="00E1495E">
      <w:r w:rsidRPr="00E1495E">
        <w:t>Epoch 14/200 | Loss: 0.7558</w:t>
      </w:r>
    </w:p>
    <w:p w14:paraId="0271F1F3" w14:textId="77777777" w:rsidR="00E1495E" w:rsidRPr="00E1495E" w:rsidRDefault="00E1495E" w:rsidP="00E1495E">
      <w:r w:rsidRPr="00E1495E">
        <w:t>Epoch 15/200 | Loss: 0.7179</w:t>
      </w:r>
    </w:p>
    <w:p w14:paraId="685BA488" w14:textId="77777777" w:rsidR="00E1495E" w:rsidRPr="00E1495E" w:rsidRDefault="00E1495E" w:rsidP="00E1495E">
      <w:r w:rsidRPr="00E1495E">
        <w:t>Epoch 16/200 | Loss: 0.8030</w:t>
      </w:r>
    </w:p>
    <w:p w14:paraId="1EC3EA86" w14:textId="77777777" w:rsidR="00E1495E" w:rsidRPr="00E1495E" w:rsidRDefault="00E1495E" w:rsidP="00E1495E">
      <w:r w:rsidRPr="00E1495E">
        <w:t>Epoch 17/200 | Loss: 0.7272</w:t>
      </w:r>
    </w:p>
    <w:p w14:paraId="5D08DD7C" w14:textId="77777777" w:rsidR="00E1495E" w:rsidRPr="00E1495E" w:rsidRDefault="00E1495E" w:rsidP="00E1495E">
      <w:r w:rsidRPr="00E1495E">
        <w:t>Epoch 18/200 | Loss: 0.7706</w:t>
      </w:r>
    </w:p>
    <w:p w14:paraId="3825D0D6" w14:textId="77777777" w:rsidR="00E1495E" w:rsidRPr="00E1495E" w:rsidRDefault="00E1495E" w:rsidP="00E1495E">
      <w:r w:rsidRPr="00E1495E">
        <w:t>Epoch 19/200 | Loss: 0.7631</w:t>
      </w:r>
    </w:p>
    <w:p w14:paraId="1DC98613" w14:textId="77777777" w:rsidR="00E1495E" w:rsidRPr="00E1495E" w:rsidRDefault="00E1495E" w:rsidP="00E1495E">
      <w:r w:rsidRPr="00E1495E">
        <w:t>Epoch 20/200 | Loss: 0.7194</w:t>
      </w:r>
    </w:p>
    <w:p w14:paraId="572942B2" w14:textId="77777777" w:rsidR="00E1495E" w:rsidRPr="00E1495E" w:rsidRDefault="00E1495E" w:rsidP="00E1495E">
      <w:r w:rsidRPr="00E1495E">
        <w:t>Epoch 21/200 | Loss: 0.7183</w:t>
      </w:r>
    </w:p>
    <w:p w14:paraId="64F07E8E" w14:textId="77777777" w:rsidR="00E1495E" w:rsidRPr="00E1495E" w:rsidRDefault="00E1495E" w:rsidP="00E1495E">
      <w:r w:rsidRPr="00E1495E">
        <w:t>Epoch 22/200 | Loss: 0.7720</w:t>
      </w:r>
    </w:p>
    <w:p w14:paraId="7933E9E5" w14:textId="77777777" w:rsidR="00E1495E" w:rsidRPr="00E1495E" w:rsidRDefault="00E1495E" w:rsidP="00E1495E">
      <w:r w:rsidRPr="00E1495E">
        <w:t>Epoch 23/200 | Loss: 0.6830</w:t>
      </w:r>
    </w:p>
    <w:p w14:paraId="57A0EE00" w14:textId="77777777" w:rsidR="00E1495E" w:rsidRPr="00E1495E" w:rsidRDefault="00E1495E" w:rsidP="00E1495E">
      <w:r w:rsidRPr="00E1495E">
        <w:t>Epoch 24/200 | Loss: 0.7661</w:t>
      </w:r>
    </w:p>
    <w:p w14:paraId="53D760EC" w14:textId="77777777" w:rsidR="00E1495E" w:rsidRPr="00E1495E" w:rsidRDefault="00E1495E" w:rsidP="00E1495E">
      <w:r w:rsidRPr="00E1495E">
        <w:lastRenderedPageBreak/>
        <w:t>Epoch 25/200 | Loss: 0.7147</w:t>
      </w:r>
    </w:p>
    <w:p w14:paraId="08AE1F4B" w14:textId="77777777" w:rsidR="00E1495E" w:rsidRPr="00E1495E" w:rsidRDefault="00E1495E" w:rsidP="00E1495E">
      <w:r w:rsidRPr="00E1495E">
        <w:t>Epoch 26/200 | Loss: 0.7188</w:t>
      </w:r>
    </w:p>
    <w:p w14:paraId="1AF346C2" w14:textId="77777777" w:rsidR="00E1495E" w:rsidRPr="00E1495E" w:rsidRDefault="00E1495E" w:rsidP="00E1495E">
      <w:r w:rsidRPr="00E1495E">
        <w:t>Epoch 27/200 | Loss: 0.8112</w:t>
      </w:r>
    </w:p>
    <w:p w14:paraId="01EE3109" w14:textId="77777777" w:rsidR="00E1495E" w:rsidRPr="00E1495E" w:rsidRDefault="00E1495E" w:rsidP="00E1495E">
      <w:r w:rsidRPr="00E1495E">
        <w:t>Epoch 28/200 | Loss: 0.7336</w:t>
      </w:r>
    </w:p>
    <w:p w14:paraId="29DBCE5C" w14:textId="77777777" w:rsidR="00E1495E" w:rsidRPr="00E1495E" w:rsidRDefault="00E1495E" w:rsidP="00E1495E">
      <w:r w:rsidRPr="00E1495E">
        <w:t>Epoch 29/200 | Loss: 0.8063</w:t>
      </w:r>
    </w:p>
    <w:p w14:paraId="708859B7" w14:textId="77777777" w:rsidR="00E1495E" w:rsidRPr="00E1495E" w:rsidRDefault="00E1495E" w:rsidP="00E1495E">
      <w:r w:rsidRPr="00E1495E">
        <w:t>Epoch 30/200 | Loss: 0.7543</w:t>
      </w:r>
    </w:p>
    <w:p w14:paraId="39E6BE76" w14:textId="77777777" w:rsidR="00E1495E" w:rsidRPr="00E1495E" w:rsidRDefault="00E1495E" w:rsidP="00E1495E">
      <w:r w:rsidRPr="00E1495E">
        <w:t>Epoch 31/200 | Loss: 0.6942</w:t>
      </w:r>
    </w:p>
    <w:p w14:paraId="64258DCE" w14:textId="77777777" w:rsidR="00E1495E" w:rsidRPr="00E1495E" w:rsidRDefault="00E1495E" w:rsidP="00E1495E">
      <w:r w:rsidRPr="00E1495E">
        <w:t>Epoch 32/200 | Loss: 0.7195</w:t>
      </w:r>
    </w:p>
    <w:p w14:paraId="0FBE08FB" w14:textId="77777777" w:rsidR="00E1495E" w:rsidRPr="00E1495E" w:rsidRDefault="00E1495E" w:rsidP="00E1495E">
      <w:r w:rsidRPr="00E1495E">
        <w:t>Epoch 33/200 | Loss: 0.7192</w:t>
      </w:r>
    </w:p>
    <w:p w14:paraId="086B434E" w14:textId="77777777" w:rsidR="00E1495E" w:rsidRPr="00E1495E" w:rsidRDefault="00E1495E" w:rsidP="00E1495E">
      <w:r w:rsidRPr="00E1495E">
        <w:t>Epoch 34/200 | Loss: 0.8078</w:t>
      </w:r>
    </w:p>
    <w:p w14:paraId="1601AAB4" w14:textId="77777777" w:rsidR="00E1495E" w:rsidRPr="00E1495E" w:rsidRDefault="00E1495E" w:rsidP="00E1495E">
      <w:r w:rsidRPr="00E1495E">
        <w:t>Epoch 35/200 | Loss: 0.6565</w:t>
      </w:r>
    </w:p>
    <w:p w14:paraId="58FE8B0A" w14:textId="77777777" w:rsidR="00E1495E" w:rsidRPr="00E1495E" w:rsidRDefault="00E1495E" w:rsidP="00E1495E">
      <w:r w:rsidRPr="00E1495E">
        <w:t>Epoch 36/200 | Loss: 0.7749</w:t>
      </w:r>
    </w:p>
    <w:p w14:paraId="3828DBB2" w14:textId="77777777" w:rsidR="00E1495E" w:rsidRPr="00E1495E" w:rsidRDefault="00E1495E" w:rsidP="00E1495E">
      <w:r w:rsidRPr="00E1495E">
        <w:t>Epoch 37/200 | Loss: 0.7237</w:t>
      </w:r>
    </w:p>
    <w:p w14:paraId="12810612" w14:textId="77777777" w:rsidR="00E1495E" w:rsidRPr="00E1495E" w:rsidRDefault="00E1495E" w:rsidP="00E1495E">
      <w:r w:rsidRPr="00E1495E">
        <w:t>Epoch 38/200 | Loss: 0.7715</w:t>
      </w:r>
    </w:p>
    <w:p w14:paraId="7AD2A22C" w14:textId="77777777" w:rsidR="00E1495E" w:rsidRPr="00E1495E" w:rsidRDefault="00E1495E" w:rsidP="00E1495E">
      <w:r w:rsidRPr="00E1495E">
        <w:t>Epoch 39/200 | Loss: 0.6992</w:t>
      </w:r>
    </w:p>
    <w:p w14:paraId="7DA476AE" w14:textId="77777777" w:rsidR="00E1495E" w:rsidRPr="00E1495E" w:rsidRDefault="00E1495E" w:rsidP="00E1495E">
      <w:r w:rsidRPr="00E1495E">
        <w:t>Epoch 40/200 | Loss: 0.8005</w:t>
      </w:r>
    </w:p>
    <w:p w14:paraId="2969E56D" w14:textId="77777777" w:rsidR="00E1495E" w:rsidRPr="00E1495E" w:rsidRDefault="00E1495E" w:rsidP="00E1495E">
      <w:r w:rsidRPr="00E1495E">
        <w:t>Epoch 41/200 | Loss: 0.7527</w:t>
      </w:r>
    </w:p>
    <w:p w14:paraId="5E9355F2" w14:textId="77777777" w:rsidR="00E1495E" w:rsidRPr="00E1495E" w:rsidRDefault="00E1495E" w:rsidP="00E1495E">
      <w:r w:rsidRPr="00E1495E">
        <w:t>Epoch 42/200 | Loss: 0.7479</w:t>
      </w:r>
    </w:p>
    <w:p w14:paraId="55550C77" w14:textId="77777777" w:rsidR="00E1495E" w:rsidRPr="00E1495E" w:rsidRDefault="00E1495E" w:rsidP="00E1495E">
      <w:r w:rsidRPr="00E1495E">
        <w:t>Epoch 43/200 | Loss: 0.7576</w:t>
      </w:r>
    </w:p>
    <w:p w14:paraId="3ACC0C1E" w14:textId="77777777" w:rsidR="00E1495E" w:rsidRPr="00E1495E" w:rsidRDefault="00E1495E" w:rsidP="00E1495E">
      <w:r w:rsidRPr="00E1495E">
        <w:t>Epoch 44/200 | Loss: 0.7272</w:t>
      </w:r>
    </w:p>
    <w:p w14:paraId="40F9C167" w14:textId="77777777" w:rsidR="00E1495E" w:rsidRPr="00E1495E" w:rsidRDefault="00E1495E" w:rsidP="00E1495E">
      <w:r w:rsidRPr="00E1495E">
        <w:t>Epoch 45/200 | Loss: 0.6918</w:t>
      </w:r>
    </w:p>
    <w:p w14:paraId="487D527A" w14:textId="77777777" w:rsidR="00E1495E" w:rsidRPr="00E1495E" w:rsidRDefault="00E1495E" w:rsidP="00E1495E">
      <w:r w:rsidRPr="00E1495E">
        <w:t>Epoch 46/200 | Loss: 0.7728</w:t>
      </w:r>
    </w:p>
    <w:p w14:paraId="0AD1E5CB" w14:textId="77777777" w:rsidR="00E1495E" w:rsidRPr="00E1495E" w:rsidRDefault="00E1495E" w:rsidP="00E1495E">
      <w:r w:rsidRPr="00E1495E">
        <w:t>Epoch 47/200 | Loss: 0.6953</w:t>
      </w:r>
    </w:p>
    <w:p w14:paraId="31695D8F" w14:textId="77777777" w:rsidR="00E1495E" w:rsidRPr="00E1495E" w:rsidRDefault="00E1495E" w:rsidP="00E1495E">
      <w:r w:rsidRPr="00E1495E">
        <w:t>Epoch 48/200 | Loss: 0.7567</w:t>
      </w:r>
    </w:p>
    <w:p w14:paraId="3237155C" w14:textId="77777777" w:rsidR="00E1495E" w:rsidRPr="00E1495E" w:rsidRDefault="00E1495E" w:rsidP="00E1495E">
      <w:r w:rsidRPr="00E1495E">
        <w:t>Epoch 49/200 | Loss: 0.7720</w:t>
      </w:r>
    </w:p>
    <w:p w14:paraId="063B3F2B" w14:textId="77777777" w:rsidR="00E1495E" w:rsidRPr="00E1495E" w:rsidRDefault="00E1495E" w:rsidP="00E1495E">
      <w:r w:rsidRPr="00E1495E">
        <w:t>Epoch 50/200 | Loss: 0.7694</w:t>
      </w:r>
    </w:p>
    <w:p w14:paraId="29F318CF" w14:textId="77777777" w:rsidR="00E1495E" w:rsidRPr="00E1495E" w:rsidRDefault="00E1495E" w:rsidP="00E1495E">
      <w:r w:rsidRPr="00E1495E">
        <w:t>Epoch 51/200 | Loss: 0.8013</w:t>
      </w:r>
    </w:p>
    <w:p w14:paraId="6E0B7BE9" w14:textId="77777777" w:rsidR="00E1495E" w:rsidRPr="00E1495E" w:rsidRDefault="00E1495E" w:rsidP="00E1495E">
      <w:r w:rsidRPr="00E1495E">
        <w:t>Epoch 52/200 | Loss: 0.7228</w:t>
      </w:r>
    </w:p>
    <w:p w14:paraId="499D9B1F" w14:textId="77777777" w:rsidR="00E1495E" w:rsidRPr="00E1495E" w:rsidRDefault="00E1495E" w:rsidP="00E1495E">
      <w:r w:rsidRPr="00E1495E">
        <w:t>Epoch 53/200 | Loss: 0.7719</w:t>
      </w:r>
    </w:p>
    <w:p w14:paraId="3E54C94E" w14:textId="77777777" w:rsidR="00E1495E" w:rsidRPr="00E1495E" w:rsidRDefault="00E1495E" w:rsidP="00E1495E">
      <w:r w:rsidRPr="00E1495E">
        <w:t>Epoch 54/200 | Loss: 0.8236</w:t>
      </w:r>
    </w:p>
    <w:p w14:paraId="55BB9565" w14:textId="77777777" w:rsidR="00E1495E" w:rsidRPr="00E1495E" w:rsidRDefault="00E1495E" w:rsidP="00E1495E">
      <w:r w:rsidRPr="00E1495E">
        <w:t>Epoch 55/200 | Loss: 0.7489</w:t>
      </w:r>
    </w:p>
    <w:p w14:paraId="185F184A" w14:textId="77777777" w:rsidR="00E1495E" w:rsidRPr="00E1495E" w:rsidRDefault="00E1495E" w:rsidP="00E1495E">
      <w:r w:rsidRPr="00E1495E">
        <w:lastRenderedPageBreak/>
        <w:t>Epoch 56/200 | Loss: 0.7367</w:t>
      </w:r>
    </w:p>
    <w:p w14:paraId="13338522" w14:textId="77777777" w:rsidR="00E1495E" w:rsidRPr="00E1495E" w:rsidRDefault="00E1495E" w:rsidP="00E1495E">
      <w:r w:rsidRPr="00E1495E">
        <w:t>Epoch 57/200 | Loss: 0.6782</w:t>
      </w:r>
    </w:p>
    <w:p w14:paraId="3A87304F" w14:textId="77777777" w:rsidR="00E1495E" w:rsidRPr="00E1495E" w:rsidRDefault="00E1495E" w:rsidP="00E1495E">
      <w:r w:rsidRPr="00E1495E">
        <w:t>Epoch 58/200 | Loss: 0.7372</w:t>
      </w:r>
    </w:p>
    <w:p w14:paraId="6F55210F" w14:textId="77777777" w:rsidR="00E1495E" w:rsidRPr="00E1495E" w:rsidRDefault="00E1495E" w:rsidP="00E1495E">
      <w:r w:rsidRPr="00E1495E">
        <w:t>Epoch 59/200 | Loss: 0.7059</w:t>
      </w:r>
    </w:p>
    <w:p w14:paraId="2FE23EE7" w14:textId="77777777" w:rsidR="00E1495E" w:rsidRPr="00E1495E" w:rsidRDefault="00E1495E" w:rsidP="00E1495E">
      <w:r w:rsidRPr="00E1495E">
        <w:t>Epoch 60/200 | Loss: 0.7415</w:t>
      </w:r>
    </w:p>
    <w:p w14:paraId="1593E08A" w14:textId="77777777" w:rsidR="00E1495E" w:rsidRPr="00E1495E" w:rsidRDefault="00E1495E" w:rsidP="00E1495E">
      <w:r w:rsidRPr="00E1495E">
        <w:t>Epoch 61/200 | Loss: 0.7668</w:t>
      </w:r>
    </w:p>
    <w:p w14:paraId="6519BF95" w14:textId="77777777" w:rsidR="00E1495E" w:rsidRPr="00E1495E" w:rsidRDefault="00E1495E" w:rsidP="00E1495E">
      <w:r w:rsidRPr="00E1495E">
        <w:t>Epoch 62/200 | Loss: 0.6919</w:t>
      </w:r>
    </w:p>
    <w:p w14:paraId="27D7B2D6" w14:textId="77777777" w:rsidR="00E1495E" w:rsidRPr="00E1495E" w:rsidRDefault="00E1495E" w:rsidP="00E1495E">
      <w:r w:rsidRPr="00E1495E">
        <w:t>Epoch 63/200 | Loss: 0.6823</w:t>
      </w:r>
    </w:p>
    <w:p w14:paraId="18F49150" w14:textId="77777777" w:rsidR="00E1495E" w:rsidRPr="00E1495E" w:rsidRDefault="00E1495E" w:rsidP="00E1495E">
      <w:r w:rsidRPr="00E1495E">
        <w:t>Epoch 64/200 | Loss: 0.7510</w:t>
      </w:r>
    </w:p>
    <w:p w14:paraId="79776E2B" w14:textId="77777777" w:rsidR="00E1495E" w:rsidRPr="00E1495E" w:rsidRDefault="00E1495E" w:rsidP="00E1495E">
      <w:r w:rsidRPr="00E1495E">
        <w:t>Epoch 65/200 | Loss: 0.7470</w:t>
      </w:r>
    </w:p>
    <w:p w14:paraId="75CA6C17" w14:textId="77777777" w:rsidR="00E1495E" w:rsidRPr="00E1495E" w:rsidRDefault="00E1495E" w:rsidP="00E1495E">
      <w:r w:rsidRPr="00E1495E">
        <w:t>Epoch 66/200 | Loss: 0.7697</w:t>
      </w:r>
    </w:p>
    <w:p w14:paraId="71A1B3F3" w14:textId="77777777" w:rsidR="00E1495E" w:rsidRPr="00E1495E" w:rsidRDefault="00E1495E" w:rsidP="00E1495E">
      <w:r w:rsidRPr="00E1495E">
        <w:t>Epoch 67/200 | Loss: 0.7336</w:t>
      </w:r>
    </w:p>
    <w:p w14:paraId="63816C62" w14:textId="77777777" w:rsidR="00E1495E" w:rsidRPr="00E1495E" w:rsidRDefault="00E1495E" w:rsidP="00E1495E">
      <w:r w:rsidRPr="00E1495E">
        <w:t>Epoch 68/200 | Loss: 0.7499</w:t>
      </w:r>
    </w:p>
    <w:p w14:paraId="7727D639" w14:textId="77777777" w:rsidR="00E1495E" w:rsidRPr="00E1495E" w:rsidRDefault="00E1495E" w:rsidP="00E1495E">
      <w:r w:rsidRPr="00E1495E">
        <w:t>Epoch 69/200 | Loss: 0.7848</w:t>
      </w:r>
    </w:p>
    <w:p w14:paraId="4E5234C1" w14:textId="77777777" w:rsidR="00E1495E" w:rsidRPr="00E1495E" w:rsidRDefault="00E1495E" w:rsidP="00E1495E">
      <w:r w:rsidRPr="00E1495E">
        <w:t>Epoch 70/200 | Loss: 0.7118</w:t>
      </w:r>
    </w:p>
    <w:p w14:paraId="42BEA741" w14:textId="77777777" w:rsidR="00E1495E" w:rsidRPr="00E1495E" w:rsidRDefault="00E1495E" w:rsidP="00E1495E">
      <w:r w:rsidRPr="00E1495E">
        <w:t>Epoch 71/200 | Loss: 0.7189</w:t>
      </w:r>
    </w:p>
    <w:p w14:paraId="27234BF8" w14:textId="77777777" w:rsidR="00E1495E" w:rsidRPr="00E1495E" w:rsidRDefault="00E1495E" w:rsidP="00E1495E">
      <w:r w:rsidRPr="00E1495E">
        <w:t>Epoch 72/200 | Loss: 0.7501</w:t>
      </w:r>
    </w:p>
    <w:p w14:paraId="10263D64" w14:textId="77777777" w:rsidR="00E1495E" w:rsidRPr="00E1495E" w:rsidRDefault="00E1495E" w:rsidP="00E1495E">
      <w:r w:rsidRPr="00E1495E">
        <w:t>Epoch 73/200 | Loss: 0.7540</w:t>
      </w:r>
    </w:p>
    <w:p w14:paraId="260DE611" w14:textId="77777777" w:rsidR="00E1495E" w:rsidRPr="00E1495E" w:rsidRDefault="00E1495E" w:rsidP="00E1495E">
      <w:r w:rsidRPr="00E1495E">
        <w:t>Epoch 74/200 | Loss: 0.6816</w:t>
      </w:r>
    </w:p>
    <w:p w14:paraId="7E3FF19D" w14:textId="77777777" w:rsidR="00E1495E" w:rsidRPr="00E1495E" w:rsidRDefault="00E1495E" w:rsidP="00E1495E">
      <w:r w:rsidRPr="00E1495E">
        <w:t>Epoch 75/200 | Loss: 0.7724</w:t>
      </w:r>
    </w:p>
    <w:p w14:paraId="76251343" w14:textId="77777777" w:rsidR="00E1495E" w:rsidRPr="00E1495E" w:rsidRDefault="00E1495E" w:rsidP="00E1495E">
      <w:r w:rsidRPr="00E1495E">
        <w:t>Epoch 76/200 | Loss: 0.6808</w:t>
      </w:r>
    </w:p>
    <w:p w14:paraId="0760DBAB" w14:textId="77777777" w:rsidR="00E1495E" w:rsidRPr="00E1495E" w:rsidRDefault="00E1495E" w:rsidP="00E1495E">
      <w:r w:rsidRPr="00E1495E">
        <w:t>Epoch 77/200 | Loss: 0.7450</w:t>
      </w:r>
    </w:p>
    <w:p w14:paraId="29D7D902" w14:textId="77777777" w:rsidR="00E1495E" w:rsidRPr="00E1495E" w:rsidRDefault="00E1495E" w:rsidP="00E1495E">
      <w:r w:rsidRPr="00E1495E">
        <w:t>Epoch 78/200 | Loss: 0.7491</w:t>
      </w:r>
    </w:p>
    <w:p w14:paraId="58ACE9CE" w14:textId="77777777" w:rsidR="00E1495E" w:rsidRPr="00E1495E" w:rsidRDefault="00E1495E" w:rsidP="00E1495E">
      <w:r w:rsidRPr="00E1495E">
        <w:t>Epoch 79/200 | Loss: 0.7402</w:t>
      </w:r>
    </w:p>
    <w:p w14:paraId="7C9279FF" w14:textId="77777777" w:rsidR="00E1495E" w:rsidRPr="00E1495E" w:rsidRDefault="00E1495E" w:rsidP="00E1495E">
      <w:r w:rsidRPr="00E1495E">
        <w:t>Epoch 80/200 | Loss: 0.6654</w:t>
      </w:r>
    </w:p>
    <w:p w14:paraId="1A5F16A3" w14:textId="77777777" w:rsidR="00E1495E" w:rsidRPr="00E1495E" w:rsidRDefault="00E1495E" w:rsidP="00E1495E">
      <w:r w:rsidRPr="00E1495E">
        <w:t>Epoch 81/200 | Loss: 0.7251</w:t>
      </w:r>
    </w:p>
    <w:p w14:paraId="4CF42D60" w14:textId="77777777" w:rsidR="00E1495E" w:rsidRPr="00E1495E" w:rsidRDefault="00E1495E" w:rsidP="00E1495E">
      <w:r w:rsidRPr="00E1495E">
        <w:t>Epoch 82/200 | Loss: 0.7299</w:t>
      </w:r>
    </w:p>
    <w:p w14:paraId="4E7DA4A0" w14:textId="77777777" w:rsidR="00E1495E" w:rsidRPr="00E1495E" w:rsidRDefault="00E1495E" w:rsidP="00E1495E">
      <w:r w:rsidRPr="00E1495E">
        <w:t>Epoch 83/200 | Loss: 0.7329</w:t>
      </w:r>
    </w:p>
    <w:p w14:paraId="4521656B" w14:textId="77777777" w:rsidR="00E1495E" w:rsidRPr="00E1495E" w:rsidRDefault="00E1495E" w:rsidP="00E1495E">
      <w:r w:rsidRPr="00E1495E">
        <w:t>Epoch 84/200 | Loss: 0.7260</w:t>
      </w:r>
    </w:p>
    <w:p w14:paraId="2D3C84CD" w14:textId="77777777" w:rsidR="00E1495E" w:rsidRPr="00E1495E" w:rsidRDefault="00E1495E" w:rsidP="00E1495E">
      <w:r w:rsidRPr="00E1495E">
        <w:t>Epoch 85/200 | Loss: 0.7713</w:t>
      </w:r>
    </w:p>
    <w:p w14:paraId="05BF7887" w14:textId="77777777" w:rsidR="00E1495E" w:rsidRPr="00E1495E" w:rsidRDefault="00E1495E" w:rsidP="00E1495E">
      <w:r w:rsidRPr="00E1495E">
        <w:t>Epoch 86/200 | Loss: 0.8110</w:t>
      </w:r>
    </w:p>
    <w:p w14:paraId="1D7F9488" w14:textId="77777777" w:rsidR="00E1495E" w:rsidRPr="00E1495E" w:rsidRDefault="00E1495E" w:rsidP="00E1495E">
      <w:r w:rsidRPr="00E1495E">
        <w:lastRenderedPageBreak/>
        <w:t>Epoch 87/200 | Loss: 0.7165</w:t>
      </w:r>
    </w:p>
    <w:p w14:paraId="4271F5CE" w14:textId="77777777" w:rsidR="00E1495E" w:rsidRPr="00E1495E" w:rsidRDefault="00E1495E" w:rsidP="00E1495E">
      <w:r w:rsidRPr="00E1495E">
        <w:t>Epoch 88/200 | Loss: 0.7463</w:t>
      </w:r>
    </w:p>
    <w:p w14:paraId="28EFB5DB" w14:textId="77777777" w:rsidR="00E1495E" w:rsidRPr="00E1495E" w:rsidRDefault="00E1495E" w:rsidP="00E1495E">
      <w:r w:rsidRPr="00E1495E">
        <w:t>Epoch 89/200 | Loss: 0.6846</w:t>
      </w:r>
    </w:p>
    <w:p w14:paraId="0F205A1E" w14:textId="77777777" w:rsidR="00E1495E" w:rsidRPr="00E1495E" w:rsidRDefault="00E1495E" w:rsidP="00E1495E">
      <w:r w:rsidRPr="00E1495E">
        <w:t>Epoch 90/200 | Loss: 0.6965</w:t>
      </w:r>
    </w:p>
    <w:p w14:paraId="672DF648" w14:textId="77777777" w:rsidR="00E1495E" w:rsidRPr="00E1495E" w:rsidRDefault="00E1495E" w:rsidP="00E1495E">
      <w:r w:rsidRPr="00E1495E">
        <w:t>Epoch 91/200 | Loss: 0.7394</w:t>
      </w:r>
    </w:p>
    <w:p w14:paraId="694E09A3" w14:textId="77777777" w:rsidR="00E1495E" w:rsidRPr="00E1495E" w:rsidRDefault="00E1495E" w:rsidP="00E1495E">
      <w:r w:rsidRPr="00E1495E">
        <w:t>Epoch 92/200 | Loss: 0.6792</w:t>
      </w:r>
    </w:p>
    <w:p w14:paraId="71D4981D" w14:textId="77777777" w:rsidR="00E1495E" w:rsidRPr="00E1495E" w:rsidRDefault="00E1495E" w:rsidP="00E1495E">
      <w:r w:rsidRPr="00E1495E">
        <w:t>Epoch 93/200 | Loss: 0.7084</w:t>
      </w:r>
    </w:p>
    <w:p w14:paraId="03DC91F1" w14:textId="77777777" w:rsidR="00E1495E" w:rsidRPr="00E1495E" w:rsidRDefault="00E1495E" w:rsidP="00E1495E">
      <w:r w:rsidRPr="00E1495E">
        <w:t>Epoch 94/200 | Loss: 0.6858</w:t>
      </w:r>
    </w:p>
    <w:p w14:paraId="3FD77257" w14:textId="77777777" w:rsidR="00E1495E" w:rsidRPr="00E1495E" w:rsidRDefault="00E1495E" w:rsidP="00E1495E">
      <w:r w:rsidRPr="00E1495E">
        <w:t>Epoch 95/200 | Loss: 0.7592</w:t>
      </w:r>
    </w:p>
    <w:p w14:paraId="474A3864" w14:textId="77777777" w:rsidR="00E1495E" w:rsidRPr="00E1495E" w:rsidRDefault="00E1495E" w:rsidP="00E1495E">
      <w:r w:rsidRPr="00E1495E">
        <w:t>Epoch 96/200 | Loss: 0.7169</w:t>
      </w:r>
    </w:p>
    <w:p w14:paraId="0562246E" w14:textId="77777777" w:rsidR="00E1495E" w:rsidRPr="00E1495E" w:rsidRDefault="00E1495E" w:rsidP="00E1495E">
      <w:r w:rsidRPr="00E1495E">
        <w:t>Epoch 97/200 | Loss: 0.7432</w:t>
      </w:r>
    </w:p>
    <w:p w14:paraId="211C4A1C" w14:textId="77777777" w:rsidR="00E1495E" w:rsidRPr="00E1495E" w:rsidRDefault="00E1495E" w:rsidP="00E1495E">
      <w:r w:rsidRPr="00E1495E">
        <w:t>Epoch 98/200 | Loss: 0.7939</w:t>
      </w:r>
    </w:p>
    <w:p w14:paraId="5553C5D9" w14:textId="77777777" w:rsidR="00E1495E" w:rsidRPr="00E1495E" w:rsidRDefault="00E1495E" w:rsidP="00E1495E">
      <w:r w:rsidRPr="00E1495E">
        <w:t>Epoch 99/200 | Loss: 0.7415</w:t>
      </w:r>
    </w:p>
    <w:p w14:paraId="09DA0015" w14:textId="77777777" w:rsidR="00E1495E" w:rsidRPr="00E1495E" w:rsidRDefault="00E1495E" w:rsidP="00E1495E">
      <w:r w:rsidRPr="00E1495E">
        <w:t>Epoch 100/200 | Loss: 0.6876</w:t>
      </w:r>
    </w:p>
    <w:p w14:paraId="0B41EED6" w14:textId="77777777" w:rsidR="00E1495E" w:rsidRPr="00E1495E" w:rsidRDefault="00E1495E" w:rsidP="00E1495E">
      <w:r w:rsidRPr="00E1495E">
        <w:t>Epoch 101/200 | Loss: 0.7357</w:t>
      </w:r>
    </w:p>
    <w:p w14:paraId="7B744CF9" w14:textId="77777777" w:rsidR="00E1495E" w:rsidRPr="00E1495E" w:rsidRDefault="00E1495E" w:rsidP="00E1495E">
      <w:r w:rsidRPr="00E1495E">
        <w:t>Epoch 102/200 | Loss: 0.6766</w:t>
      </w:r>
    </w:p>
    <w:p w14:paraId="37B9E65E" w14:textId="77777777" w:rsidR="00E1495E" w:rsidRPr="00E1495E" w:rsidRDefault="00E1495E" w:rsidP="00E1495E">
      <w:r w:rsidRPr="00E1495E">
        <w:t>Epoch 103/200 | Loss: 0.7340</w:t>
      </w:r>
    </w:p>
    <w:p w14:paraId="71C76C01" w14:textId="77777777" w:rsidR="00E1495E" w:rsidRPr="00E1495E" w:rsidRDefault="00E1495E" w:rsidP="00E1495E">
      <w:r w:rsidRPr="00E1495E">
        <w:t>Epoch 104/200 | Loss: 0.7334</w:t>
      </w:r>
    </w:p>
    <w:p w14:paraId="0A8743A0" w14:textId="77777777" w:rsidR="00E1495E" w:rsidRPr="00E1495E" w:rsidRDefault="00E1495E" w:rsidP="00E1495E">
      <w:r w:rsidRPr="00E1495E">
        <w:t>Epoch 105/200 | Loss: 0.7660</w:t>
      </w:r>
    </w:p>
    <w:p w14:paraId="0239FBEA" w14:textId="77777777" w:rsidR="00E1495E" w:rsidRPr="00E1495E" w:rsidRDefault="00E1495E" w:rsidP="00E1495E">
      <w:r w:rsidRPr="00E1495E">
        <w:t>Epoch 106/200 | Loss: 0.7217</w:t>
      </w:r>
    </w:p>
    <w:p w14:paraId="0581E89F" w14:textId="77777777" w:rsidR="00E1495E" w:rsidRPr="00E1495E" w:rsidRDefault="00E1495E" w:rsidP="00E1495E">
      <w:r w:rsidRPr="00E1495E">
        <w:t>Epoch 107/200 | Loss: 0.7794</w:t>
      </w:r>
    </w:p>
    <w:p w14:paraId="63C5E079" w14:textId="77777777" w:rsidR="00E1495E" w:rsidRPr="00E1495E" w:rsidRDefault="00E1495E" w:rsidP="00E1495E">
      <w:r w:rsidRPr="00E1495E">
        <w:t>Epoch 108/200 | Loss: 0.7487</w:t>
      </w:r>
    </w:p>
    <w:p w14:paraId="39416215" w14:textId="77777777" w:rsidR="00E1495E" w:rsidRPr="00E1495E" w:rsidRDefault="00E1495E" w:rsidP="00E1495E">
      <w:r w:rsidRPr="00E1495E">
        <w:t>Epoch 109/200 | Loss: 0.7689</w:t>
      </w:r>
    </w:p>
    <w:p w14:paraId="1C5C8BE9" w14:textId="77777777" w:rsidR="00E1495E" w:rsidRPr="00E1495E" w:rsidRDefault="00E1495E" w:rsidP="00E1495E">
      <w:r w:rsidRPr="00E1495E">
        <w:t>Epoch 110/200 | Loss: 0.7739</w:t>
      </w:r>
    </w:p>
    <w:p w14:paraId="257019AD" w14:textId="77777777" w:rsidR="00E1495E" w:rsidRPr="00E1495E" w:rsidRDefault="00E1495E" w:rsidP="00E1495E">
      <w:r w:rsidRPr="00E1495E">
        <w:t>Epoch 111/200 | Loss: 0.7728</w:t>
      </w:r>
    </w:p>
    <w:p w14:paraId="5895C5E2" w14:textId="77777777" w:rsidR="00E1495E" w:rsidRPr="00E1495E" w:rsidRDefault="00E1495E" w:rsidP="00E1495E">
      <w:r w:rsidRPr="00E1495E">
        <w:t>Epoch 112/200 | Loss: 0.7524</w:t>
      </w:r>
    </w:p>
    <w:p w14:paraId="04D5463F" w14:textId="77777777" w:rsidR="00E1495E" w:rsidRPr="00E1495E" w:rsidRDefault="00E1495E" w:rsidP="00E1495E">
      <w:r w:rsidRPr="00E1495E">
        <w:t>Epoch 113/200 | Loss: 0.7549</w:t>
      </w:r>
    </w:p>
    <w:p w14:paraId="04F49BE2" w14:textId="77777777" w:rsidR="00E1495E" w:rsidRPr="00E1495E" w:rsidRDefault="00E1495E" w:rsidP="00E1495E">
      <w:r w:rsidRPr="00E1495E">
        <w:t>Epoch 114/200 | Loss: 0.7067</w:t>
      </w:r>
    </w:p>
    <w:p w14:paraId="370CDB09" w14:textId="77777777" w:rsidR="00E1495E" w:rsidRPr="00E1495E" w:rsidRDefault="00E1495E" w:rsidP="00E1495E">
      <w:r w:rsidRPr="00E1495E">
        <w:t>Epoch 115/200 | Loss: 0.6955</w:t>
      </w:r>
    </w:p>
    <w:p w14:paraId="033BA903" w14:textId="77777777" w:rsidR="00E1495E" w:rsidRPr="00E1495E" w:rsidRDefault="00E1495E" w:rsidP="00E1495E">
      <w:r w:rsidRPr="00E1495E">
        <w:t>Epoch 116/200 | Loss: 0.6875</w:t>
      </w:r>
    </w:p>
    <w:p w14:paraId="22CF892C" w14:textId="77777777" w:rsidR="00E1495E" w:rsidRPr="00E1495E" w:rsidRDefault="00E1495E" w:rsidP="00E1495E">
      <w:r w:rsidRPr="00E1495E">
        <w:t>Epoch 117/200 | Loss: 0.6976</w:t>
      </w:r>
    </w:p>
    <w:p w14:paraId="0ECE0F7E" w14:textId="77777777" w:rsidR="00E1495E" w:rsidRPr="00E1495E" w:rsidRDefault="00E1495E" w:rsidP="00E1495E">
      <w:r w:rsidRPr="00E1495E">
        <w:lastRenderedPageBreak/>
        <w:t>Epoch 118/200 | Loss: 0.7423</w:t>
      </w:r>
    </w:p>
    <w:p w14:paraId="1235093A" w14:textId="77777777" w:rsidR="00E1495E" w:rsidRPr="00E1495E" w:rsidRDefault="00E1495E" w:rsidP="00E1495E">
      <w:r w:rsidRPr="00E1495E">
        <w:t>Epoch 119/200 | Loss: 0.7016</w:t>
      </w:r>
    </w:p>
    <w:p w14:paraId="17AFAF3E" w14:textId="77777777" w:rsidR="00E1495E" w:rsidRPr="00E1495E" w:rsidRDefault="00E1495E" w:rsidP="00E1495E">
      <w:r w:rsidRPr="00E1495E">
        <w:t>Epoch 120/200 | Loss: 0.6696</w:t>
      </w:r>
    </w:p>
    <w:p w14:paraId="49E2A7B4" w14:textId="77777777" w:rsidR="00E1495E" w:rsidRPr="00E1495E" w:rsidRDefault="00E1495E" w:rsidP="00E1495E">
      <w:r w:rsidRPr="00E1495E">
        <w:t>Epoch 121/200 | Loss: 0.7138</w:t>
      </w:r>
    </w:p>
    <w:p w14:paraId="1748777D" w14:textId="77777777" w:rsidR="00E1495E" w:rsidRPr="00E1495E" w:rsidRDefault="00E1495E" w:rsidP="00E1495E">
      <w:r w:rsidRPr="00E1495E">
        <w:t>Epoch 122/200 | Loss: 0.7584</w:t>
      </w:r>
    </w:p>
    <w:p w14:paraId="521CBABE" w14:textId="77777777" w:rsidR="00E1495E" w:rsidRPr="00E1495E" w:rsidRDefault="00E1495E" w:rsidP="00E1495E">
      <w:r w:rsidRPr="00E1495E">
        <w:t>Epoch 123/200 | Loss: 0.7975</w:t>
      </w:r>
    </w:p>
    <w:p w14:paraId="3334FE0A" w14:textId="77777777" w:rsidR="00E1495E" w:rsidRPr="00E1495E" w:rsidRDefault="00E1495E" w:rsidP="00E1495E">
      <w:r w:rsidRPr="00E1495E">
        <w:t>Epoch 124/200 | Loss: 0.7471</w:t>
      </w:r>
    </w:p>
    <w:p w14:paraId="13029882" w14:textId="77777777" w:rsidR="00E1495E" w:rsidRPr="00E1495E" w:rsidRDefault="00E1495E" w:rsidP="00E1495E">
      <w:r w:rsidRPr="00E1495E">
        <w:t>Epoch 125/200 | Loss: 0.7272</w:t>
      </w:r>
    </w:p>
    <w:p w14:paraId="65A162A7" w14:textId="77777777" w:rsidR="00E1495E" w:rsidRPr="00E1495E" w:rsidRDefault="00E1495E" w:rsidP="00E1495E">
      <w:r w:rsidRPr="00E1495E">
        <w:t>Epoch 126/200 | Loss: 0.7590</w:t>
      </w:r>
    </w:p>
    <w:p w14:paraId="7B52A00B" w14:textId="77777777" w:rsidR="00E1495E" w:rsidRPr="00E1495E" w:rsidRDefault="00E1495E" w:rsidP="00E1495E">
      <w:r w:rsidRPr="00E1495E">
        <w:t>Epoch 127/200 | Loss: 0.7050</w:t>
      </w:r>
    </w:p>
    <w:p w14:paraId="2BD2BE1C" w14:textId="77777777" w:rsidR="00E1495E" w:rsidRPr="00E1495E" w:rsidRDefault="00E1495E" w:rsidP="00E1495E">
      <w:r w:rsidRPr="00E1495E">
        <w:t>Epoch 128/200 | Loss: 0.7429</w:t>
      </w:r>
    </w:p>
    <w:p w14:paraId="4ED3F23E" w14:textId="77777777" w:rsidR="00E1495E" w:rsidRPr="00E1495E" w:rsidRDefault="00E1495E" w:rsidP="00E1495E">
      <w:r w:rsidRPr="00E1495E">
        <w:t>Epoch 129/200 | Loss: 0.7020</w:t>
      </w:r>
    </w:p>
    <w:p w14:paraId="34010599" w14:textId="77777777" w:rsidR="00E1495E" w:rsidRPr="00E1495E" w:rsidRDefault="00E1495E" w:rsidP="00E1495E">
      <w:r w:rsidRPr="00E1495E">
        <w:t>Epoch 130/200 | Loss: 0.7225</w:t>
      </w:r>
    </w:p>
    <w:p w14:paraId="26408697" w14:textId="77777777" w:rsidR="00E1495E" w:rsidRPr="00E1495E" w:rsidRDefault="00E1495E" w:rsidP="00E1495E">
      <w:r w:rsidRPr="00E1495E">
        <w:t>Epoch 131/200 | Loss: 0.7511</w:t>
      </w:r>
    </w:p>
    <w:p w14:paraId="147817B0" w14:textId="77777777" w:rsidR="00E1495E" w:rsidRPr="00E1495E" w:rsidRDefault="00E1495E" w:rsidP="00E1495E">
      <w:r w:rsidRPr="00E1495E">
        <w:t>Epoch 132/200 | Loss: 0.7657</w:t>
      </w:r>
    </w:p>
    <w:p w14:paraId="5E3183B1" w14:textId="77777777" w:rsidR="00E1495E" w:rsidRPr="00E1495E" w:rsidRDefault="00E1495E" w:rsidP="00E1495E">
      <w:r w:rsidRPr="00E1495E">
        <w:t>Epoch 133/200 | Loss: 0.6923</w:t>
      </w:r>
    </w:p>
    <w:p w14:paraId="2C960574" w14:textId="77777777" w:rsidR="00E1495E" w:rsidRPr="00E1495E" w:rsidRDefault="00E1495E" w:rsidP="00E1495E">
      <w:r w:rsidRPr="00E1495E">
        <w:t>Epoch 134/200 | Loss: 0.6956</w:t>
      </w:r>
    </w:p>
    <w:p w14:paraId="125BF90D" w14:textId="77777777" w:rsidR="00E1495E" w:rsidRPr="00E1495E" w:rsidRDefault="00E1495E" w:rsidP="00E1495E">
      <w:r w:rsidRPr="00E1495E">
        <w:t>Epoch 135/200 | Loss: 0.7381</w:t>
      </w:r>
    </w:p>
    <w:p w14:paraId="6D6E2D41" w14:textId="77777777" w:rsidR="00E1495E" w:rsidRPr="00E1495E" w:rsidRDefault="00E1495E" w:rsidP="00E1495E">
      <w:r w:rsidRPr="00E1495E">
        <w:t>Epoch 136/200 | Loss: 0.7017</w:t>
      </w:r>
    </w:p>
    <w:p w14:paraId="36CB0608" w14:textId="77777777" w:rsidR="00E1495E" w:rsidRPr="00E1495E" w:rsidRDefault="00E1495E" w:rsidP="00E1495E">
      <w:r w:rsidRPr="00E1495E">
        <w:t>Epoch 137/200 | Loss: 0.7381</w:t>
      </w:r>
    </w:p>
    <w:p w14:paraId="25B33EA5" w14:textId="77777777" w:rsidR="00E1495E" w:rsidRPr="00E1495E" w:rsidRDefault="00E1495E" w:rsidP="00E1495E">
      <w:r w:rsidRPr="00E1495E">
        <w:t>Epoch 138/200 | Loss: 0.6928</w:t>
      </w:r>
    </w:p>
    <w:p w14:paraId="6876FC55" w14:textId="77777777" w:rsidR="00E1495E" w:rsidRPr="00E1495E" w:rsidRDefault="00E1495E" w:rsidP="00E1495E">
      <w:r w:rsidRPr="00E1495E">
        <w:t>Epoch 139/200 | Loss: 0.7433</w:t>
      </w:r>
    </w:p>
    <w:p w14:paraId="37BB3227" w14:textId="77777777" w:rsidR="00E1495E" w:rsidRPr="00E1495E" w:rsidRDefault="00E1495E" w:rsidP="00E1495E">
      <w:r w:rsidRPr="00E1495E">
        <w:t>Epoch 140/200 | Loss: 0.6530</w:t>
      </w:r>
    </w:p>
    <w:p w14:paraId="237FE3E0" w14:textId="77777777" w:rsidR="00E1495E" w:rsidRPr="00E1495E" w:rsidRDefault="00E1495E" w:rsidP="00E1495E">
      <w:r w:rsidRPr="00E1495E">
        <w:t>Epoch 141/200 | Loss: 0.6703</w:t>
      </w:r>
    </w:p>
    <w:p w14:paraId="7C55DCD1" w14:textId="77777777" w:rsidR="00E1495E" w:rsidRPr="00E1495E" w:rsidRDefault="00E1495E" w:rsidP="00E1495E">
      <w:r w:rsidRPr="00E1495E">
        <w:t>Epoch 142/200 | Loss: 0.7160</w:t>
      </w:r>
    </w:p>
    <w:p w14:paraId="050532F8" w14:textId="77777777" w:rsidR="00E1495E" w:rsidRPr="00E1495E" w:rsidRDefault="00E1495E" w:rsidP="00E1495E">
      <w:r w:rsidRPr="00E1495E">
        <w:t>Epoch 143/200 | Loss: 0.7841</w:t>
      </w:r>
    </w:p>
    <w:p w14:paraId="3380FD15" w14:textId="77777777" w:rsidR="00E1495E" w:rsidRPr="00E1495E" w:rsidRDefault="00E1495E" w:rsidP="00E1495E">
      <w:r w:rsidRPr="00E1495E">
        <w:t>Epoch 144/200 | Loss: 0.7562</w:t>
      </w:r>
    </w:p>
    <w:p w14:paraId="7679CFD0" w14:textId="77777777" w:rsidR="00E1495E" w:rsidRPr="00E1495E" w:rsidRDefault="00E1495E" w:rsidP="00E1495E">
      <w:r w:rsidRPr="00E1495E">
        <w:t>Epoch 145/200 | Loss: 0.7522</w:t>
      </w:r>
    </w:p>
    <w:p w14:paraId="3A265FD1" w14:textId="77777777" w:rsidR="00E1495E" w:rsidRPr="00E1495E" w:rsidRDefault="00E1495E" w:rsidP="00E1495E">
      <w:r w:rsidRPr="00E1495E">
        <w:t>Epoch 146/200 | Loss: 0.7710</w:t>
      </w:r>
    </w:p>
    <w:p w14:paraId="6D369523" w14:textId="77777777" w:rsidR="00E1495E" w:rsidRPr="00E1495E" w:rsidRDefault="00E1495E" w:rsidP="00E1495E">
      <w:r w:rsidRPr="00E1495E">
        <w:t>Epoch 147/200 | Loss: 0.7021</w:t>
      </w:r>
    </w:p>
    <w:p w14:paraId="6204531A" w14:textId="77777777" w:rsidR="00E1495E" w:rsidRPr="00E1495E" w:rsidRDefault="00E1495E" w:rsidP="00E1495E">
      <w:r w:rsidRPr="00E1495E">
        <w:t>Epoch 148/200 | Loss: 0.6975</w:t>
      </w:r>
    </w:p>
    <w:p w14:paraId="5AF50228" w14:textId="77777777" w:rsidR="00E1495E" w:rsidRPr="00E1495E" w:rsidRDefault="00E1495E" w:rsidP="00E1495E">
      <w:r w:rsidRPr="00E1495E">
        <w:lastRenderedPageBreak/>
        <w:t>Epoch 149/200 | Loss: 0.7229</w:t>
      </w:r>
    </w:p>
    <w:p w14:paraId="0460A016" w14:textId="77777777" w:rsidR="00E1495E" w:rsidRPr="00E1495E" w:rsidRDefault="00E1495E" w:rsidP="00E1495E">
      <w:r w:rsidRPr="00E1495E">
        <w:t>Epoch 150/200 | Loss: 0.7303</w:t>
      </w:r>
    </w:p>
    <w:p w14:paraId="09EA2085" w14:textId="77777777" w:rsidR="00E1495E" w:rsidRPr="00E1495E" w:rsidRDefault="00E1495E" w:rsidP="00E1495E">
      <w:r w:rsidRPr="00E1495E">
        <w:t>Epoch 151/200 | Loss: 0.7295</w:t>
      </w:r>
    </w:p>
    <w:p w14:paraId="75EE4E74" w14:textId="77777777" w:rsidR="00E1495E" w:rsidRPr="00E1495E" w:rsidRDefault="00E1495E" w:rsidP="00E1495E">
      <w:r w:rsidRPr="00E1495E">
        <w:t>Epoch 152/200 | Loss: 0.6866</w:t>
      </w:r>
    </w:p>
    <w:p w14:paraId="5244A490" w14:textId="77777777" w:rsidR="00E1495E" w:rsidRPr="00E1495E" w:rsidRDefault="00E1495E" w:rsidP="00E1495E">
      <w:r w:rsidRPr="00E1495E">
        <w:t>Epoch 153/200 | Loss: 0.6701</w:t>
      </w:r>
    </w:p>
    <w:p w14:paraId="2E69FBDC" w14:textId="77777777" w:rsidR="00E1495E" w:rsidRPr="00E1495E" w:rsidRDefault="00E1495E" w:rsidP="00E1495E">
      <w:r w:rsidRPr="00E1495E">
        <w:t>Epoch 154/200 | Loss: 0.7073</w:t>
      </w:r>
    </w:p>
    <w:p w14:paraId="32EFEEB4" w14:textId="77777777" w:rsidR="00E1495E" w:rsidRPr="00E1495E" w:rsidRDefault="00E1495E" w:rsidP="00E1495E">
      <w:r w:rsidRPr="00E1495E">
        <w:t>Epoch 155/200 | Loss: 0.7847</w:t>
      </w:r>
    </w:p>
    <w:p w14:paraId="39A549AE" w14:textId="77777777" w:rsidR="00E1495E" w:rsidRPr="00E1495E" w:rsidRDefault="00E1495E" w:rsidP="00E1495E">
      <w:r w:rsidRPr="00E1495E">
        <w:t>Epoch 156/200 | Loss: 0.7122</w:t>
      </w:r>
    </w:p>
    <w:p w14:paraId="15086D55" w14:textId="77777777" w:rsidR="00E1495E" w:rsidRPr="00E1495E" w:rsidRDefault="00E1495E" w:rsidP="00E1495E">
      <w:r w:rsidRPr="00E1495E">
        <w:t>Epoch 157/200 | Loss: 0.7325</w:t>
      </w:r>
    </w:p>
    <w:p w14:paraId="7F57168A" w14:textId="77777777" w:rsidR="00E1495E" w:rsidRPr="00E1495E" w:rsidRDefault="00E1495E" w:rsidP="00E1495E">
      <w:r w:rsidRPr="00E1495E">
        <w:t>Epoch 158/200 | Loss: 0.7198</w:t>
      </w:r>
    </w:p>
    <w:p w14:paraId="4B08A2F8" w14:textId="77777777" w:rsidR="00E1495E" w:rsidRPr="00E1495E" w:rsidRDefault="00E1495E" w:rsidP="00E1495E">
      <w:r w:rsidRPr="00E1495E">
        <w:t>Epoch 159/200 | Loss: 0.7223</w:t>
      </w:r>
    </w:p>
    <w:p w14:paraId="2560E13B" w14:textId="77777777" w:rsidR="00E1495E" w:rsidRPr="00E1495E" w:rsidRDefault="00E1495E" w:rsidP="00E1495E">
      <w:r w:rsidRPr="00E1495E">
        <w:t>Epoch 160/200 | Loss: 0.7052</w:t>
      </w:r>
    </w:p>
    <w:p w14:paraId="10AD65CF" w14:textId="77777777" w:rsidR="00E1495E" w:rsidRPr="00E1495E" w:rsidRDefault="00E1495E" w:rsidP="00E1495E">
      <w:r w:rsidRPr="00E1495E">
        <w:t>Epoch 161/200 | Loss: 0.7051</w:t>
      </w:r>
    </w:p>
    <w:p w14:paraId="672773B7" w14:textId="77777777" w:rsidR="00E1495E" w:rsidRPr="00E1495E" w:rsidRDefault="00E1495E" w:rsidP="00E1495E">
      <w:r w:rsidRPr="00E1495E">
        <w:t>Epoch 162/200 | Loss: 0.7090</w:t>
      </w:r>
    </w:p>
    <w:p w14:paraId="6F8F1230" w14:textId="77777777" w:rsidR="00E1495E" w:rsidRPr="00E1495E" w:rsidRDefault="00E1495E" w:rsidP="00E1495E">
      <w:r w:rsidRPr="00E1495E">
        <w:t>Epoch 163/200 | Loss: 0.7779</w:t>
      </w:r>
    </w:p>
    <w:p w14:paraId="5EB9AC0E" w14:textId="77777777" w:rsidR="00E1495E" w:rsidRPr="00E1495E" w:rsidRDefault="00E1495E" w:rsidP="00E1495E">
      <w:r w:rsidRPr="00E1495E">
        <w:t>Epoch 164/200 | Loss: 0.7421</w:t>
      </w:r>
    </w:p>
    <w:p w14:paraId="140A6F3A" w14:textId="77777777" w:rsidR="00E1495E" w:rsidRPr="00E1495E" w:rsidRDefault="00E1495E" w:rsidP="00E1495E">
      <w:r w:rsidRPr="00E1495E">
        <w:t>Epoch 165/200 | Loss: 0.7028</w:t>
      </w:r>
    </w:p>
    <w:p w14:paraId="6F59CB40" w14:textId="77777777" w:rsidR="00E1495E" w:rsidRPr="00E1495E" w:rsidRDefault="00E1495E" w:rsidP="00E1495E">
      <w:r w:rsidRPr="00E1495E">
        <w:t>Epoch 166/200 | Loss: 0.6706</w:t>
      </w:r>
    </w:p>
    <w:p w14:paraId="62D74584" w14:textId="77777777" w:rsidR="00E1495E" w:rsidRPr="00E1495E" w:rsidRDefault="00E1495E" w:rsidP="00E1495E">
      <w:r w:rsidRPr="00E1495E">
        <w:t>Epoch 167/200 | Loss: 0.7952</w:t>
      </w:r>
    </w:p>
    <w:p w14:paraId="7792CF1D" w14:textId="77777777" w:rsidR="00E1495E" w:rsidRPr="00E1495E" w:rsidRDefault="00E1495E" w:rsidP="00E1495E">
      <w:r w:rsidRPr="00E1495E">
        <w:t>Epoch 168/200 | Loss: 0.7243</w:t>
      </w:r>
    </w:p>
    <w:p w14:paraId="56207688" w14:textId="77777777" w:rsidR="00E1495E" w:rsidRPr="00E1495E" w:rsidRDefault="00E1495E" w:rsidP="00E1495E">
      <w:r w:rsidRPr="00E1495E">
        <w:t>Epoch 169/200 | Loss: 0.7017</w:t>
      </w:r>
    </w:p>
    <w:p w14:paraId="367027EF" w14:textId="77777777" w:rsidR="00E1495E" w:rsidRPr="00E1495E" w:rsidRDefault="00E1495E" w:rsidP="00E1495E">
      <w:r w:rsidRPr="00E1495E">
        <w:t>Epoch 170/200 | Loss: 0.6632</w:t>
      </w:r>
    </w:p>
    <w:p w14:paraId="07B8BE37" w14:textId="77777777" w:rsidR="00E1495E" w:rsidRPr="00E1495E" w:rsidRDefault="00E1495E" w:rsidP="00E1495E">
      <w:r w:rsidRPr="00E1495E">
        <w:t>Epoch 171/200 | Loss: 0.7046</w:t>
      </w:r>
    </w:p>
    <w:p w14:paraId="5565F4E8" w14:textId="77777777" w:rsidR="00E1495E" w:rsidRPr="00E1495E" w:rsidRDefault="00E1495E" w:rsidP="00E1495E">
      <w:r w:rsidRPr="00E1495E">
        <w:t>Epoch 172/200 | Loss: 0.7006</w:t>
      </w:r>
    </w:p>
    <w:p w14:paraId="43715993" w14:textId="77777777" w:rsidR="00E1495E" w:rsidRPr="00E1495E" w:rsidRDefault="00E1495E" w:rsidP="00E1495E">
      <w:r w:rsidRPr="00E1495E">
        <w:t>Epoch 173/200 | Loss: 0.7025</w:t>
      </w:r>
    </w:p>
    <w:p w14:paraId="6E862874" w14:textId="77777777" w:rsidR="00E1495E" w:rsidRPr="00E1495E" w:rsidRDefault="00E1495E" w:rsidP="00E1495E">
      <w:r w:rsidRPr="00E1495E">
        <w:t>Epoch 174/200 | Loss: 0.7200</w:t>
      </w:r>
    </w:p>
    <w:p w14:paraId="2BCAD1FE" w14:textId="77777777" w:rsidR="00E1495E" w:rsidRPr="00E1495E" w:rsidRDefault="00E1495E" w:rsidP="00E1495E">
      <w:r w:rsidRPr="00E1495E">
        <w:t>Epoch 175/200 | Loss: 0.7113</w:t>
      </w:r>
    </w:p>
    <w:p w14:paraId="1EE6CDD3" w14:textId="77777777" w:rsidR="00E1495E" w:rsidRPr="00E1495E" w:rsidRDefault="00E1495E" w:rsidP="00E1495E">
      <w:r w:rsidRPr="00E1495E">
        <w:t>Epoch 176/200 | Loss: 0.6857</w:t>
      </w:r>
    </w:p>
    <w:p w14:paraId="1772D53F" w14:textId="77777777" w:rsidR="00E1495E" w:rsidRPr="00E1495E" w:rsidRDefault="00E1495E" w:rsidP="00E1495E">
      <w:r w:rsidRPr="00E1495E">
        <w:t>Epoch 177/200 | Loss: 0.7265</w:t>
      </w:r>
    </w:p>
    <w:p w14:paraId="2B6B9134" w14:textId="77777777" w:rsidR="00E1495E" w:rsidRPr="00E1495E" w:rsidRDefault="00E1495E" w:rsidP="00E1495E">
      <w:r w:rsidRPr="00E1495E">
        <w:t>Epoch 178/200 | Loss: 0.7378</w:t>
      </w:r>
    </w:p>
    <w:p w14:paraId="58AE3E06" w14:textId="77777777" w:rsidR="00E1495E" w:rsidRPr="00E1495E" w:rsidRDefault="00E1495E" w:rsidP="00E1495E">
      <w:r w:rsidRPr="00E1495E">
        <w:t>Epoch 179/200 | Loss: 0.6793</w:t>
      </w:r>
    </w:p>
    <w:p w14:paraId="2F8E469F" w14:textId="77777777" w:rsidR="00E1495E" w:rsidRPr="00E1495E" w:rsidRDefault="00E1495E" w:rsidP="00E1495E">
      <w:r w:rsidRPr="00E1495E">
        <w:lastRenderedPageBreak/>
        <w:t>Epoch 180/200 | Loss: 0.6744</w:t>
      </w:r>
    </w:p>
    <w:p w14:paraId="0037FE75" w14:textId="77777777" w:rsidR="00E1495E" w:rsidRPr="00E1495E" w:rsidRDefault="00E1495E" w:rsidP="00E1495E">
      <w:r w:rsidRPr="00E1495E">
        <w:t>Epoch 181/200 | Loss: 0.7469</w:t>
      </w:r>
    </w:p>
    <w:p w14:paraId="7F2986EC" w14:textId="77777777" w:rsidR="00E1495E" w:rsidRPr="00E1495E" w:rsidRDefault="00E1495E" w:rsidP="00E1495E">
      <w:r w:rsidRPr="00E1495E">
        <w:t>Epoch 182/200 | Loss: 0.7965</w:t>
      </w:r>
    </w:p>
    <w:p w14:paraId="772A0351" w14:textId="77777777" w:rsidR="00E1495E" w:rsidRPr="00E1495E" w:rsidRDefault="00E1495E" w:rsidP="00E1495E">
      <w:r w:rsidRPr="00E1495E">
        <w:t>Epoch 183/200 | Loss: 0.7254</w:t>
      </w:r>
    </w:p>
    <w:p w14:paraId="21CE451F" w14:textId="77777777" w:rsidR="00E1495E" w:rsidRPr="00E1495E" w:rsidRDefault="00E1495E" w:rsidP="00E1495E">
      <w:r w:rsidRPr="00E1495E">
        <w:t>Epoch 184/200 | Loss: 0.8001</w:t>
      </w:r>
    </w:p>
    <w:p w14:paraId="013E7222" w14:textId="77777777" w:rsidR="00E1495E" w:rsidRPr="00E1495E" w:rsidRDefault="00E1495E" w:rsidP="00E1495E">
      <w:r w:rsidRPr="00E1495E">
        <w:t>Epoch 185/200 | Loss: 0.7568</w:t>
      </w:r>
    </w:p>
    <w:p w14:paraId="53AD3AD9" w14:textId="77777777" w:rsidR="00E1495E" w:rsidRPr="00E1495E" w:rsidRDefault="00E1495E" w:rsidP="00E1495E">
      <w:r w:rsidRPr="00E1495E">
        <w:t>Epoch 186/200 | Loss: 0.7376</w:t>
      </w:r>
    </w:p>
    <w:p w14:paraId="37B76F06" w14:textId="77777777" w:rsidR="00E1495E" w:rsidRPr="00E1495E" w:rsidRDefault="00E1495E" w:rsidP="00E1495E">
      <w:r w:rsidRPr="00E1495E">
        <w:t>Epoch 187/200 | Loss: 0.6786</w:t>
      </w:r>
    </w:p>
    <w:p w14:paraId="132B1678" w14:textId="77777777" w:rsidR="00E1495E" w:rsidRPr="00E1495E" w:rsidRDefault="00E1495E" w:rsidP="00E1495E">
      <w:r w:rsidRPr="00E1495E">
        <w:t>Epoch 188/200 | Loss: 0.6748</w:t>
      </w:r>
    </w:p>
    <w:p w14:paraId="7709B289" w14:textId="77777777" w:rsidR="00E1495E" w:rsidRPr="00E1495E" w:rsidRDefault="00E1495E" w:rsidP="00E1495E">
      <w:r w:rsidRPr="00E1495E">
        <w:t>Epoch 189/200 | Loss: 0.7196</w:t>
      </w:r>
    </w:p>
    <w:p w14:paraId="4A1333C5" w14:textId="77777777" w:rsidR="00E1495E" w:rsidRPr="00E1495E" w:rsidRDefault="00E1495E" w:rsidP="00E1495E">
      <w:r w:rsidRPr="00E1495E">
        <w:t>Epoch 190/200 | Loss: 0.7316</w:t>
      </w:r>
    </w:p>
    <w:p w14:paraId="5DB5EC19" w14:textId="77777777" w:rsidR="00E1495E" w:rsidRPr="00E1495E" w:rsidRDefault="00E1495E" w:rsidP="00E1495E">
      <w:r w:rsidRPr="00E1495E">
        <w:t>Epoch 191/200 | Loss: 0.6844</w:t>
      </w:r>
    </w:p>
    <w:p w14:paraId="272F6BA0" w14:textId="77777777" w:rsidR="00E1495E" w:rsidRPr="00E1495E" w:rsidRDefault="00E1495E" w:rsidP="00E1495E">
      <w:r w:rsidRPr="00E1495E">
        <w:t>Epoch 192/200 | Loss: 0.7242</w:t>
      </w:r>
    </w:p>
    <w:p w14:paraId="6140AC38" w14:textId="77777777" w:rsidR="00E1495E" w:rsidRPr="00E1495E" w:rsidRDefault="00E1495E" w:rsidP="00E1495E">
      <w:r w:rsidRPr="00E1495E">
        <w:t>Epoch 193/200 | Loss: 0.7251</w:t>
      </w:r>
    </w:p>
    <w:p w14:paraId="091BCB0C" w14:textId="77777777" w:rsidR="00E1495E" w:rsidRPr="00E1495E" w:rsidRDefault="00E1495E" w:rsidP="00E1495E">
      <w:r w:rsidRPr="00E1495E">
        <w:t>Epoch 194/200 | Loss: 0.7489</w:t>
      </w:r>
    </w:p>
    <w:p w14:paraId="0A4931A7" w14:textId="77777777" w:rsidR="00E1495E" w:rsidRPr="00E1495E" w:rsidRDefault="00E1495E" w:rsidP="00E1495E">
      <w:r w:rsidRPr="00E1495E">
        <w:t>Epoch 195/200 | Loss: 0.7215</w:t>
      </w:r>
    </w:p>
    <w:p w14:paraId="3502802D" w14:textId="77777777" w:rsidR="00E1495E" w:rsidRPr="00E1495E" w:rsidRDefault="00E1495E" w:rsidP="00E1495E">
      <w:r w:rsidRPr="00E1495E">
        <w:t>Epoch 196/200 | Loss: 0.7125</w:t>
      </w:r>
    </w:p>
    <w:p w14:paraId="3BFC1424" w14:textId="77777777" w:rsidR="00E1495E" w:rsidRPr="00E1495E" w:rsidRDefault="00E1495E" w:rsidP="00E1495E">
      <w:r w:rsidRPr="00E1495E">
        <w:t>Epoch 197/200 | Loss: 0.7145</w:t>
      </w:r>
    </w:p>
    <w:p w14:paraId="509D8218" w14:textId="77777777" w:rsidR="00E1495E" w:rsidRPr="00E1495E" w:rsidRDefault="00E1495E" w:rsidP="00E1495E">
      <w:r w:rsidRPr="00E1495E">
        <w:t>Epoch 198/200 | Loss: 0.6515</w:t>
      </w:r>
    </w:p>
    <w:p w14:paraId="4594A477" w14:textId="77777777" w:rsidR="00E1495E" w:rsidRPr="00E1495E" w:rsidRDefault="00E1495E" w:rsidP="00E1495E">
      <w:r w:rsidRPr="00E1495E">
        <w:t>Epoch 199/200 | Loss: 0.7149</w:t>
      </w:r>
    </w:p>
    <w:p w14:paraId="72764996" w14:textId="77777777" w:rsidR="00E1495E" w:rsidRPr="00E1495E" w:rsidRDefault="00E1495E" w:rsidP="00E1495E">
      <w:r w:rsidRPr="00E1495E">
        <w:t>Epoch 200/200 | Loss: 0.6736</w:t>
      </w:r>
    </w:p>
    <w:p w14:paraId="3EF1EFF6" w14:textId="77777777" w:rsidR="00E1495E" w:rsidRPr="00E1495E" w:rsidRDefault="00E1495E" w:rsidP="00E1495E">
      <w:r w:rsidRPr="00E1495E">
        <w:drawing>
          <wp:inline distT="0" distB="0" distL="0" distR="0" wp14:anchorId="3B3F7F05" wp14:editId="53B3FF46">
            <wp:extent cx="5731510" cy="2407285"/>
            <wp:effectExtent l="0" t="0" r="2540" b="0"/>
            <wp:docPr id="1920547423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F7C91" w14:textId="77777777" w:rsidR="00E1495E" w:rsidRPr="00E1495E" w:rsidRDefault="00E1495E" w:rsidP="00E1495E">
      <w:r w:rsidRPr="00E1495E">
        <w:lastRenderedPageBreak/>
        <w:drawing>
          <wp:inline distT="0" distB="0" distL="0" distR="0" wp14:anchorId="0DF8BE4F" wp14:editId="27CAF543">
            <wp:extent cx="5731510" cy="2446020"/>
            <wp:effectExtent l="0" t="0" r="2540" b="0"/>
            <wp:docPr id="497720586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BC77" w14:textId="77777777" w:rsidR="00E1495E" w:rsidRPr="00E1495E" w:rsidRDefault="00E1495E" w:rsidP="00E1495E">
      <w:r w:rsidRPr="00E1495E">
        <w:drawing>
          <wp:inline distT="0" distB="0" distL="0" distR="0" wp14:anchorId="1AA987DC" wp14:editId="79A65BCF">
            <wp:extent cx="5731510" cy="2171700"/>
            <wp:effectExtent l="0" t="0" r="2540" b="0"/>
            <wp:docPr id="1084941858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102F8" w14:textId="77777777" w:rsidR="00E1495E" w:rsidRPr="00E1495E" w:rsidRDefault="00E1495E" w:rsidP="00E1495E">
      <w:r w:rsidRPr="00E1495E">
        <w:t>Split 4 Accuracy: 0.4762</w:t>
      </w:r>
    </w:p>
    <w:p w14:paraId="398BD29D" w14:textId="4D940596" w:rsidR="00C31818" w:rsidRPr="00C31818" w:rsidRDefault="00C31818" w:rsidP="00C31818">
      <w:r w:rsidRPr="00C31818">
        <w:rPr>
          <w:noProof/>
        </w:rPr>
        <w:lastRenderedPageBreak/>
        <w:drawing>
          <wp:inline distT="0" distB="0" distL="0" distR="0" wp14:anchorId="16DB812B" wp14:editId="5D883632">
            <wp:extent cx="4770120" cy="4145280"/>
            <wp:effectExtent l="0" t="0" r="0" b="7620"/>
            <wp:docPr id="737327970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BA7E1" w14:textId="69F28A20" w:rsidR="00C31818" w:rsidRPr="00C31818" w:rsidRDefault="00C31818" w:rsidP="00C31818">
      <w:r w:rsidRPr="00C31818">
        <w:rPr>
          <w:noProof/>
        </w:rPr>
        <w:drawing>
          <wp:inline distT="0" distB="0" distL="0" distR="0" wp14:anchorId="7DF7058A" wp14:editId="0E623E09">
            <wp:extent cx="5181600" cy="4145280"/>
            <wp:effectExtent l="0" t="0" r="0" b="7620"/>
            <wp:docPr id="626860496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2A38" w14:textId="77777777" w:rsidR="00C31818" w:rsidRPr="00C31818" w:rsidRDefault="00C31818" w:rsidP="00C31818"/>
    <w:p w14:paraId="5ED48B1F" w14:textId="77777777" w:rsidR="00C31818" w:rsidRPr="00C31818" w:rsidRDefault="00C31818" w:rsidP="00C31818">
      <w:r w:rsidRPr="00C31818">
        <w:t>=== ENV1 Split 5/5 ===</w:t>
      </w:r>
    </w:p>
    <w:p w14:paraId="1AEA09F1" w14:textId="77777777" w:rsidR="00C31818" w:rsidRPr="00C31818" w:rsidRDefault="00C31818" w:rsidP="00C31818">
      <w:r w:rsidRPr="00C31818">
        <w:t>After oversampling, class counts: Counter({1: 44, 0: 44})</w:t>
      </w:r>
    </w:p>
    <w:p w14:paraId="1F8C28B0" w14:textId="77777777" w:rsidR="00C31818" w:rsidRPr="00C31818" w:rsidRDefault="00C31818" w:rsidP="00C31818">
      <w:hyperlink r:id="rId173" w:anchor="line=25" w:history="1">
        <w:r w:rsidRPr="00C31818">
          <w:rPr>
            <w:rStyle w:val="Hyperlink"/>
          </w:rPr>
          <w:t>C:\Users\sansk\miniconda3\Lib\site-packages\torch_geometric\deprecation.py:26</w:t>
        </w:r>
      </w:hyperlink>
      <w:r w:rsidRPr="00C31818">
        <w:t>: UserWarning: 'data.DataLoader' is deprecated, use 'loader.DataLoader' instead</w:t>
      </w:r>
    </w:p>
    <w:p w14:paraId="5F019C03" w14:textId="77777777" w:rsidR="00C31818" w:rsidRPr="00C31818" w:rsidRDefault="00C31818" w:rsidP="00C31818">
      <w:r w:rsidRPr="00C31818">
        <w:t xml:space="preserve">  warnings.warn(out)</w:t>
      </w:r>
    </w:p>
    <w:p w14:paraId="5BCB0225" w14:textId="77777777" w:rsidR="00C31818" w:rsidRPr="00C31818" w:rsidRDefault="00C31818" w:rsidP="00C31818">
      <w:r w:rsidRPr="00C31818">
        <w:t>Epoch 1/100 | Loss: 0.7388</w:t>
      </w:r>
    </w:p>
    <w:p w14:paraId="161E243B" w14:textId="77777777" w:rsidR="00C31818" w:rsidRPr="00C31818" w:rsidRDefault="00C31818" w:rsidP="00C31818">
      <w:r w:rsidRPr="00C31818">
        <w:t>Epoch 2/100 | Loss: 0.7233</w:t>
      </w:r>
    </w:p>
    <w:p w14:paraId="1D60964C" w14:textId="77777777" w:rsidR="00C31818" w:rsidRPr="00C31818" w:rsidRDefault="00C31818" w:rsidP="00C31818">
      <w:r w:rsidRPr="00C31818">
        <w:t>Epoch 3/100 | Loss: 0.6744</w:t>
      </w:r>
    </w:p>
    <w:p w14:paraId="1D729131" w14:textId="77777777" w:rsidR="00C31818" w:rsidRPr="00C31818" w:rsidRDefault="00C31818" w:rsidP="00C31818">
      <w:r w:rsidRPr="00C31818">
        <w:t>Epoch 4/100 | Loss: 0.7382</w:t>
      </w:r>
    </w:p>
    <w:p w14:paraId="4F38C563" w14:textId="77777777" w:rsidR="00C31818" w:rsidRPr="00C31818" w:rsidRDefault="00C31818" w:rsidP="00C31818">
      <w:r w:rsidRPr="00C31818">
        <w:t>Epoch 5/100 | Loss: 0.7333</w:t>
      </w:r>
    </w:p>
    <w:p w14:paraId="4FF956D5" w14:textId="77777777" w:rsidR="00C31818" w:rsidRPr="00C31818" w:rsidRDefault="00C31818" w:rsidP="00C31818">
      <w:r w:rsidRPr="00C31818">
        <w:t>Epoch 6/100 | Loss: 0.7450</w:t>
      </w:r>
    </w:p>
    <w:p w14:paraId="2B850A7D" w14:textId="77777777" w:rsidR="00C31818" w:rsidRPr="00C31818" w:rsidRDefault="00C31818" w:rsidP="00C31818">
      <w:r w:rsidRPr="00C31818">
        <w:t>Epoch 7/100 | Loss: 0.7314</w:t>
      </w:r>
    </w:p>
    <w:p w14:paraId="29F02079" w14:textId="77777777" w:rsidR="00C31818" w:rsidRPr="00C31818" w:rsidRDefault="00C31818" w:rsidP="00C31818">
      <w:r w:rsidRPr="00C31818">
        <w:t>Epoch 8/100 | Loss: 0.6716</w:t>
      </w:r>
    </w:p>
    <w:p w14:paraId="7C1A8B3C" w14:textId="77777777" w:rsidR="00C31818" w:rsidRPr="00C31818" w:rsidRDefault="00C31818" w:rsidP="00C31818">
      <w:r w:rsidRPr="00C31818">
        <w:t>Epoch 9/100 | Loss: 0.6475</w:t>
      </w:r>
    </w:p>
    <w:p w14:paraId="215C6F5D" w14:textId="77777777" w:rsidR="00C31818" w:rsidRPr="00C31818" w:rsidRDefault="00C31818" w:rsidP="00C31818">
      <w:r w:rsidRPr="00C31818">
        <w:t>Epoch 10/100 | Loss: 0.6809</w:t>
      </w:r>
    </w:p>
    <w:p w14:paraId="72291248" w14:textId="77777777" w:rsidR="00C31818" w:rsidRPr="00C31818" w:rsidRDefault="00C31818" w:rsidP="00C31818">
      <w:r w:rsidRPr="00C31818">
        <w:t>Epoch 11/100 | Loss: 0.6802</w:t>
      </w:r>
    </w:p>
    <w:p w14:paraId="2CAF49A5" w14:textId="77777777" w:rsidR="00C31818" w:rsidRPr="00C31818" w:rsidRDefault="00C31818" w:rsidP="00C31818">
      <w:r w:rsidRPr="00C31818">
        <w:t>Epoch 12/100 | Loss: 0.6762</w:t>
      </w:r>
    </w:p>
    <w:p w14:paraId="5BA91196" w14:textId="77777777" w:rsidR="00C31818" w:rsidRPr="00C31818" w:rsidRDefault="00C31818" w:rsidP="00C31818">
      <w:r w:rsidRPr="00C31818">
        <w:t>Epoch 13/100 | Loss: 0.6562</w:t>
      </w:r>
    </w:p>
    <w:p w14:paraId="00148EBF" w14:textId="77777777" w:rsidR="00C31818" w:rsidRPr="00C31818" w:rsidRDefault="00C31818" w:rsidP="00C31818">
      <w:r w:rsidRPr="00C31818">
        <w:t>Epoch 14/100 | Loss: 0.6554</w:t>
      </w:r>
    </w:p>
    <w:p w14:paraId="2FB4F467" w14:textId="77777777" w:rsidR="00C31818" w:rsidRPr="00C31818" w:rsidRDefault="00C31818" w:rsidP="00C31818">
      <w:r w:rsidRPr="00C31818">
        <w:t>Epoch 15/100 | Loss: 0.6422</w:t>
      </w:r>
    </w:p>
    <w:p w14:paraId="4C10E40B" w14:textId="77777777" w:rsidR="00C31818" w:rsidRPr="00C31818" w:rsidRDefault="00C31818" w:rsidP="00C31818">
      <w:r w:rsidRPr="00C31818">
        <w:t>Epoch 16/100 | Loss: 0.7024</w:t>
      </w:r>
    </w:p>
    <w:p w14:paraId="3F094C31" w14:textId="77777777" w:rsidR="00C31818" w:rsidRPr="00C31818" w:rsidRDefault="00C31818" w:rsidP="00C31818">
      <w:r w:rsidRPr="00C31818">
        <w:t>Epoch 17/100 | Loss: 0.6565</w:t>
      </w:r>
    </w:p>
    <w:p w14:paraId="62BCD79A" w14:textId="77777777" w:rsidR="00C31818" w:rsidRPr="00C31818" w:rsidRDefault="00C31818" w:rsidP="00C31818">
      <w:r w:rsidRPr="00C31818">
        <w:t>Epoch 18/100 | Loss: 0.6751</w:t>
      </w:r>
    </w:p>
    <w:p w14:paraId="01A82D0E" w14:textId="77777777" w:rsidR="00C31818" w:rsidRPr="00C31818" w:rsidRDefault="00C31818" w:rsidP="00C31818">
      <w:r w:rsidRPr="00C31818">
        <w:t>Epoch 19/100 | Loss: 0.6771</w:t>
      </w:r>
    </w:p>
    <w:p w14:paraId="2BD51A19" w14:textId="77777777" w:rsidR="00C31818" w:rsidRPr="00C31818" w:rsidRDefault="00C31818" w:rsidP="00C31818">
      <w:r w:rsidRPr="00C31818">
        <w:t>Epoch 20/100 | Loss: 0.7081</w:t>
      </w:r>
    </w:p>
    <w:p w14:paraId="29570AC6" w14:textId="77777777" w:rsidR="00C31818" w:rsidRPr="00C31818" w:rsidRDefault="00C31818" w:rsidP="00C31818">
      <w:r w:rsidRPr="00C31818">
        <w:t>Epoch 21/100 | Loss: 0.7106</w:t>
      </w:r>
    </w:p>
    <w:p w14:paraId="0B451D2B" w14:textId="77777777" w:rsidR="00C31818" w:rsidRPr="00C31818" w:rsidRDefault="00C31818" w:rsidP="00C31818">
      <w:r w:rsidRPr="00C31818">
        <w:t>Epoch 22/100 | Loss: 0.6621</w:t>
      </w:r>
    </w:p>
    <w:p w14:paraId="757CC489" w14:textId="77777777" w:rsidR="00C31818" w:rsidRPr="00C31818" w:rsidRDefault="00C31818" w:rsidP="00C31818">
      <w:r w:rsidRPr="00C31818">
        <w:t>Epoch 23/100 | Loss: 0.6611</w:t>
      </w:r>
    </w:p>
    <w:p w14:paraId="4E8CB005" w14:textId="77777777" w:rsidR="00C31818" w:rsidRPr="00C31818" w:rsidRDefault="00C31818" w:rsidP="00C31818">
      <w:r w:rsidRPr="00C31818">
        <w:t>Epoch 24/100 | Loss: 0.6274</w:t>
      </w:r>
    </w:p>
    <w:p w14:paraId="064995CC" w14:textId="77777777" w:rsidR="00C31818" w:rsidRPr="00C31818" w:rsidRDefault="00C31818" w:rsidP="00C31818">
      <w:r w:rsidRPr="00C31818">
        <w:t>Epoch 25/100 | Loss: 0.6450</w:t>
      </w:r>
    </w:p>
    <w:p w14:paraId="50046EC0" w14:textId="77777777" w:rsidR="00C31818" w:rsidRPr="00C31818" w:rsidRDefault="00C31818" w:rsidP="00C31818">
      <w:r w:rsidRPr="00C31818">
        <w:t>Epoch 26/100 | Loss: 0.6484</w:t>
      </w:r>
    </w:p>
    <w:p w14:paraId="5519AC11" w14:textId="77777777" w:rsidR="00C31818" w:rsidRPr="00C31818" w:rsidRDefault="00C31818" w:rsidP="00C31818">
      <w:r w:rsidRPr="00C31818">
        <w:t>Epoch 27/100 | Loss: 0.7186</w:t>
      </w:r>
    </w:p>
    <w:p w14:paraId="54EAECBB" w14:textId="77777777" w:rsidR="00C31818" w:rsidRPr="00C31818" w:rsidRDefault="00C31818" w:rsidP="00C31818">
      <w:r w:rsidRPr="00C31818">
        <w:t>Epoch 28/100 | Loss: 0.6242</w:t>
      </w:r>
    </w:p>
    <w:p w14:paraId="538892A1" w14:textId="77777777" w:rsidR="00C31818" w:rsidRPr="00C31818" w:rsidRDefault="00C31818" w:rsidP="00C31818">
      <w:r w:rsidRPr="00C31818">
        <w:t>Epoch 29/100 | Loss: 0.6961</w:t>
      </w:r>
    </w:p>
    <w:p w14:paraId="396E1C61" w14:textId="77777777" w:rsidR="00C31818" w:rsidRPr="00C31818" w:rsidRDefault="00C31818" w:rsidP="00C31818">
      <w:r w:rsidRPr="00C31818">
        <w:t>Epoch 30/100 | Loss: 0.7285</w:t>
      </w:r>
    </w:p>
    <w:p w14:paraId="504392AC" w14:textId="77777777" w:rsidR="00C31818" w:rsidRPr="00C31818" w:rsidRDefault="00C31818" w:rsidP="00C31818">
      <w:r w:rsidRPr="00C31818">
        <w:t>Epoch 31/100 | Loss: 0.6139</w:t>
      </w:r>
    </w:p>
    <w:p w14:paraId="4B5EBDBB" w14:textId="77777777" w:rsidR="00C31818" w:rsidRPr="00C31818" w:rsidRDefault="00C31818" w:rsidP="00C31818">
      <w:r w:rsidRPr="00C31818">
        <w:t>Epoch 32/100 | Loss: 0.6499</w:t>
      </w:r>
    </w:p>
    <w:p w14:paraId="0CA18255" w14:textId="77777777" w:rsidR="00C31818" w:rsidRPr="00C31818" w:rsidRDefault="00C31818" w:rsidP="00C31818">
      <w:r w:rsidRPr="00C31818">
        <w:t>Epoch 33/100 | Loss: 0.6603</w:t>
      </w:r>
    </w:p>
    <w:p w14:paraId="2B11B0BA" w14:textId="77777777" w:rsidR="00C31818" w:rsidRPr="00C31818" w:rsidRDefault="00C31818" w:rsidP="00C31818">
      <w:r w:rsidRPr="00C31818">
        <w:t>Epoch 34/100 | Loss: 0.6640</w:t>
      </w:r>
    </w:p>
    <w:p w14:paraId="60B58BBC" w14:textId="77777777" w:rsidR="00C31818" w:rsidRPr="00C31818" w:rsidRDefault="00C31818" w:rsidP="00C31818">
      <w:r w:rsidRPr="00C31818">
        <w:t>Epoch 35/100 | Loss: 0.6508</w:t>
      </w:r>
    </w:p>
    <w:p w14:paraId="2FBEA608" w14:textId="77777777" w:rsidR="00C31818" w:rsidRPr="00C31818" w:rsidRDefault="00C31818" w:rsidP="00C31818">
      <w:r w:rsidRPr="00C31818">
        <w:t>Epoch 36/100 | Loss: 0.6445</w:t>
      </w:r>
    </w:p>
    <w:p w14:paraId="3FF4489D" w14:textId="77777777" w:rsidR="00C31818" w:rsidRPr="00C31818" w:rsidRDefault="00C31818" w:rsidP="00C31818">
      <w:r w:rsidRPr="00C31818">
        <w:t>Epoch 37/100 | Loss: 0.6255</w:t>
      </w:r>
    </w:p>
    <w:p w14:paraId="1992825C" w14:textId="77777777" w:rsidR="00C31818" w:rsidRPr="00C31818" w:rsidRDefault="00C31818" w:rsidP="00C31818">
      <w:r w:rsidRPr="00C31818">
        <w:t>Epoch 38/100 | Loss: 0.7185</w:t>
      </w:r>
    </w:p>
    <w:p w14:paraId="249FB64D" w14:textId="77777777" w:rsidR="00C31818" w:rsidRPr="00C31818" w:rsidRDefault="00C31818" w:rsidP="00C31818">
      <w:r w:rsidRPr="00C31818">
        <w:t>Epoch 39/100 | Loss: 0.6359</w:t>
      </w:r>
    </w:p>
    <w:p w14:paraId="1E216843" w14:textId="77777777" w:rsidR="00C31818" w:rsidRPr="00C31818" w:rsidRDefault="00C31818" w:rsidP="00C31818">
      <w:r w:rsidRPr="00C31818">
        <w:t>Epoch 40/100 | Loss: 0.6149</w:t>
      </w:r>
    </w:p>
    <w:p w14:paraId="02A9A657" w14:textId="77777777" w:rsidR="00C31818" w:rsidRPr="00C31818" w:rsidRDefault="00C31818" w:rsidP="00C31818">
      <w:r w:rsidRPr="00C31818">
        <w:t>Epoch 41/100 | Loss: 0.6096</w:t>
      </w:r>
    </w:p>
    <w:p w14:paraId="415EFC78" w14:textId="77777777" w:rsidR="00C31818" w:rsidRPr="00C31818" w:rsidRDefault="00C31818" w:rsidP="00C31818">
      <w:r w:rsidRPr="00C31818">
        <w:t>Epoch 42/100 | Loss: 0.6704</w:t>
      </w:r>
    </w:p>
    <w:p w14:paraId="74086F85" w14:textId="77777777" w:rsidR="00C31818" w:rsidRPr="00C31818" w:rsidRDefault="00C31818" w:rsidP="00C31818">
      <w:r w:rsidRPr="00C31818">
        <w:t>Epoch 43/100 | Loss: 0.7087</w:t>
      </w:r>
    </w:p>
    <w:p w14:paraId="02AB2FB1" w14:textId="77777777" w:rsidR="00C31818" w:rsidRPr="00C31818" w:rsidRDefault="00C31818" w:rsidP="00C31818">
      <w:r w:rsidRPr="00C31818">
        <w:t>Epoch 44/100 | Loss: 0.6316</w:t>
      </w:r>
    </w:p>
    <w:p w14:paraId="7C513BD7" w14:textId="77777777" w:rsidR="00C31818" w:rsidRPr="00C31818" w:rsidRDefault="00C31818" w:rsidP="00C31818">
      <w:r w:rsidRPr="00C31818">
        <w:t>Epoch 45/100 | Loss: 0.6443</w:t>
      </w:r>
    </w:p>
    <w:p w14:paraId="53719D32" w14:textId="77777777" w:rsidR="00C31818" w:rsidRPr="00C31818" w:rsidRDefault="00C31818" w:rsidP="00C31818">
      <w:r w:rsidRPr="00C31818">
        <w:t>Epoch 46/100 | Loss: 0.5924</w:t>
      </w:r>
    </w:p>
    <w:p w14:paraId="48A85BE8" w14:textId="77777777" w:rsidR="00C31818" w:rsidRPr="00C31818" w:rsidRDefault="00C31818" w:rsidP="00C31818">
      <w:r w:rsidRPr="00C31818">
        <w:t>Epoch 47/100 | Loss: 0.6610</w:t>
      </w:r>
    </w:p>
    <w:p w14:paraId="7DDABDD3" w14:textId="77777777" w:rsidR="00C31818" w:rsidRPr="00C31818" w:rsidRDefault="00C31818" w:rsidP="00C31818">
      <w:r w:rsidRPr="00C31818">
        <w:t>Epoch 48/100 | Loss: 0.6257</w:t>
      </w:r>
    </w:p>
    <w:p w14:paraId="4BB15318" w14:textId="77777777" w:rsidR="00C31818" w:rsidRPr="00C31818" w:rsidRDefault="00C31818" w:rsidP="00C31818">
      <w:r w:rsidRPr="00C31818">
        <w:t>Epoch 49/100 | Loss: 0.6413</w:t>
      </w:r>
    </w:p>
    <w:p w14:paraId="6CCD9AE7" w14:textId="77777777" w:rsidR="00C31818" w:rsidRPr="00C31818" w:rsidRDefault="00C31818" w:rsidP="00C31818">
      <w:r w:rsidRPr="00C31818">
        <w:t>Epoch 50/100 | Loss: 0.6392</w:t>
      </w:r>
    </w:p>
    <w:p w14:paraId="26BC924C" w14:textId="77777777" w:rsidR="00C31818" w:rsidRPr="00C31818" w:rsidRDefault="00C31818" w:rsidP="00C31818">
      <w:r w:rsidRPr="00C31818">
        <w:t>Epoch 51/100 | Loss: 0.5886</w:t>
      </w:r>
    </w:p>
    <w:p w14:paraId="2B45232F" w14:textId="77777777" w:rsidR="00C31818" w:rsidRPr="00C31818" w:rsidRDefault="00C31818" w:rsidP="00C31818">
      <w:r w:rsidRPr="00C31818">
        <w:t>Epoch 52/100 | Loss: 0.5736</w:t>
      </w:r>
    </w:p>
    <w:p w14:paraId="1663970C" w14:textId="77777777" w:rsidR="00C31818" w:rsidRPr="00C31818" w:rsidRDefault="00C31818" w:rsidP="00C31818">
      <w:r w:rsidRPr="00C31818">
        <w:t>Epoch 53/100 | Loss: 0.5819</w:t>
      </w:r>
    </w:p>
    <w:p w14:paraId="05A65A17" w14:textId="77777777" w:rsidR="00C31818" w:rsidRPr="00C31818" w:rsidRDefault="00C31818" w:rsidP="00C31818">
      <w:r w:rsidRPr="00C31818">
        <w:t>Epoch 54/100 | Loss: 0.5975</w:t>
      </w:r>
    </w:p>
    <w:p w14:paraId="59DAD6B5" w14:textId="77777777" w:rsidR="00C31818" w:rsidRPr="00C31818" w:rsidRDefault="00C31818" w:rsidP="00C31818">
      <w:r w:rsidRPr="00C31818">
        <w:t>Epoch 55/100 | Loss: 0.6227</w:t>
      </w:r>
    </w:p>
    <w:p w14:paraId="3B6BB9FE" w14:textId="77777777" w:rsidR="00C31818" w:rsidRPr="00C31818" w:rsidRDefault="00C31818" w:rsidP="00C31818">
      <w:r w:rsidRPr="00C31818">
        <w:t>Epoch 56/100 | Loss: 0.6081</w:t>
      </w:r>
    </w:p>
    <w:p w14:paraId="2ECB0FC1" w14:textId="77777777" w:rsidR="00C31818" w:rsidRPr="00C31818" w:rsidRDefault="00C31818" w:rsidP="00C31818">
      <w:r w:rsidRPr="00C31818">
        <w:t>Epoch 57/100 | Loss: 0.6694</w:t>
      </w:r>
    </w:p>
    <w:p w14:paraId="3F2827B8" w14:textId="77777777" w:rsidR="00C31818" w:rsidRPr="00C31818" w:rsidRDefault="00C31818" w:rsidP="00C31818">
      <w:r w:rsidRPr="00C31818">
        <w:t>Epoch 58/100 | Loss: 0.5877</w:t>
      </w:r>
    </w:p>
    <w:p w14:paraId="02889810" w14:textId="77777777" w:rsidR="00C31818" w:rsidRPr="00C31818" w:rsidRDefault="00C31818" w:rsidP="00C31818">
      <w:r w:rsidRPr="00C31818">
        <w:t>Epoch 59/100 | Loss: 0.6850</w:t>
      </w:r>
    </w:p>
    <w:p w14:paraId="4D3E4599" w14:textId="77777777" w:rsidR="00C31818" w:rsidRPr="00C31818" w:rsidRDefault="00C31818" w:rsidP="00C31818">
      <w:r w:rsidRPr="00C31818">
        <w:t>Epoch 60/100 | Loss: 0.6505</w:t>
      </w:r>
    </w:p>
    <w:p w14:paraId="6900E9BB" w14:textId="77777777" w:rsidR="00C31818" w:rsidRPr="00C31818" w:rsidRDefault="00C31818" w:rsidP="00C31818">
      <w:r w:rsidRPr="00C31818">
        <w:t>Epoch 61/100 | Loss: 0.5643</w:t>
      </w:r>
    </w:p>
    <w:p w14:paraId="63139208" w14:textId="77777777" w:rsidR="00C31818" w:rsidRPr="00C31818" w:rsidRDefault="00C31818" w:rsidP="00C31818">
      <w:r w:rsidRPr="00C31818">
        <w:t>Epoch 62/100 | Loss: 0.5976</w:t>
      </w:r>
    </w:p>
    <w:p w14:paraId="00D63AB7" w14:textId="77777777" w:rsidR="00C31818" w:rsidRPr="00C31818" w:rsidRDefault="00C31818" w:rsidP="00C31818">
      <w:r w:rsidRPr="00C31818">
        <w:t>Epoch 63/100 | Loss: 0.6488</w:t>
      </w:r>
    </w:p>
    <w:p w14:paraId="359730FC" w14:textId="77777777" w:rsidR="00C31818" w:rsidRPr="00C31818" w:rsidRDefault="00C31818" w:rsidP="00C31818">
      <w:r w:rsidRPr="00C31818">
        <w:t>Epoch 64/100 | Loss: 0.5986</w:t>
      </w:r>
    </w:p>
    <w:p w14:paraId="043EF75D" w14:textId="77777777" w:rsidR="00C31818" w:rsidRPr="00C31818" w:rsidRDefault="00C31818" w:rsidP="00C31818">
      <w:r w:rsidRPr="00C31818">
        <w:t>Epoch 65/100 | Loss: 0.6356</w:t>
      </w:r>
    </w:p>
    <w:p w14:paraId="7EA4521E" w14:textId="77777777" w:rsidR="00C31818" w:rsidRPr="00C31818" w:rsidRDefault="00C31818" w:rsidP="00C31818">
      <w:r w:rsidRPr="00C31818">
        <w:t>Epoch 66/100 | Loss: 0.5080</w:t>
      </w:r>
    </w:p>
    <w:p w14:paraId="00EF56F7" w14:textId="77777777" w:rsidR="00C31818" w:rsidRPr="00C31818" w:rsidRDefault="00C31818" w:rsidP="00C31818">
      <w:r w:rsidRPr="00C31818">
        <w:t>Epoch 67/100 | Loss: 0.5384</w:t>
      </w:r>
    </w:p>
    <w:p w14:paraId="78E80430" w14:textId="77777777" w:rsidR="00C31818" w:rsidRPr="00C31818" w:rsidRDefault="00C31818" w:rsidP="00C31818">
      <w:r w:rsidRPr="00C31818">
        <w:t>Epoch 68/100 | Loss: 0.5550</w:t>
      </w:r>
    </w:p>
    <w:p w14:paraId="77F5AA0F" w14:textId="77777777" w:rsidR="00C31818" w:rsidRPr="00C31818" w:rsidRDefault="00C31818" w:rsidP="00C31818">
      <w:r w:rsidRPr="00C31818">
        <w:t>Epoch 69/100 | Loss: 0.6190</w:t>
      </w:r>
    </w:p>
    <w:p w14:paraId="2689FA29" w14:textId="77777777" w:rsidR="00C31818" w:rsidRPr="00C31818" w:rsidRDefault="00C31818" w:rsidP="00C31818">
      <w:r w:rsidRPr="00C31818">
        <w:t>Epoch 70/100 | Loss: 0.5861</w:t>
      </w:r>
    </w:p>
    <w:p w14:paraId="164EC25A" w14:textId="77777777" w:rsidR="00C31818" w:rsidRPr="00C31818" w:rsidRDefault="00C31818" w:rsidP="00C31818">
      <w:r w:rsidRPr="00C31818">
        <w:t>Epoch 71/100 | Loss: 0.5526</w:t>
      </w:r>
    </w:p>
    <w:p w14:paraId="6682A6CC" w14:textId="77777777" w:rsidR="00C31818" w:rsidRPr="00C31818" w:rsidRDefault="00C31818" w:rsidP="00C31818">
      <w:r w:rsidRPr="00C31818">
        <w:t>Epoch 72/100 | Loss: 0.6384</w:t>
      </w:r>
    </w:p>
    <w:p w14:paraId="3D45D17A" w14:textId="77777777" w:rsidR="00C31818" w:rsidRPr="00C31818" w:rsidRDefault="00C31818" w:rsidP="00C31818">
      <w:r w:rsidRPr="00C31818">
        <w:t>Epoch 73/100 | Loss: 0.6122</w:t>
      </w:r>
    </w:p>
    <w:p w14:paraId="3A820857" w14:textId="77777777" w:rsidR="00C31818" w:rsidRPr="00C31818" w:rsidRDefault="00C31818" w:rsidP="00C31818">
      <w:r w:rsidRPr="00C31818">
        <w:t>Epoch 74/100 | Loss: 0.6354</w:t>
      </w:r>
    </w:p>
    <w:p w14:paraId="2986D556" w14:textId="77777777" w:rsidR="00C31818" w:rsidRPr="00C31818" w:rsidRDefault="00C31818" w:rsidP="00C31818">
      <w:r w:rsidRPr="00C31818">
        <w:t>Epoch 75/100 | Loss: 0.6205</w:t>
      </w:r>
    </w:p>
    <w:p w14:paraId="34B31504" w14:textId="77777777" w:rsidR="00C31818" w:rsidRPr="00C31818" w:rsidRDefault="00C31818" w:rsidP="00C31818">
      <w:r w:rsidRPr="00C31818">
        <w:t>Epoch 76/100 | Loss: 0.6228</w:t>
      </w:r>
    </w:p>
    <w:p w14:paraId="553A0CF3" w14:textId="77777777" w:rsidR="00C31818" w:rsidRPr="00C31818" w:rsidRDefault="00C31818" w:rsidP="00C31818">
      <w:r w:rsidRPr="00C31818">
        <w:t>Epoch 77/100 | Loss: 0.5413</w:t>
      </w:r>
    </w:p>
    <w:p w14:paraId="2F0F9F98" w14:textId="77777777" w:rsidR="00C31818" w:rsidRPr="00C31818" w:rsidRDefault="00C31818" w:rsidP="00C31818">
      <w:r w:rsidRPr="00C31818">
        <w:t>Epoch 78/100 | Loss: 0.6127</w:t>
      </w:r>
    </w:p>
    <w:p w14:paraId="056A517B" w14:textId="77777777" w:rsidR="00C31818" w:rsidRPr="00C31818" w:rsidRDefault="00C31818" w:rsidP="00C31818">
      <w:r w:rsidRPr="00C31818">
        <w:t>Epoch 79/100 | Loss: 0.6027</w:t>
      </w:r>
    </w:p>
    <w:p w14:paraId="5AC48531" w14:textId="77777777" w:rsidR="00C31818" w:rsidRPr="00C31818" w:rsidRDefault="00C31818" w:rsidP="00C31818">
      <w:r w:rsidRPr="00C31818">
        <w:t>Epoch 80/100 | Loss: 0.5794</w:t>
      </w:r>
    </w:p>
    <w:p w14:paraId="40369AC4" w14:textId="77777777" w:rsidR="00C31818" w:rsidRPr="00C31818" w:rsidRDefault="00C31818" w:rsidP="00C31818">
      <w:r w:rsidRPr="00C31818">
        <w:t>Epoch 81/100 | Loss: 0.6539</w:t>
      </w:r>
    </w:p>
    <w:p w14:paraId="09DC359C" w14:textId="77777777" w:rsidR="00C31818" w:rsidRPr="00C31818" w:rsidRDefault="00C31818" w:rsidP="00C31818">
      <w:r w:rsidRPr="00C31818">
        <w:t>Epoch 82/100 | Loss: 0.5466</w:t>
      </w:r>
    </w:p>
    <w:p w14:paraId="6001646E" w14:textId="77777777" w:rsidR="00C31818" w:rsidRPr="00C31818" w:rsidRDefault="00C31818" w:rsidP="00C31818">
      <w:r w:rsidRPr="00C31818">
        <w:t>Epoch 83/100 | Loss: 0.6297</w:t>
      </w:r>
    </w:p>
    <w:p w14:paraId="3076CA18" w14:textId="77777777" w:rsidR="00C31818" w:rsidRPr="00C31818" w:rsidRDefault="00C31818" w:rsidP="00C31818">
      <w:r w:rsidRPr="00C31818">
        <w:t>Epoch 84/100 | Loss: 0.6444</w:t>
      </w:r>
    </w:p>
    <w:p w14:paraId="5833D767" w14:textId="77777777" w:rsidR="00C31818" w:rsidRPr="00C31818" w:rsidRDefault="00C31818" w:rsidP="00C31818">
      <w:r w:rsidRPr="00C31818">
        <w:t>Epoch 85/100 | Loss: 0.5799</w:t>
      </w:r>
    </w:p>
    <w:p w14:paraId="57DB7EB5" w14:textId="77777777" w:rsidR="00C31818" w:rsidRPr="00C31818" w:rsidRDefault="00C31818" w:rsidP="00C31818">
      <w:r w:rsidRPr="00C31818">
        <w:t>Epoch 86/100 | Loss: 0.5917</w:t>
      </w:r>
    </w:p>
    <w:p w14:paraId="1A98BC00" w14:textId="77777777" w:rsidR="00C31818" w:rsidRPr="00C31818" w:rsidRDefault="00C31818" w:rsidP="00C31818">
      <w:r w:rsidRPr="00C31818">
        <w:t>Epoch 87/100 | Loss: 0.6037</w:t>
      </w:r>
    </w:p>
    <w:p w14:paraId="70710218" w14:textId="77777777" w:rsidR="00C31818" w:rsidRPr="00C31818" w:rsidRDefault="00C31818" w:rsidP="00C31818">
      <w:r w:rsidRPr="00C31818">
        <w:t>Epoch 88/100 | Loss: 0.5694</w:t>
      </w:r>
    </w:p>
    <w:p w14:paraId="3A6A5877" w14:textId="77777777" w:rsidR="00C31818" w:rsidRPr="00C31818" w:rsidRDefault="00C31818" w:rsidP="00C31818">
      <w:r w:rsidRPr="00C31818">
        <w:t>Epoch 89/100 | Loss: 0.5243</w:t>
      </w:r>
    </w:p>
    <w:p w14:paraId="1CD0AFEA" w14:textId="77777777" w:rsidR="00C31818" w:rsidRPr="00C31818" w:rsidRDefault="00C31818" w:rsidP="00C31818">
      <w:r w:rsidRPr="00C31818">
        <w:t>Epoch 90/100 | Loss: 0.5740</w:t>
      </w:r>
    </w:p>
    <w:p w14:paraId="0CF95FF4" w14:textId="77777777" w:rsidR="00C31818" w:rsidRPr="00C31818" w:rsidRDefault="00C31818" w:rsidP="00C31818">
      <w:r w:rsidRPr="00C31818">
        <w:t>Epoch 91/100 | Loss: 0.5714</w:t>
      </w:r>
    </w:p>
    <w:p w14:paraId="55E2D31B" w14:textId="77777777" w:rsidR="00C31818" w:rsidRPr="00C31818" w:rsidRDefault="00C31818" w:rsidP="00C31818">
      <w:r w:rsidRPr="00C31818">
        <w:t>Epoch 92/100 | Loss: 0.5944</w:t>
      </w:r>
    </w:p>
    <w:p w14:paraId="79C986E0" w14:textId="77777777" w:rsidR="00C31818" w:rsidRPr="00C31818" w:rsidRDefault="00C31818" w:rsidP="00C31818">
      <w:r w:rsidRPr="00C31818">
        <w:t>Epoch 93/100 | Loss: 0.6333</w:t>
      </w:r>
    </w:p>
    <w:p w14:paraId="434837EF" w14:textId="77777777" w:rsidR="00C31818" w:rsidRPr="00C31818" w:rsidRDefault="00C31818" w:rsidP="00C31818">
      <w:r w:rsidRPr="00C31818">
        <w:t>Epoch 94/100 | Loss: 0.6161</w:t>
      </w:r>
    </w:p>
    <w:p w14:paraId="4496AFB4" w14:textId="77777777" w:rsidR="00C31818" w:rsidRPr="00C31818" w:rsidRDefault="00C31818" w:rsidP="00C31818">
      <w:r w:rsidRPr="00C31818">
        <w:t>Epoch 95/100 | Loss: 0.5951</w:t>
      </w:r>
    </w:p>
    <w:p w14:paraId="63DF6B19" w14:textId="77777777" w:rsidR="00C31818" w:rsidRPr="00C31818" w:rsidRDefault="00C31818" w:rsidP="00C31818">
      <w:r w:rsidRPr="00C31818">
        <w:t>Epoch 96/100 | Loss: 0.6094</w:t>
      </w:r>
    </w:p>
    <w:p w14:paraId="0D1C8EB4" w14:textId="77777777" w:rsidR="00C31818" w:rsidRPr="00C31818" w:rsidRDefault="00C31818" w:rsidP="00C31818">
      <w:r w:rsidRPr="00C31818">
        <w:t>Epoch 97/100 | Loss: 0.5476</w:t>
      </w:r>
    </w:p>
    <w:p w14:paraId="1B9B4318" w14:textId="77777777" w:rsidR="00C31818" w:rsidRPr="00C31818" w:rsidRDefault="00C31818" w:rsidP="00C31818">
      <w:r w:rsidRPr="00C31818">
        <w:t>Epoch 98/100 | Loss: 0.5641</w:t>
      </w:r>
    </w:p>
    <w:p w14:paraId="2E69AFEF" w14:textId="77777777" w:rsidR="00C31818" w:rsidRPr="00C31818" w:rsidRDefault="00C31818" w:rsidP="00C31818">
      <w:r w:rsidRPr="00C31818">
        <w:t>Epoch 99/100 | Loss: 0.5611</w:t>
      </w:r>
    </w:p>
    <w:p w14:paraId="278F30DA" w14:textId="77777777" w:rsidR="00C31818" w:rsidRPr="00C31818" w:rsidRDefault="00C31818" w:rsidP="00C31818">
      <w:r w:rsidRPr="00C31818">
        <w:t>Epoch 100/100 | Loss: 0.5515</w:t>
      </w:r>
    </w:p>
    <w:p w14:paraId="3B51EA8C" w14:textId="77777777" w:rsidR="00C31818" w:rsidRPr="00C31818" w:rsidRDefault="00C31818" w:rsidP="00C31818">
      <w:r w:rsidRPr="00C31818">
        <w:t>Split 5 Accuracy: 0.4762</w:t>
      </w:r>
    </w:p>
    <w:p w14:paraId="509FBE0C" w14:textId="4787285E" w:rsidR="00C31818" w:rsidRPr="00C31818" w:rsidRDefault="00C31818" w:rsidP="00C31818">
      <w:r w:rsidRPr="00C31818">
        <w:rPr>
          <w:noProof/>
        </w:rPr>
        <w:drawing>
          <wp:inline distT="0" distB="0" distL="0" distR="0" wp14:anchorId="089C84CF" wp14:editId="1D25A066">
            <wp:extent cx="4853940" cy="4145280"/>
            <wp:effectExtent l="0" t="0" r="3810" b="7620"/>
            <wp:docPr id="154066079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AAD40" w14:textId="262DADF7" w:rsidR="00C31818" w:rsidRPr="00C31818" w:rsidRDefault="00C31818" w:rsidP="00C31818">
      <w:r w:rsidRPr="00C31818">
        <w:rPr>
          <w:noProof/>
        </w:rPr>
        <w:drawing>
          <wp:inline distT="0" distB="0" distL="0" distR="0" wp14:anchorId="779FAE78" wp14:editId="6A24F090">
            <wp:extent cx="5181600" cy="4145280"/>
            <wp:effectExtent l="0" t="0" r="0" b="7620"/>
            <wp:docPr id="1013572012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53064" w14:textId="77777777" w:rsidR="00C31818" w:rsidRPr="00C31818" w:rsidRDefault="00C31818" w:rsidP="00C31818"/>
    <w:p w14:paraId="657E3262" w14:textId="77777777" w:rsidR="00C31818" w:rsidRPr="00C31818" w:rsidRDefault="00C31818" w:rsidP="00C31818">
      <w:r w:rsidRPr="00C31818">
        <w:t>ENV1 plv Average Accuracy: 0.4532 ± 0.0514</w:t>
      </w:r>
    </w:p>
    <w:p w14:paraId="355FD370" w14:textId="3D857919" w:rsidR="00C31818" w:rsidRPr="00C31818" w:rsidRDefault="00C31818" w:rsidP="00C31818">
      <w:r w:rsidRPr="00C31818">
        <w:rPr>
          <w:noProof/>
        </w:rPr>
        <w:drawing>
          <wp:inline distT="0" distB="0" distL="0" distR="0" wp14:anchorId="43F5376A" wp14:editId="599829B9">
            <wp:extent cx="4853940" cy="4145280"/>
            <wp:effectExtent l="0" t="0" r="3810" b="7620"/>
            <wp:docPr id="179903465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F3080" w14:textId="44DD0EBE" w:rsidR="00C31818" w:rsidRPr="00C31818" w:rsidRDefault="00C31818" w:rsidP="00C31818">
      <w:r w:rsidRPr="00C31818">
        <w:rPr>
          <w:noProof/>
        </w:rPr>
        <w:drawing>
          <wp:inline distT="0" distB="0" distL="0" distR="0" wp14:anchorId="315BC73C" wp14:editId="59D7BF91">
            <wp:extent cx="5181600" cy="4145280"/>
            <wp:effectExtent l="0" t="0" r="0" b="7620"/>
            <wp:docPr id="1816498145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47CE8" w14:textId="77777777" w:rsidR="00C31818" w:rsidRPr="00C31818" w:rsidRDefault="00C31818" w:rsidP="00C31818"/>
    <w:p w14:paraId="57A8CB63" w14:textId="77777777" w:rsidR="00C31818" w:rsidRPr="00C31818" w:rsidRDefault="00C31818" w:rsidP="00C31818">
      <w:r w:rsidRPr="00C31818">
        <w:t>Loading ENV2 data...</w:t>
      </w:r>
    </w:p>
    <w:p w14:paraId="018F7F98" w14:textId="77777777" w:rsidR="00C31818" w:rsidRPr="00C31818" w:rsidRDefault="00C31818" w:rsidP="00C31818">
      <w:r w:rsidRPr="00C31818">
        <w:t>ENV2: Loaded 106 trials (Stay: 53, Leave: 53)</w:t>
      </w:r>
    </w:p>
    <w:p w14:paraId="791E8989" w14:textId="77777777" w:rsidR="00C31818" w:rsidRPr="00C31818" w:rsidRDefault="00C31818" w:rsidP="00C31818"/>
    <w:p w14:paraId="238F4A21" w14:textId="77777777" w:rsidR="00C31818" w:rsidRPr="00C31818" w:rsidRDefault="00C31818" w:rsidP="00C31818">
      <w:r w:rsidRPr="00C31818">
        <w:t>Running GNN with corr connectivity for ENV2...</w:t>
      </w:r>
    </w:p>
    <w:p w14:paraId="4B1B8EA8" w14:textId="77777777" w:rsidR="00C31818" w:rsidRPr="00C31818" w:rsidRDefault="00C31818" w:rsidP="00C31818"/>
    <w:p w14:paraId="7B3CA57C" w14:textId="77777777" w:rsidR="00C31818" w:rsidRPr="00C31818" w:rsidRDefault="00C31818" w:rsidP="00C31818">
      <w:r w:rsidRPr="00C31818">
        <w:t>==================================================</w:t>
      </w:r>
    </w:p>
    <w:p w14:paraId="60A579CF" w14:textId="77777777" w:rsidR="00C31818" w:rsidRPr="00C31818" w:rsidRDefault="00C31818" w:rsidP="00C31818">
      <w:r w:rsidRPr="00C31818">
        <w:t>Training GNN for ENV2 with corr connectivity</w:t>
      </w:r>
    </w:p>
    <w:p w14:paraId="473EEC77" w14:textId="77777777" w:rsidR="00C31818" w:rsidRPr="00C31818" w:rsidRDefault="00C31818" w:rsidP="00C31818">
      <w:r w:rsidRPr="00C31818">
        <w:t>==================================================</w:t>
      </w:r>
    </w:p>
    <w:p w14:paraId="54026B25" w14:textId="77777777" w:rsidR="00C31818" w:rsidRPr="00C31818" w:rsidRDefault="00C31818" w:rsidP="00C31818"/>
    <w:p w14:paraId="7BD54314" w14:textId="77777777" w:rsidR="00C31818" w:rsidRPr="00C31818" w:rsidRDefault="00C31818" w:rsidP="00C31818">
      <w:r w:rsidRPr="00C31818">
        <w:t>=== ENV2 Split 1/5 ===</w:t>
      </w:r>
    </w:p>
    <w:p w14:paraId="3F7B51E6" w14:textId="77777777" w:rsidR="00C31818" w:rsidRPr="00C31818" w:rsidRDefault="00C31818" w:rsidP="00C31818">
      <w:r w:rsidRPr="00C31818">
        <w:t>After oversampling, class counts: Counter({0: 43, 1: 43})</w:t>
      </w:r>
    </w:p>
    <w:p w14:paraId="7901B34D" w14:textId="77777777" w:rsidR="00C31818" w:rsidRPr="00C31818" w:rsidRDefault="00C31818" w:rsidP="00C31818">
      <w:hyperlink r:id="rId178" w:anchor="line=25" w:history="1">
        <w:r w:rsidRPr="00C31818">
          <w:rPr>
            <w:rStyle w:val="Hyperlink"/>
          </w:rPr>
          <w:t>C:\Users\sansk\miniconda3\Lib\site-packages\torch_geometric\deprecation.py:26</w:t>
        </w:r>
      </w:hyperlink>
      <w:r w:rsidRPr="00C31818">
        <w:t>: UserWarning: 'data.DataLoader' is deprecated, use 'loader.DataLoader' instead</w:t>
      </w:r>
    </w:p>
    <w:p w14:paraId="51488D81" w14:textId="77777777" w:rsidR="00C31818" w:rsidRPr="00C31818" w:rsidRDefault="00C31818" w:rsidP="00C31818">
      <w:r w:rsidRPr="00C31818">
        <w:t xml:space="preserve">  warnings.warn(out)</w:t>
      </w:r>
    </w:p>
    <w:p w14:paraId="67696381" w14:textId="77777777" w:rsidR="00C31818" w:rsidRPr="00C31818" w:rsidRDefault="00C31818" w:rsidP="00C31818">
      <w:r w:rsidRPr="00C31818">
        <w:t>Epoch 1/100 | Loss: 0.8097</w:t>
      </w:r>
    </w:p>
    <w:p w14:paraId="511B3D4E" w14:textId="77777777" w:rsidR="00C31818" w:rsidRPr="00C31818" w:rsidRDefault="00C31818" w:rsidP="00C31818">
      <w:r w:rsidRPr="00C31818">
        <w:t>Epoch 2/100 | Loss: 0.8524</w:t>
      </w:r>
    </w:p>
    <w:p w14:paraId="1D0BB354" w14:textId="77777777" w:rsidR="00C31818" w:rsidRPr="00C31818" w:rsidRDefault="00C31818" w:rsidP="00C31818">
      <w:r w:rsidRPr="00C31818">
        <w:t>Epoch 3/100 | Loss: 0.7660</w:t>
      </w:r>
    </w:p>
    <w:p w14:paraId="64EB56C2" w14:textId="77777777" w:rsidR="00C31818" w:rsidRPr="00C31818" w:rsidRDefault="00C31818" w:rsidP="00C31818">
      <w:r w:rsidRPr="00C31818">
        <w:t>Epoch 4/100 | Loss: 0.7691</w:t>
      </w:r>
    </w:p>
    <w:p w14:paraId="336C47FD" w14:textId="77777777" w:rsidR="00C31818" w:rsidRPr="00C31818" w:rsidRDefault="00C31818" w:rsidP="00C31818">
      <w:r w:rsidRPr="00C31818">
        <w:t>Epoch 5/100 | Loss: 0.7056</w:t>
      </w:r>
    </w:p>
    <w:p w14:paraId="5C1283E2" w14:textId="77777777" w:rsidR="00C31818" w:rsidRPr="00C31818" w:rsidRDefault="00C31818" w:rsidP="00C31818">
      <w:r w:rsidRPr="00C31818">
        <w:t>Epoch 6/100 | Loss: 0.6930</w:t>
      </w:r>
    </w:p>
    <w:p w14:paraId="4D5A602C" w14:textId="77777777" w:rsidR="00C31818" w:rsidRPr="00C31818" w:rsidRDefault="00C31818" w:rsidP="00C31818">
      <w:r w:rsidRPr="00C31818">
        <w:t>Epoch 7/100 | Loss: 0.7763</w:t>
      </w:r>
    </w:p>
    <w:p w14:paraId="1F28677B" w14:textId="77777777" w:rsidR="00C31818" w:rsidRPr="00C31818" w:rsidRDefault="00C31818" w:rsidP="00C31818">
      <w:r w:rsidRPr="00C31818">
        <w:t>Epoch 8/100 | Loss: 0.6863</w:t>
      </w:r>
    </w:p>
    <w:p w14:paraId="6C1697F2" w14:textId="77777777" w:rsidR="00C31818" w:rsidRPr="00C31818" w:rsidRDefault="00C31818" w:rsidP="00C31818">
      <w:r w:rsidRPr="00C31818">
        <w:t>Epoch 9/100 | Loss: 0.7003</w:t>
      </w:r>
    </w:p>
    <w:p w14:paraId="39D01CF2" w14:textId="77777777" w:rsidR="00C31818" w:rsidRPr="00C31818" w:rsidRDefault="00C31818" w:rsidP="00C31818">
      <w:r w:rsidRPr="00C31818">
        <w:t>Epoch 10/100 | Loss: 0.7422</w:t>
      </w:r>
    </w:p>
    <w:p w14:paraId="7FF33778" w14:textId="77777777" w:rsidR="00C31818" w:rsidRPr="00C31818" w:rsidRDefault="00C31818" w:rsidP="00C31818">
      <w:r w:rsidRPr="00C31818">
        <w:t>Epoch 11/100 | Loss: 0.7808</w:t>
      </w:r>
    </w:p>
    <w:p w14:paraId="30A3E258" w14:textId="77777777" w:rsidR="00C31818" w:rsidRPr="00C31818" w:rsidRDefault="00C31818" w:rsidP="00C31818">
      <w:r w:rsidRPr="00C31818">
        <w:t>Epoch 12/100 | Loss: 0.6603</w:t>
      </w:r>
    </w:p>
    <w:p w14:paraId="1A2F053D" w14:textId="77777777" w:rsidR="00C31818" w:rsidRPr="00C31818" w:rsidRDefault="00C31818" w:rsidP="00C31818">
      <w:r w:rsidRPr="00C31818">
        <w:t>Epoch 13/100 | Loss: 0.7523</w:t>
      </w:r>
    </w:p>
    <w:p w14:paraId="18E8C2A4" w14:textId="77777777" w:rsidR="00C31818" w:rsidRPr="00C31818" w:rsidRDefault="00C31818" w:rsidP="00C31818">
      <w:r w:rsidRPr="00C31818">
        <w:t>Epoch 14/100 | Loss: 0.7092</w:t>
      </w:r>
    </w:p>
    <w:p w14:paraId="347FBA03" w14:textId="77777777" w:rsidR="00C31818" w:rsidRPr="00C31818" w:rsidRDefault="00C31818" w:rsidP="00C31818">
      <w:r w:rsidRPr="00C31818">
        <w:t>Epoch 15/100 | Loss: 0.7048</w:t>
      </w:r>
    </w:p>
    <w:p w14:paraId="230FD3EB" w14:textId="77777777" w:rsidR="00C31818" w:rsidRPr="00C31818" w:rsidRDefault="00C31818" w:rsidP="00C31818">
      <w:r w:rsidRPr="00C31818">
        <w:t>Epoch 16/100 | Loss: 0.7376</w:t>
      </w:r>
    </w:p>
    <w:p w14:paraId="31419525" w14:textId="77777777" w:rsidR="00C31818" w:rsidRPr="00C31818" w:rsidRDefault="00C31818" w:rsidP="00C31818">
      <w:r w:rsidRPr="00C31818">
        <w:t>Epoch 17/100 | Loss: 0.7292</w:t>
      </w:r>
    </w:p>
    <w:p w14:paraId="3C037DD0" w14:textId="77777777" w:rsidR="00C31818" w:rsidRPr="00C31818" w:rsidRDefault="00C31818" w:rsidP="00C31818">
      <w:r w:rsidRPr="00C31818">
        <w:t>Epoch 18/100 | Loss: 0.6618</w:t>
      </w:r>
    </w:p>
    <w:p w14:paraId="6CFE7871" w14:textId="77777777" w:rsidR="00C31818" w:rsidRPr="00C31818" w:rsidRDefault="00C31818" w:rsidP="00C31818">
      <w:r w:rsidRPr="00C31818">
        <w:t>Epoch 19/100 | Loss: 0.6865</w:t>
      </w:r>
    </w:p>
    <w:p w14:paraId="795F65C2" w14:textId="77777777" w:rsidR="00C31818" w:rsidRPr="00C31818" w:rsidRDefault="00C31818" w:rsidP="00C31818">
      <w:r w:rsidRPr="00C31818">
        <w:t>Epoch 20/100 | Loss: 0.6763</w:t>
      </w:r>
    </w:p>
    <w:p w14:paraId="5BCFB418" w14:textId="77777777" w:rsidR="00C31818" w:rsidRPr="00C31818" w:rsidRDefault="00C31818" w:rsidP="00C31818">
      <w:r w:rsidRPr="00C31818">
        <w:t>Epoch 21/100 | Loss: 0.7478</w:t>
      </w:r>
    </w:p>
    <w:p w14:paraId="4A3CD6DB" w14:textId="77777777" w:rsidR="00C31818" w:rsidRPr="00C31818" w:rsidRDefault="00C31818" w:rsidP="00C31818">
      <w:r w:rsidRPr="00C31818">
        <w:t>Epoch 22/100 | Loss: 0.6840</w:t>
      </w:r>
    </w:p>
    <w:p w14:paraId="1B0B7D1B" w14:textId="77777777" w:rsidR="00C31818" w:rsidRPr="00C31818" w:rsidRDefault="00C31818" w:rsidP="00C31818">
      <w:r w:rsidRPr="00C31818">
        <w:t>Epoch 23/100 | Loss: 0.7363</w:t>
      </w:r>
    </w:p>
    <w:p w14:paraId="22CB3DB7" w14:textId="77777777" w:rsidR="00C31818" w:rsidRPr="00C31818" w:rsidRDefault="00C31818" w:rsidP="00C31818">
      <w:r w:rsidRPr="00C31818">
        <w:t>Epoch 24/100 | Loss: 0.7273</w:t>
      </w:r>
    </w:p>
    <w:p w14:paraId="6A0B6534" w14:textId="77777777" w:rsidR="00C31818" w:rsidRPr="00C31818" w:rsidRDefault="00C31818" w:rsidP="00C31818">
      <w:r w:rsidRPr="00C31818">
        <w:t>Epoch 25/100 | Loss: 0.7836</w:t>
      </w:r>
    </w:p>
    <w:p w14:paraId="52365FEB" w14:textId="77777777" w:rsidR="00C31818" w:rsidRPr="00C31818" w:rsidRDefault="00C31818" w:rsidP="00C31818">
      <w:r w:rsidRPr="00C31818">
        <w:t>Epoch 26/100 | Loss: 0.7255</w:t>
      </w:r>
    </w:p>
    <w:p w14:paraId="0B0AA705" w14:textId="77777777" w:rsidR="00C31818" w:rsidRPr="00C31818" w:rsidRDefault="00C31818" w:rsidP="00C31818">
      <w:r w:rsidRPr="00C31818">
        <w:t>Epoch 27/100 | Loss: 0.6892</w:t>
      </w:r>
    </w:p>
    <w:p w14:paraId="32B62CD4" w14:textId="77777777" w:rsidR="00C31818" w:rsidRPr="00C31818" w:rsidRDefault="00C31818" w:rsidP="00C31818">
      <w:r w:rsidRPr="00C31818">
        <w:t>Epoch 28/100 | Loss: 0.6512</w:t>
      </w:r>
    </w:p>
    <w:p w14:paraId="11E29BD5" w14:textId="77777777" w:rsidR="00C31818" w:rsidRPr="00C31818" w:rsidRDefault="00C31818" w:rsidP="00C31818">
      <w:r w:rsidRPr="00C31818">
        <w:t>Epoch 29/100 | Loss: 0.6502</w:t>
      </w:r>
    </w:p>
    <w:p w14:paraId="3D80F38D" w14:textId="77777777" w:rsidR="00C31818" w:rsidRPr="00C31818" w:rsidRDefault="00C31818" w:rsidP="00C31818">
      <w:r w:rsidRPr="00C31818">
        <w:t>Epoch 30/100 | Loss: 0.6901</w:t>
      </w:r>
    </w:p>
    <w:p w14:paraId="170C3268" w14:textId="77777777" w:rsidR="00C31818" w:rsidRPr="00C31818" w:rsidRDefault="00C31818" w:rsidP="00C31818">
      <w:r w:rsidRPr="00C31818">
        <w:t>Epoch 31/100 | Loss: 0.6194</w:t>
      </w:r>
    </w:p>
    <w:p w14:paraId="49F66C83" w14:textId="77777777" w:rsidR="00C31818" w:rsidRPr="00C31818" w:rsidRDefault="00C31818" w:rsidP="00C31818">
      <w:r w:rsidRPr="00C31818">
        <w:t>Epoch 32/100 | Loss: 0.6728</w:t>
      </w:r>
    </w:p>
    <w:p w14:paraId="0DADC84B" w14:textId="77777777" w:rsidR="00C31818" w:rsidRPr="00C31818" w:rsidRDefault="00C31818" w:rsidP="00C31818">
      <w:r w:rsidRPr="00C31818">
        <w:t>Epoch 33/100 | Loss: 0.7401</w:t>
      </w:r>
    </w:p>
    <w:p w14:paraId="5EE98B88" w14:textId="77777777" w:rsidR="00C31818" w:rsidRPr="00C31818" w:rsidRDefault="00C31818" w:rsidP="00C31818">
      <w:r w:rsidRPr="00C31818">
        <w:t>Epoch 34/100 | Loss: 0.6672</w:t>
      </w:r>
    </w:p>
    <w:p w14:paraId="409AD9A4" w14:textId="77777777" w:rsidR="00C31818" w:rsidRPr="00C31818" w:rsidRDefault="00C31818" w:rsidP="00C31818">
      <w:r w:rsidRPr="00C31818">
        <w:t>Epoch 35/100 | Loss: 0.6908</w:t>
      </w:r>
    </w:p>
    <w:p w14:paraId="0F9C3E60" w14:textId="77777777" w:rsidR="00C31818" w:rsidRPr="00C31818" w:rsidRDefault="00C31818" w:rsidP="00C31818">
      <w:r w:rsidRPr="00C31818">
        <w:t>Epoch 36/100 | Loss: 0.6862</w:t>
      </w:r>
    </w:p>
    <w:p w14:paraId="78119B86" w14:textId="77777777" w:rsidR="00C31818" w:rsidRPr="00C31818" w:rsidRDefault="00C31818" w:rsidP="00C31818">
      <w:r w:rsidRPr="00C31818">
        <w:t>Epoch 37/100 | Loss: 0.7085</w:t>
      </w:r>
    </w:p>
    <w:p w14:paraId="56885BCA" w14:textId="77777777" w:rsidR="00C31818" w:rsidRPr="00C31818" w:rsidRDefault="00C31818" w:rsidP="00C31818">
      <w:r w:rsidRPr="00C31818">
        <w:t>Epoch 38/100 | Loss: 0.7183</w:t>
      </w:r>
    </w:p>
    <w:p w14:paraId="483634D1" w14:textId="77777777" w:rsidR="00C31818" w:rsidRPr="00C31818" w:rsidRDefault="00C31818" w:rsidP="00C31818">
      <w:r w:rsidRPr="00C31818">
        <w:t>Epoch 39/100 | Loss: 0.7598</w:t>
      </w:r>
    </w:p>
    <w:p w14:paraId="629506FF" w14:textId="77777777" w:rsidR="00C31818" w:rsidRPr="00C31818" w:rsidRDefault="00C31818" w:rsidP="00C31818">
      <w:r w:rsidRPr="00C31818">
        <w:t>Epoch 40/100 | Loss: 0.7049</w:t>
      </w:r>
    </w:p>
    <w:p w14:paraId="0A3A5302" w14:textId="77777777" w:rsidR="00C31818" w:rsidRPr="00C31818" w:rsidRDefault="00C31818" w:rsidP="00C31818">
      <w:r w:rsidRPr="00C31818">
        <w:t>Epoch 41/100 | Loss: 0.6151</w:t>
      </w:r>
    </w:p>
    <w:p w14:paraId="7A8F3C8E" w14:textId="77777777" w:rsidR="00C31818" w:rsidRPr="00C31818" w:rsidRDefault="00C31818" w:rsidP="00C31818">
      <w:r w:rsidRPr="00C31818">
        <w:t>Epoch 42/100 | Loss: 0.6822</w:t>
      </w:r>
    </w:p>
    <w:p w14:paraId="641302B4" w14:textId="77777777" w:rsidR="00C31818" w:rsidRPr="00C31818" w:rsidRDefault="00C31818" w:rsidP="00C31818">
      <w:r w:rsidRPr="00C31818">
        <w:t>Epoch 43/100 | Loss: 0.7071</w:t>
      </w:r>
    </w:p>
    <w:p w14:paraId="485B9B9E" w14:textId="77777777" w:rsidR="00C31818" w:rsidRPr="00C31818" w:rsidRDefault="00C31818" w:rsidP="00C31818">
      <w:r w:rsidRPr="00C31818">
        <w:t>Epoch 44/100 | Loss: 0.6234</w:t>
      </w:r>
    </w:p>
    <w:p w14:paraId="7D6DC945" w14:textId="77777777" w:rsidR="00C31818" w:rsidRPr="00C31818" w:rsidRDefault="00C31818" w:rsidP="00C31818">
      <w:r w:rsidRPr="00C31818">
        <w:t>Epoch 45/100 | Loss: 0.7050</w:t>
      </w:r>
    </w:p>
    <w:p w14:paraId="77CF6A34" w14:textId="77777777" w:rsidR="00C31818" w:rsidRPr="00C31818" w:rsidRDefault="00C31818" w:rsidP="00C31818">
      <w:r w:rsidRPr="00C31818">
        <w:t>Epoch 46/100 | Loss: 0.7266</w:t>
      </w:r>
    </w:p>
    <w:p w14:paraId="6B2A3CC2" w14:textId="77777777" w:rsidR="00C31818" w:rsidRPr="00C31818" w:rsidRDefault="00C31818" w:rsidP="00C31818">
      <w:r w:rsidRPr="00C31818">
        <w:t>Epoch 47/100 | Loss: 0.6926</w:t>
      </w:r>
    </w:p>
    <w:p w14:paraId="4E69BFA8" w14:textId="77777777" w:rsidR="00C31818" w:rsidRPr="00C31818" w:rsidRDefault="00C31818" w:rsidP="00C31818">
      <w:r w:rsidRPr="00C31818">
        <w:t>Epoch 48/100 | Loss: 0.6629</w:t>
      </w:r>
    </w:p>
    <w:p w14:paraId="49EA8080" w14:textId="77777777" w:rsidR="00C31818" w:rsidRPr="00C31818" w:rsidRDefault="00C31818" w:rsidP="00C31818">
      <w:r w:rsidRPr="00C31818">
        <w:t>Epoch 49/100 | Loss: 0.7394</w:t>
      </w:r>
    </w:p>
    <w:p w14:paraId="44507AA1" w14:textId="77777777" w:rsidR="00C31818" w:rsidRPr="00C31818" w:rsidRDefault="00C31818" w:rsidP="00C31818">
      <w:r w:rsidRPr="00C31818">
        <w:t>Epoch 50/100 | Loss: 0.6583</w:t>
      </w:r>
    </w:p>
    <w:p w14:paraId="5E7D3AF1" w14:textId="77777777" w:rsidR="00C31818" w:rsidRPr="00C31818" w:rsidRDefault="00C31818" w:rsidP="00C31818">
      <w:r w:rsidRPr="00C31818">
        <w:t>Epoch 51/100 | Loss: 0.7021</w:t>
      </w:r>
    </w:p>
    <w:p w14:paraId="054B2232" w14:textId="77777777" w:rsidR="00C31818" w:rsidRPr="00C31818" w:rsidRDefault="00C31818" w:rsidP="00C31818">
      <w:r w:rsidRPr="00C31818">
        <w:t>Epoch 52/100 | Loss: 0.7391</w:t>
      </w:r>
    </w:p>
    <w:p w14:paraId="2E6B8832" w14:textId="77777777" w:rsidR="00C31818" w:rsidRPr="00C31818" w:rsidRDefault="00C31818" w:rsidP="00C31818">
      <w:r w:rsidRPr="00C31818">
        <w:t>Epoch 53/100 | Loss: 0.6988</w:t>
      </w:r>
    </w:p>
    <w:p w14:paraId="6E54AA32" w14:textId="77777777" w:rsidR="00C31818" w:rsidRPr="00C31818" w:rsidRDefault="00C31818" w:rsidP="00C31818">
      <w:r w:rsidRPr="00C31818">
        <w:t>Epoch 54/100 | Loss: 0.6456</w:t>
      </w:r>
    </w:p>
    <w:p w14:paraId="41123DAB" w14:textId="77777777" w:rsidR="00C31818" w:rsidRPr="00C31818" w:rsidRDefault="00C31818" w:rsidP="00C31818">
      <w:r w:rsidRPr="00C31818">
        <w:t>Epoch 55/100 | Loss: 0.6508</w:t>
      </w:r>
    </w:p>
    <w:p w14:paraId="73D4AC8C" w14:textId="77777777" w:rsidR="00C31818" w:rsidRPr="00C31818" w:rsidRDefault="00C31818" w:rsidP="00C31818">
      <w:r w:rsidRPr="00C31818">
        <w:t>Epoch 56/100 | Loss: 0.6688</w:t>
      </w:r>
    </w:p>
    <w:p w14:paraId="40EC787C" w14:textId="77777777" w:rsidR="00C31818" w:rsidRPr="00C31818" w:rsidRDefault="00C31818" w:rsidP="00C31818">
      <w:r w:rsidRPr="00C31818">
        <w:t>Epoch 57/100 | Loss: 0.6393</w:t>
      </w:r>
    </w:p>
    <w:p w14:paraId="4AD7102D" w14:textId="77777777" w:rsidR="00C31818" w:rsidRPr="00C31818" w:rsidRDefault="00C31818" w:rsidP="00C31818">
      <w:r w:rsidRPr="00C31818">
        <w:t>Epoch 58/100 | Loss: 0.7065</w:t>
      </w:r>
    </w:p>
    <w:p w14:paraId="3794741A" w14:textId="77777777" w:rsidR="00C31818" w:rsidRPr="00C31818" w:rsidRDefault="00C31818" w:rsidP="00C31818">
      <w:r w:rsidRPr="00C31818">
        <w:t>Epoch 59/100 | Loss: 0.6673</w:t>
      </w:r>
    </w:p>
    <w:p w14:paraId="5536D68C" w14:textId="77777777" w:rsidR="00C31818" w:rsidRPr="00C31818" w:rsidRDefault="00C31818" w:rsidP="00C31818">
      <w:r w:rsidRPr="00C31818">
        <w:t>Epoch 60/100 | Loss: 0.5721</w:t>
      </w:r>
    </w:p>
    <w:p w14:paraId="33D18F2E" w14:textId="77777777" w:rsidR="00C31818" w:rsidRPr="00C31818" w:rsidRDefault="00C31818" w:rsidP="00C31818">
      <w:r w:rsidRPr="00C31818">
        <w:t>Epoch 61/100 | Loss: 0.6509</w:t>
      </w:r>
    </w:p>
    <w:p w14:paraId="096E94C8" w14:textId="77777777" w:rsidR="00C31818" w:rsidRPr="00C31818" w:rsidRDefault="00C31818" w:rsidP="00C31818">
      <w:r w:rsidRPr="00C31818">
        <w:t>Epoch 62/100 | Loss: 0.6394</w:t>
      </w:r>
    </w:p>
    <w:p w14:paraId="724E718E" w14:textId="77777777" w:rsidR="00C31818" w:rsidRPr="00C31818" w:rsidRDefault="00C31818" w:rsidP="00C31818">
      <w:r w:rsidRPr="00C31818">
        <w:t>Epoch 63/100 | Loss: 0.7053</w:t>
      </w:r>
    </w:p>
    <w:p w14:paraId="46673791" w14:textId="77777777" w:rsidR="00C31818" w:rsidRPr="00C31818" w:rsidRDefault="00C31818" w:rsidP="00C31818">
      <w:r w:rsidRPr="00C31818">
        <w:t>Epoch 64/100 | Loss: 0.7080</w:t>
      </w:r>
    </w:p>
    <w:p w14:paraId="00CB8D92" w14:textId="77777777" w:rsidR="00C31818" w:rsidRPr="00C31818" w:rsidRDefault="00C31818" w:rsidP="00C31818">
      <w:r w:rsidRPr="00C31818">
        <w:t>Epoch 65/100 | Loss: 0.6346</w:t>
      </w:r>
    </w:p>
    <w:p w14:paraId="1C02CFFD" w14:textId="77777777" w:rsidR="00C31818" w:rsidRPr="00C31818" w:rsidRDefault="00C31818" w:rsidP="00C31818">
      <w:r w:rsidRPr="00C31818">
        <w:t>Epoch 66/100 | Loss: 0.6473</w:t>
      </w:r>
    </w:p>
    <w:p w14:paraId="32F1EE5C" w14:textId="77777777" w:rsidR="00C31818" w:rsidRPr="00C31818" w:rsidRDefault="00C31818" w:rsidP="00C31818">
      <w:r w:rsidRPr="00C31818">
        <w:t>Epoch 67/100 | Loss: 0.6608</w:t>
      </w:r>
    </w:p>
    <w:p w14:paraId="06520F69" w14:textId="77777777" w:rsidR="00C31818" w:rsidRPr="00C31818" w:rsidRDefault="00C31818" w:rsidP="00C31818">
      <w:r w:rsidRPr="00C31818">
        <w:t>Epoch 68/100 | Loss: 0.6135</w:t>
      </w:r>
    </w:p>
    <w:p w14:paraId="1525F205" w14:textId="77777777" w:rsidR="00C31818" w:rsidRPr="00C31818" w:rsidRDefault="00C31818" w:rsidP="00C31818">
      <w:r w:rsidRPr="00C31818">
        <w:t>Epoch 69/100 | Loss: 0.6459</w:t>
      </w:r>
    </w:p>
    <w:p w14:paraId="6BC274DB" w14:textId="77777777" w:rsidR="00C31818" w:rsidRPr="00C31818" w:rsidRDefault="00C31818" w:rsidP="00C31818">
      <w:r w:rsidRPr="00C31818">
        <w:t>Epoch 70/100 | Loss: 0.6657</w:t>
      </w:r>
    </w:p>
    <w:p w14:paraId="1E09DF3F" w14:textId="77777777" w:rsidR="00C31818" w:rsidRPr="00C31818" w:rsidRDefault="00C31818" w:rsidP="00C31818">
      <w:r w:rsidRPr="00C31818">
        <w:t>Epoch 71/100 | Loss: 0.6783</w:t>
      </w:r>
    </w:p>
    <w:p w14:paraId="7BC6427C" w14:textId="77777777" w:rsidR="00C31818" w:rsidRPr="00C31818" w:rsidRDefault="00C31818" w:rsidP="00C31818">
      <w:r w:rsidRPr="00C31818">
        <w:t>Epoch 72/100 | Loss: 0.6442</w:t>
      </w:r>
    </w:p>
    <w:p w14:paraId="7FF17DA3" w14:textId="77777777" w:rsidR="00C31818" w:rsidRPr="00C31818" w:rsidRDefault="00C31818" w:rsidP="00C31818">
      <w:r w:rsidRPr="00C31818">
        <w:t>Epoch 73/100 | Loss: 0.6804</w:t>
      </w:r>
    </w:p>
    <w:p w14:paraId="6E6DDA50" w14:textId="77777777" w:rsidR="00C31818" w:rsidRPr="00C31818" w:rsidRDefault="00C31818" w:rsidP="00C31818">
      <w:r w:rsidRPr="00C31818">
        <w:t>Epoch 74/100 | Loss: 0.6839</w:t>
      </w:r>
    </w:p>
    <w:p w14:paraId="075D11E6" w14:textId="77777777" w:rsidR="00C31818" w:rsidRPr="00C31818" w:rsidRDefault="00C31818" w:rsidP="00C31818">
      <w:r w:rsidRPr="00C31818">
        <w:t>Epoch 75/100 | Loss: 0.6482</w:t>
      </w:r>
    </w:p>
    <w:p w14:paraId="18844826" w14:textId="77777777" w:rsidR="00C31818" w:rsidRPr="00C31818" w:rsidRDefault="00C31818" w:rsidP="00C31818">
      <w:r w:rsidRPr="00C31818">
        <w:t>Epoch 76/100 | Loss: 0.6342</w:t>
      </w:r>
    </w:p>
    <w:p w14:paraId="25D097FF" w14:textId="77777777" w:rsidR="00C31818" w:rsidRPr="00C31818" w:rsidRDefault="00C31818" w:rsidP="00C31818">
      <w:r w:rsidRPr="00C31818">
        <w:t>Epoch 77/100 | Loss: 0.6186</w:t>
      </w:r>
    </w:p>
    <w:p w14:paraId="4E63E255" w14:textId="77777777" w:rsidR="00C31818" w:rsidRPr="00C31818" w:rsidRDefault="00C31818" w:rsidP="00C31818">
      <w:r w:rsidRPr="00C31818">
        <w:t>Epoch 78/100 | Loss: 0.6290</w:t>
      </w:r>
    </w:p>
    <w:p w14:paraId="68EEC8C5" w14:textId="77777777" w:rsidR="00C31818" w:rsidRPr="00C31818" w:rsidRDefault="00C31818" w:rsidP="00C31818">
      <w:r w:rsidRPr="00C31818">
        <w:t>Epoch 79/100 | Loss: 0.6847</w:t>
      </w:r>
    </w:p>
    <w:p w14:paraId="2B990B01" w14:textId="77777777" w:rsidR="00C31818" w:rsidRPr="00C31818" w:rsidRDefault="00C31818" w:rsidP="00C31818">
      <w:r w:rsidRPr="00C31818">
        <w:t>Epoch 80/100 | Loss: 0.6628</w:t>
      </w:r>
    </w:p>
    <w:p w14:paraId="2947EC3F" w14:textId="77777777" w:rsidR="00C31818" w:rsidRPr="00C31818" w:rsidRDefault="00C31818" w:rsidP="00C31818">
      <w:r w:rsidRPr="00C31818">
        <w:t>Epoch 81/100 | Loss: 0.6330</w:t>
      </w:r>
    </w:p>
    <w:p w14:paraId="473F0048" w14:textId="77777777" w:rsidR="00C31818" w:rsidRPr="00C31818" w:rsidRDefault="00C31818" w:rsidP="00C31818">
      <w:r w:rsidRPr="00C31818">
        <w:t>Epoch 82/100 | Loss: 0.6650</w:t>
      </w:r>
    </w:p>
    <w:p w14:paraId="56FAAA5D" w14:textId="77777777" w:rsidR="00C31818" w:rsidRPr="00C31818" w:rsidRDefault="00C31818" w:rsidP="00C31818">
      <w:r w:rsidRPr="00C31818">
        <w:t>Epoch 83/100 | Loss: 0.6010</w:t>
      </w:r>
    </w:p>
    <w:p w14:paraId="69669450" w14:textId="77777777" w:rsidR="00C31818" w:rsidRPr="00C31818" w:rsidRDefault="00C31818" w:rsidP="00C31818">
      <w:r w:rsidRPr="00C31818">
        <w:t>Epoch 84/100 | Loss: 0.6165</w:t>
      </w:r>
    </w:p>
    <w:p w14:paraId="1F54BBCC" w14:textId="77777777" w:rsidR="00C31818" w:rsidRPr="00C31818" w:rsidRDefault="00C31818" w:rsidP="00C31818">
      <w:r w:rsidRPr="00C31818">
        <w:t>Epoch 85/100 | Loss: 0.6332</w:t>
      </w:r>
    </w:p>
    <w:p w14:paraId="10B548D2" w14:textId="77777777" w:rsidR="00C31818" w:rsidRPr="00C31818" w:rsidRDefault="00C31818" w:rsidP="00C31818">
      <w:r w:rsidRPr="00C31818">
        <w:t>Epoch 86/100 | Loss: 0.6548</w:t>
      </w:r>
    </w:p>
    <w:p w14:paraId="15B74D40" w14:textId="77777777" w:rsidR="00C31818" w:rsidRPr="00C31818" w:rsidRDefault="00C31818" w:rsidP="00C31818">
      <w:r w:rsidRPr="00C31818">
        <w:t>Epoch 87/100 | Loss: 0.6579</w:t>
      </w:r>
    </w:p>
    <w:p w14:paraId="341B4321" w14:textId="77777777" w:rsidR="00C31818" w:rsidRPr="00C31818" w:rsidRDefault="00C31818" w:rsidP="00C31818">
      <w:r w:rsidRPr="00C31818">
        <w:t>Epoch 88/100 | Loss: 0.6308</w:t>
      </w:r>
    </w:p>
    <w:p w14:paraId="14EB0948" w14:textId="77777777" w:rsidR="00C31818" w:rsidRPr="00C31818" w:rsidRDefault="00C31818" w:rsidP="00C31818">
      <w:r w:rsidRPr="00C31818">
        <w:t>Epoch 89/100 | Loss: 0.7081</w:t>
      </w:r>
    </w:p>
    <w:p w14:paraId="17CFBCCA" w14:textId="77777777" w:rsidR="00C31818" w:rsidRPr="00C31818" w:rsidRDefault="00C31818" w:rsidP="00C31818">
      <w:r w:rsidRPr="00C31818">
        <w:t>Epoch 90/100 | Loss: 0.6099</w:t>
      </w:r>
    </w:p>
    <w:p w14:paraId="178A5C9D" w14:textId="77777777" w:rsidR="00C31818" w:rsidRPr="00C31818" w:rsidRDefault="00C31818" w:rsidP="00C31818">
      <w:r w:rsidRPr="00C31818">
        <w:t>Epoch 91/100 | Loss: 0.6350</w:t>
      </w:r>
    </w:p>
    <w:p w14:paraId="320FB499" w14:textId="77777777" w:rsidR="00C31818" w:rsidRPr="00C31818" w:rsidRDefault="00C31818" w:rsidP="00C31818">
      <w:r w:rsidRPr="00C31818">
        <w:t>Epoch 92/100 | Loss: 0.6681</w:t>
      </w:r>
    </w:p>
    <w:p w14:paraId="1F9028F3" w14:textId="77777777" w:rsidR="00C31818" w:rsidRPr="00C31818" w:rsidRDefault="00C31818" w:rsidP="00C31818">
      <w:r w:rsidRPr="00C31818">
        <w:t>Epoch 93/100 | Loss: 0.6417</w:t>
      </w:r>
    </w:p>
    <w:p w14:paraId="787FC42C" w14:textId="77777777" w:rsidR="00C31818" w:rsidRPr="00C31818" w:rsidRDefault="00C31818" w:rsidP="00C31818">
      <w:r w:rsidRPr="00C31818">
        <w:t>Epoch 94/100 | Loss: 0.6184</w:t>
      </w:r>
    </w:p>
    <w:p w14:paraId="5895BA47" w14:textId="77777777" w:rsidR="00C31818" w:rsidRPr="00C31818" w:rsidRDefault="00C31818" w:rsidP="00C31818">
      <w:r w:rsidRPr="00C31818">
        <w:t>Epoch 95/100 | Loss: 0.6124</w:t>
      </w:r>
    </w:p>
    <w:p w14:paraId="03181E06" w14:textId="77777777" w:rsidR="00C31818" w:rsidRPr="00C31818" w:rsidRDefault="00C31818" w:rsidP="00C31818">
      <w:r w:rsidRPr="00C31818">
        <w:t>Epoch 96/100 | Loss: 0.7201</w:t>
      </w:r>
    </w:p>
    <w:p w14:paraId="4F4472B1" w14:textId="77777777" w:rsidR="00C31818" w:rsidRPr="00C31818" w:rsidRDefault="00C31818" w:rsidP="00C31818">
      <w:r w:rsidRPr="00C31818">
        <w:t>Epoch 97/100 | Loss: 0.6471</w:t>
      </w:r>
    </w:p>
    <w:p w14:paraId="0FF0D815" w14:textId="77777777" w:rsidR="00C31818" w:rsidRPr="00C31818" w:rsidRDefault="00C31818" w:rsidP="00C31818">
      <w:r w:rsidRPr="00C31818">
        <w:t>Epoch 98/100 | Loss: 0.6419</w:t>
      </w:r>
    </w:p>
    <w:p w14:paraId="259E57B3" w14:textId="77777777" w:rsidR="00C31818" w:rsidRPr="00C31818" w:rsidRDefault="00C31818" w:rsidP="00C31818">
      <w:r w:rsidRPr="00C31818">
        <w:t>Epoch 99/100 | Loss: 0.6523</w:t>
      </w:r>
    </w:p>
    <w:p w14:paraId="46973F1A" w14:textId="77777777" w:rsidR="00C31818" w:rsidRPr="00C31818" w:rsidRDefault="00C31818" w:rsidP="00C31818">
      <w:r w:rsidRPr="00C31818">
        <w:t>Epoch 100/100 | Loss: 0.6648</w:t>
      </w:r>
    </w:p>
    <w:p w14:paraId="335C9074" w14:textId="77777777" w:rsidR="00C31818" w:rsidRPr="00C31818" w:rsidRDefault="00C31818" w:rsidP="00C31818">
      <w:r w:rsidRPr="00C31818">
        <w:t>Split 1 Accuracy: 0.5455</w:t>
      </w:r>
    </w:p>
    <w:p w14:paraId="011E7AFA" w14:textId="652C7290" w:rsidR="00C31818" w:rsidRPr="00C31818" w:rsidRDefault="00C31818" w:rsidP="00C31818">
      <w:r w:rsidRPr="00C31818">
        <w:rPr>
          <w:noProof/>
        </w:rPr>
        <w:drawing>
          <wp:inline distT="0" distB="0" distL="0" distR="0" wp14:anchorId="28F70797" wp14:editId="7219DC7C">
            <wp:extent cx="4770120" cy="4145280"/>
            <wp:effectExtent l="0" t="0" r="0" b="7620"/>
            <wp:docPr id="898513731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6B37" w14:textId="1984781B" w:rsidR="00C31818" w:rsidRPr="00C31818" w:rsidRDefault="00C31818" w:rsidP="00C31818">
      <w:r w:rsidRPr="00C31818">
        <w:rPr>
          <w:noProof/>
        </w:rPr>
        <w:drawing>
          <wp:inline distT="0" distB="0" distL="0" distR="0" wp14:anchorId="27EAE793" wp14:editId="7949A679">
            <wp:extent cx="5181600" cy="4145280"/>
            <wp:effectExtent l="0" t="0" r="0" b="7620"/>
            <wp:docPr id="1489670684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DDEC5" w14:textId="77777777" w:rsidR="00C31818" w:rsidRPr="00C31818" w:rsidRDefault="00C31818" w:rsidP="00C31818"/>
    <w:p w14:paraId="7057FCF9" w14:textId="77777777" w:rsidR="00C31818" w:rsidRPr="00C31818" w:rsidRDefault="00C31818" w:rsidP="00C31818">
      <w:r w:rsidRPr="00C31818">
        <w:t>=== ENV2 Split 2/5 ===</w:t>
      </w:r>
    </w:p>
    <w:p w14:paraId="7A90D709" w14:textId="77777777" w:rsidR="00C31818" w:rsidRPr="00C31818" w:rsidRDefault="00C31818" w:rsidP="00C31818">
      <w:r w:rsidRPr="00C31818">
        <w:t>After oversampling, class counts: Counter({1: 43, 0: 43})</w:t>
      </w:r>
    </w:p>
    <w:p w14:paraId="21967AC5" w14:textId="77777777" w:rsidR="00C31818" w:rsidRPr="00C31818" w:rsidRDefault="00C31818" w:rsidP="00C31818">
      <w:hyperlink r:id="rId181" w:anchor="line=25" w:history="1">
        <w:r w:rsidRPr="00C31818">
          <w:rPr>
            <w:rStyle w:val="Hyperlink"/>
          </w:rPr>
          <w:t>C:\Users\sansk\miniconda3\Lib\site-packages\torch_geometric\deprecation.py:26</w:t>
        </w:r>
      </w:hyperlink>
      <w:r w:rsidRPr="00C31818">
        <w:t>: UserWarning: 'data.DataLoader' is deprecated, use 'loader.DataLoader' instead</w:t>
      </w:r>
    </w:p>
    <w:p w14:paraId="24F08CD8" w14:textId="77777777" w:rsidR="00C31818" w:rsidRPr="00C31818" w:rsidRDefault="00C31818" w:rsidP="00C31818">
      <w:r w:rsidRPr="00C31818">
        <w:t xml:space="preserve">  warnings.warn(out)</w:t>
      </w:r>
    </w:p>
    <w:p w14:paraId="3B57F391" w14:textId="77777777" w:rsidR="00C31818" w:rsidRPr="00C31818" w:rsidRDefault="00C31818" w:rsidP="00C31818">
      <w:r w:rsidRPr="00C31818">
        <w:t>Epoch 1/100 | Loss: 0.7610</w:t>
      </w:r>
    </w:p>
    <w:p w14:paraId="3827C4E3" w14:textId="77777777" w:rsidR="00C31818" w:rsidRPr="00C31818" w:rsidRDefault="00C31818" w:rsidP="00C31818">
      <w:r w:rsidRPr="00C31818">
        <w:t>Epoch 2/100 | Loss: 0.7939</w:t>
      </w:r>
    </w:p>
    <w:p w14:paraId="68B90FAE" w14:textId="77777777" w:rsidR="00C31818" w:rsidRPr="00C31818" w:rsidRDefault="00C31818" w:rsidP="00C31818">
      <w:r w:rsidRPr="00C31818">
        <w:t>Epoch 3/100 | Loss: 0.7574</w:t>
      </w:r>
    </w:p>
    <w:p w14:paraId="1E9B7089" w14:textId="77777777" w:rsidR="00C31818" w:rsidRPr="00C31818" w:rsidRDefault="00C31818" w:rsidP="00C31818">
      <w:r w:rsidRPr="00C31818">
        <w:t>Epoch 4/100 | Loss: 0.7988</w:t>
      </w:r>
    </w:p>
    <w:p w14:paraId="4C3907F1" w14:textId="77777777" w:rsidR="00C31818" w:rsidRPr="00C31818" w:rsidRDefault="00C31818" w:rsidP="00C31818">
      <w:r w:rsidRPr="00C31818">
        <w:t>Epoch 5/100 | Loss: 0.7209</w:t>
      </w:r>
    </w:p>
    <w:p w14:paraId="42F29007" w14:textId="77777777" w:rsidR="00C31818" w:rsidRPr="00C31818" w:rsidRDefault="00C31818" w:rsidP="00C31818">
      <w:r w:rsidRPr="00C31818">
        <w:t>Epoch 6/100 | Loss: 0.7352</w:t>
      </w:r>
    </w:p>
    <w:p w14:paraId="6E8C3076" w14:textId="77777777" w:rsidR="00C31818" w:rsidRPr="00C31818" w:rsidRDefault="00C31818" w:rsidP="00C31818">
      <w:r w:rsidRPr="00C31818">
        <w:t>Epoch 7/100 | Loss: 0.6957</w:t>
      </w:r>
    </w:p>
    <w:p w14:paraId="132C097E" w14:textId="77777777" w:rsidR="00C31818" w:rsidRPr="00C31818" w:rsidRDefault="00C31818" w:rsidP="00C31818">
      <w:r w:rsidRPr="00C31818">
        <w:t>Epoch 8/100 | Loss: 0.7760</w:t>
      </w:r>
    </w:p>
    <w:p w14:paraId="1B74EC89" w14:textId="77777777" w:rsidR="00C31818" w:rsidRPr="00C31818" w:rsidRDefault="00C31818" w:rsidP="00C31818">
      <w:r w:rsidRPr="00C31818">
        <w:t>Epoch 9/100 | Loss: 0.7168</w:t>
      </w:r>
    </w:p>
    <w:p w14:paraId="6FA2FB5D" w14:textId="77777777" w:rsidR="00C31818" w:rsidRPr="00C31818" w:rsidRDefault="00C31818" w:rsidP="00C31818">
      <w:r w:rsidRPr="00C31818">
        <w:t>Epoch 10/100 | Loss: 0.7102</w:t>
      </w:r>
    </w:p>
    <w:p w14:paraId="5A921672" w14:textId="77777777" w:rsidR="00C31818" w:rsidRPr="00C31818" w:rsidRDefault="00C31818" w:rsidP="00C31818">
      <w:r w:rsidRPr="00C31818">
        <w:t>Epoch 11/100 | Loss: 0.7011</w:t>
      </w:r>
    </w:p>
    <w:p w14:paraId="3173F067" w14:textId="77777777" w:rsidR="00C31818" w:rsidRPr="00C31818" w:rsidRDefault="00C31818" w:rsidP="00C31818">
      <w:r w:rsidRPr="00C31818">
        <w:t>Epoch 12/100 | Loss: 0.7148</w:t>
      </w:r>
    </w:p>
    <w:p w14:paraId="47DA62DA" w14:textId="77777777" w:rsidR="00C31818" w:rsidRPr="00C31818" w:rsidRDefault="00C31818" w:rsidP="00C31818">
      <w:r w:rsidRPr="00C31818">
        <w:t>Epoch 13/100 | Loss: 0.7464</w:t>
      </w:r>
    </w:p>
    <w:p w14:paraId="200F3152" w14:textId="77777777" w:rsidR="00C31818" w:rsidRPr="00C31818" w:rsidRDefault="00C31818" w:rsidP="00C31818">
      <w:r w:rsidRPr="00C31818">
        <w:t>Epoch 14/100 | Loss: 0.6161</w:t>
      </w:r>
    </w:p>
    <w:p w14:paraId="01E3CE64" w14:textId="77777777" w:rsidR="00C31818" w:rsidRPr="00C31818" w:rsidRDefault="00C31818" w:rsidP="00C31818">
      <w:r w:rsidRPr="00C31818">
        <w:t>Epoch 15/100 | Loss: 0.7797</w:t>
      </w:r>
    </w:p>
    <w:p w14:paraId="1B717D44" w14:textId="77777777" w:rsidR="00C31818" w:rsidRPr="00C31818" w:rsidRDefault="00C31818" w:rsidP="00C31818">
      <w:r w:rsidRPr="00C31818">
        <w:t>Epoch 16/100 | Loss: 0.6861</w:t>
      </w:r>
    </w:p>
    <w:p w14:paraId="6BDF5040" w14:textId="77777777" w:rsidR="00C31818" w:rsidRPr="00C31818" w:rsidRDefault="00C31818" w:rsidP="00C31818">
      <w:r w:rsidRPr="00C31818">
        <w:t>Epoch 17/100 | Loss: 0.6979</w:t>
      </w:r>
    </w:p>
    <w:p w14:paraId="7116A115" w14:textId="77777777" w:rsidR="00C31818" w:rsidRPr="00C31818" w:rsidRDefault="00C31818" w:rsidP="00C31818">
      <w:r w:rsidRPr="00C31818">
        <w:t>Epoch 18/100 | Loss: 0.7094</w:t>
      </w:r>
    </w:p>
    <w:p w14:paraId="0C2E89F5" w14:textId="77777777" w:rsidR="00C31818" w:rsidRPr="00C31818" w:rsidRDefault="00C31818" w:rsidP="00C31818">
      <w:r w:rsidRPr="00C31818">
        <w:t>Epoch 19/100 | Loss: 0.6601</w:t>
      </w:r>
    </w:p>
    <w:p w14:paraId="706F420F" w14:textId="77777777" w:rsidR="00C31818" w:rsidRPr="00C31818" w:rsidRDefault="00C31818" w:rsidP="00C31818">
      <w:r w:rsidRPr="00C31818">
        <w:t>Epoch 20/100 | Loss: 0.6664</w:t>
      </w:r>
    </w:p>
    <w:p w14:paraId="77463348" w14:textId="77777777" w:rsidR="00C31818" w:rsidRPr="00C31818" w:rsidRDefault="00C31818" w:rsidP="00C31818">
      <w:r w:rsidRPr="00C31818">
        <w:t>Epoch 21/100 | Loss: 0.7204</w:t>
      </w:r>
    </w:p>
    <w:p w14:paraId="5B2A387B" w14:textId="77777777" w:rsidR="00C31818" w:rsidRPr="00C31818" w:rsidRDefault="00C31818" w:rsidP="00C31818">
      <w:r w:rsidRPr="00C31818">
        <w:t>Epoch 22/100 | Loss: 0.6598</w:t>
      </w:r>
    </w:p>
    <w:p w14:paraId="7DC5B31A" w14:textId="77777777" w:rsidR="00C31818" w:rsidRPr="00C31818" w:rsidRDefault="00C31818" w:rsidP="00C31818">
      <w:r w:rsidRPr="00C31818">
        <w:t>Epoch 23/100 | Loss: 0.7094</w:t>
      </w:r>
    </w:p>
    <w:p w14:paraId="2474E648" w14:textId="77777777" w:rsidR="00C31818" w:rsidRPr="00C31818" w:rsidRDefault="00C31818" w:rsidP="00C31818">
      <w:r w:rsidRPr="00C31818">
        <w:t>Epoch 24/100 | Loss: 0.6777</w:t>
      </w:r>
    </w:p>
    <w:p w14:paraId="33B3191F" w14:textId="77777777" w:rsidR="00C31818" w:rsidRPr="00C31818" w:rsidRDefault="00C31818" w:rsidP="00C31818">
      <w:r w:rsidRPr="00C31818">
        <w:t>Epoch 25/100 | Loss: 0.7071</w:t>
      </w:r>
    </w:p>
    <w:p w14:paraId="78D7803E" w14:textId="77777777" w:rsidR="00C31818" w:rsidRPr="00C31818" w:rsidRDefault="00C31818" w:rsidP="00C31818">
      <w:r w:rsidRPr="00C31818">
        <w:t>Epoch 26/100 | Loss: 0.7179</w:t>
      </w:r>
    </w:p>
    <w:p w14:paraId="7E5FBD63" w14:textId="77777777" w:rsidR="00C31818" w:rsidRPr="00C31818" w:rsidRDefault="00C31818" w:rsidP="00C31818">
      <w:r w:rsidRPr="00C31818">
        <w:t>Epoch 27/100 | Loss: 0.6682</w:t>
      </w:r>
    </w:p>
    <w:p w14:paraId="39F16A56" w14:textId="77777777" w:rsidR="00C31818" w:rsidRPr="00C31818" w:rsidRDefault="00C31818" w:rsidP="00C31818">
      <w:r w:rsidRPr="00C31818">
        <w:t>Epoch 28/100 | Loss: 0.6245</w:t>
      </w:r>
    </w:p>
    <w:p w14:paraId="7D894A51" w14:textId="77777777" w:rsidR="00C31818" w:rsidRPr="00C31818" w:rsidRDefault="00C31818" w:rsidP="00C31818">
      <w:r w:rsidRPr="00C31818">
        <w:t>Epoch 29/100 | Loss: 0.7072</w:t>
      </w:r>
    </w:p>
    <w:p w14:paraId="16F506E8" w14:textId="77777777" w:rsidR="00C31818" w:rsidRPr="00C31818" w:rsidRDefault="00C31818" w:rsidP="00C31818">
      <w:r w:rsidRPr="00C31818">
        <w:t>Epoch 30/100 | Loss: 0.7239</w:t>
      </w:r>
    </w:p>
    <w:p w14:paraId="5116A0F6" w14:textId="77777777" w:rsidR="00C31818" w:rsidRPr="00C31818" w:rsidRDefault="00C31818" w:rsidP="00C31818">
      <w:r w:rsidRPr="00C31818">
        <w:t>Epoch 31/100 | Loss: 0.6926</w:t>
      </w:r>
    </w:p>
    <w:p w14:paraId="6C29DD6C" w14:textId="77777777" w:rsidR="00C31818" w:rsidRPr="00C31818" w:rsidRDefault="00C31818" w:rsidP="00C31818">
      <w:r w:rsidRPr="00C31818">
        <w:t>Epoch 32/100 | Loss: 0.6883</w:t>
      </w:r>
    </w:p>
    <w:p w14:paraId="1D207332" w14:textId="77777777" w:rsidR="00C31818" w:rsidRPr="00C31818" w:rsidRDefault="00C31818" w:rsidP="00C31818">
      <w:r w:rsidRPr="00C31818">
        <w:t>Epoch 33/100 | Loss: 0.7095</w:t>
      </w:r>
    </w:p>
    <w:p w14:paraId="00EFFB7E" w14:textId="77777777" w:rsidR="00C31818" w:rsidRPr="00C31818" w:rsidRDefault="00C31818" w:rsidP="00C31818">
      <w:r w:rsidRPr="00C31818">
        <w:t>Epoch 34/100 | Loss: 0.6862</w:t>
      </w:r>
    </w:p>
    <w:p w14:paraId="118FB857" w14:textId="77777777" w:rsidR="00C31818" w:rsidRPr="00C31818" w:rsidRDefault="00C31818" w:rsidP="00C31818">
      <w:r w:rsidRPr="00C31818">
        <w:t>Epoch 35/100 | Loss: 0.6799</w:t>
      </w:r>
    </w:p>
    <w:p w14:paraId="519F917C" w14:textId="77777777" w:rsidR="00C31818" w:rsidRPr="00C31818" w:rsidRDefault="00C31818" w:rsidP="00C31818">
      <w:r w:rsidRPr="00C31818">
        <w:t>Epoch 36/100 | Loss: 0.6471</w:t>
      </w:r>
    </w:p>
    <w:p w14:paraId="719D2A02" w14:textId="77777777" w:rsidR="00C31818" w:rsidRPr="00C31818" w:rsidRDefault="00C31818" w:rsidP="00C31818">
      <w:r w:rsidRPr="00C31818">
        <w:t>Epoch 37/100 | Loss: 0.6959</w:t>
      </w:r>
    </w:p>
    <w:p w14:paraId="35617CB9" w14:textId="77777777" w:rsidR="00C31818" w:rsidRPr="00C31818" w:rsidRDefault="00C31818" w:rsidP="00C31818">
      <w:r w:rsidRPr="00C31818">
        <w:t>Epoch 38/100 | Loss: 0.6235</w:t>
      </w:r>
    </w:p>
    <w:p w14:paraId="77FA918E" w14:textId="77777777" w:rsidR="00C31818" w:rsidRPr="00C31818" w:rsidRDefault="00C31818" w:rsidP="00C31818">
      <w:r w:rsidRPr="00C31818">
        <w:t>Epoch 39/100 | Loss: 0.6958</w:t>
      </w:r>
    </w:p>
    <w:p w14:paraId="62AEF84F" w14:textId="77777777" w:rsidR="00C31818" w:rsidRPr="00C31818" w:rsidRDefault="00C31818" w:rsidP="00C31818">
      <w:r w:rsidRPr="00C31818">
        <w:t>Epoch 40/100 | Loss: 0.6673</w:t>
      </w:r>
    </w:p>
    <w:p w14:paraId="6D78D520" w14:textId="77777777" w:rsidR="00C31818" w:rsidRPr="00C31818" w:rsidRDefault="00C31818" w:rsidP="00C31818">
      <w:r w:rsidRPr="00C31818">
        <w:t>Epoch 41/100 | Loss: 0.6887</w:t>
      </w:r>
    </w:p>
    <w:p w14:paraId="4F951214" w14:textId="77777777" w:rsidR="00C31818" w:rsidRPr="00C31818" w:rsidRDefault="00C31818" w:rsidP="00C31818">
      <w:r w:rsidRPr="00C31818">
        <w:t>Epoch 42/100 | Loss: 0.7405</w:t>
      </w:r>
    </w:p>
    <w:p w14:paraId="24E36102" w14:textId="77777777" w:rsidR="00C31818" w:rsidRPr="00C31818" w:rsidRDefault="00C31818" w:rsidP="00C31818">
      <w:r w:rsidRPr="00C31818">
        <w:t>Epoch 43/100 | Loss: 0.6521</w:t>
      </w:r>
    </w:p>
    <w:p w14:paraId="420D581A" w14:textId="77777777" w:rsidR="00C31818" w:rsidRPr="00C31818" w:rsidRDefault="00C31818" w:rsidP="00C31818">
      <w:r w:rsidRPr="00C31818">
        <w:t>Epoch 44/100 | Loss: 0.6657</w:t>
      </w:r>
    </w:p>
    <w:p w14:paraId="14F9B723" w14:textId="77777777" w:rsidR="00C31818" w:rsidRPr="00C31818" w:rsidRDefault="00C31818" w:rsidP="00C31818">
      <w:r w:rsidRPr="00C31818">
        <w:t>Epoch 45/100 | Loss: 0.6696</w:t>
      </w:r>
    </w:p>
    <w:p w14:paraId="4AF37D73" w14:textId="77777777" w:rsidR="00C31818" w:rsidRPr="00C31818" w:rsidRDefault="00C31818" w:rsidP="00C31818">
      <w:r w:rsidRPr="00C31818">
        <w:t>Epoch 46/100 | Loss: 0.7012</w:t>
      </w:r>
    </w:p>
    <w:p w14:paraId="7A208668" w14:textId="77777777" w:rsidR="00C31818" w:rsidRPr="00C31818" w:rsidRDefault="00C31818" w:rsidP="00C31818">
      <w:r w:rsidRPr="00C31818">
        <w:t>Epoch 47/100 | Loss: 0.7297</w:t>
      </w:r>
    </w:p>
    <w:p w14:paraId="4CD1379F" w14:textId="77777777" w:rsidR="00C31818" w:rsidRPr="00C31818" w:rsidRDefault="00C31818" w:rsidP="00C31818">
      <w:r w:rsidRPr="00C31818">
        <w:t>Epoch 48/100 | Loss: 0.5849</w:t>
      </w:r>
    </w:p>
    <w:p w14:paraId="114FA1B6" w14:textId="77777777" w:rsidR="00C31818" w:rsidRPr="00C31818" w:rsidRDefault="00C31818" w:rsidP="00C31818">
      <w:r w:rsidRPr="00C31818">
        <w:t>Epoch 49/100 | Loss: 0.6279</w:t>
      </w:r>
    </w:p>
    <w:p w14:paraId="36FB7984" w14:textId="77777777" w:rsidR="00C31818" w:rsidRPr="00C31818" w:rsidRDefault="00C31818" w:rsidP="00C31818">
      <w:r w:rsidRPr="00C31818">
        <w:t>Epoch 50/100 | Loss: 0.6622</w:t>
      </w:r>
    </w:p>
    <w:p w14:paraId="687191D8" w14:textId="77777777" w:rsidR="00C31818" w:rsidRPr="00C31818" w:rsidRDefault="00C31818" w:rsidP="00C31818">
      <w:r w:rsidRPr="00C31818">
        <w:t>Epoch 51/100 | Loss: 0.7101</w:t>
      </w:r>
    </w:p>
    <w:p w14:paraId="67F503F4" w14:textId="77777777" w:rsidR="00C31818" w:rsidRPr="00C31818" w:rsidRDefault="00C31818" w:rsidP="00C31818">
      <w:r w:rsidRPr="00C31818">
        <w:t>Epoch 52/100 | Loss: 0.6612</w:t>
      </w:r>
    </w:p>
    <w:p w14:paraId="3DA5847A" w14:textId="77777777" w:rsidR="00C31818" w:rsidRPr="00C31818" w:rsidRDefault="00C31818" w:rsidP="00C31818">
      <w:r w:rsidRPr="00C31818">
        <w:t>Epoch 53/100 | Loss: 0.6715</w:t>
      </w:r>
    </w:p>
    <w:p w14:paraId="11D8182F" w14:textId="77777777" w:rsidR="00C31818" w:rsidRPr="00C31818" w:rsidRDefault="00C31818" w:rsidP="00C31818">
      <w:r w:rsidRPr="00C31818">
        <w:t>Epoch 54/100 | Loss: 0.6036</w:t>
      </w:r>
    </w:p>
    <w:p w14:paraId="2A249114" w14:textId="77777777" w:rsidR="00C31818" w:rsidRPr="00C31818" w:rsidRDefault="00C31818" w:rsidP="00C31818">
      <w:r w:rsidRPr="00C31818">
        <w:t>Epoch 55/100 | Loss: 0.6408</w:t>
      </w:r>
    </w:p>
    <w:p w14:paraId="57DE631D" w14:textId="77777777" w:rsidR="00C31818" w:rsidRPr="00C31818" w:rsidRDefault="00C31818" w:rsidP="00C31818">
      <w:r w:rsidRPr="00C31818">
        <w:t>Epoch 56/100 | Loss: 0.6202</w:t>
      </w:r>
    </w:p>
    <w:p w14:paraId="098D27E1" w14:textId="77777777" w:rsidR="00C31818" w:rsidRPr="00C31818" w:rsidRDefault="00C31818" w:rsidP="00C31818">
      <w:r w:rsidRPr="00C31818">
        <w:t>Epoch 57/100 | Loss: 0.6682</w:t>
      </w:r>
    </w:p>
    <w:p w14:paraId="073F9C23" w14:textId="77777777" w:rsidR="00C31818" w:rsidRPr="00C31818" w:rsidRDefault="00C31818" w:rsidP="00C31818">
      <w:r w:rsidRPr="00C31818">
        <w:t>Epoch 58/100 | Loss: 0.5959</w:t>
      </w:r>
    </w:p>
    <w:p w14:paraId="2E55A370" w14:textId="77777777" w:rsidR="00C31818" w:rsidRPr="00C31818" w:rsidRDefault="00C31818" w:rsidP="00C31818">
      <w:r w:rsidRPr="00C31818">
        <w:t>Epoch 59/100 | Loss: 0.6845</w:t>
      </w:r>
    </w:p>
    <w:p w14:paraId="266BC66C" w14:textId="77777777" w:rsidR="00C31818" w:rsidRPr="00C31818" w:rsidRDefault="00C31818" w:rsidP="00C31818">
      <w:r w:rsidRPr="00C31818">
        <w:t>Epoch 60/100 | Loss: 0.6736</w:t>
      </w:r>
    </w:p>
    <w:p w14:paraId="0FA7E2B2" w14:textId="77777777" w:rsidR="00C31818" w:rsidRPr="00C31818" w:rsidRDefault="00C31818" w:rsidP="00C31818">
      <w:r w:rsidRPr="00C31818">
        <w:t>Epoch 61/100 | Loss: 0.6297</w:t>
      </w:r>
    </w:p>
    <w:p w14:paraId="36B088C0" w14:textId="77777777" w:rsidR="00C31818" w:rsidRPr="00C31818" w:rsidRDefault="00C31818" w:rsidP="00C31818">
      <w:r w:rsidRPr="00C31818">
        <w:t>Epoch 62/100 | Loss: 0.6456</w:t>
      </w:r>
    </w:p>
    <w:p w14:paraId="2D7B0F88" w14:textId="77777777" w:rsidR="00C31818" w:rsidRPr="00C31818" w:rsidRDefault="00C31818" w:rsidP="00C31818">
      <w:r w:rsidRPr="00C31818">
        <w:t>Epoch 63/100 | Loss: 0.6246</w:t>
      </w:r>
    </w:p>
    <w:p w14:paraId="650FAFD1" w14:textId="77777777" w:rsidR="00C31818" w:rsidRPr="00C31818" w:rsidRDefault="00C31818" w:rsidP="00C31818">
      <w:r w:rsidRPr="00C31818">
        <w:t>Epoch 64/100 | Loss: 0.6391</w:t>
      </w:r>
    </w:p>
    <w:p w14:paraId="25D8D5D8" w14:textId="77777777" w:rsidR="00C31818" w:rsidRPr="00C31818" w:rsidRDefault="00C31818" w:rsidP="00C31818">
      <w:r w:rsidRPr="00C31818">
        <w:t>Epoch 65/100 | Loss: 0.6685</w:t>
      </w:r>
    </w:p>
    <w:p w14:paraId="0A908F0C" w14:textId="77777777" w:rsidR="00C31818" w:rsidRPr="00C31818" w:rsidRDefault="00C31818" w:rsidP="00C31818">
      <w:r w:rsidRPr="00C31818">
        <w:t>Epoch 66/100 | Loss: 0.6680</w:t>
      </w:r>
    </w:p>
    <w:p w14:paraId="66CC6F16" w14:textId="77777777" w:rsidR="00C31818" w:rsidRPr="00C31818" w:rsidRDefault="00C31818" w:rsidP="00C31818">
      <w:r w:rsidRPr="00C31818">
        <w:t>Epoch 67/100 | Loss: 0.6310</w:t>
      </w:r>
    </w:p>
    <w:p w14:paraId="4BCE93E1" w14:textId="77777777" w:rsidR="00C31818" w:rsidRPr="00C31818" w:rsidRDefault="00C31818" w:rsidP="00C31818">
      <w:r w:rsidRPr="00C31818">
        <w:t>Epoch 68/100 | Loss: 0.6232</w:t>
      </w:r>
    </w:p>
    <w:p w14:paraId="4F0C065D" w14:textId="77777777" w:rsidR="00C31818" w:rsidRPr="00C31818" w:rsidRDefault="00C31818" w:rsidP="00C31818">
      <w:r w:rsidRPr="00C31818">
        <w:t>Epoch 69/100 | Loss: 0.6671</w:t>
      </w:r>
    </w:p>
    <w:p w14:paraId="1B5CFFA5" w14:textId="77777777" w:rsidR="00C31818" w:rsidRPr="00C31818" w:rsidRDefault="00C31818" w:rsidP="00C31818">
      <w:r w:rsidRPr="00C31818">
        <w:t>Epoch 70/100 | Loss: 0.5930</w:t>
      </w:r>
    </w:p>
    <w:p w14:paraId="59C818F5" w14:textId="77777777" w:rsidR="00C31818" w:rsidRPr="00C31818" w:rsidRDefault="00C31818" w:rsidP="00C31818">
      <w:r w:rsidRPr="00C31818">
        <w:t>Epoch 71/100 | Loss: 0.5859</w:t>
      </w:r>
    </w:p>
    <w:p w14:paraId="6C725BCC" w14:textId="77777777" w:rsidR="00C31818" w:rsidRPr="00C31818" w:rsidRDefault="00C31818" w:rsidP="00C31818">
      <w:r w:rsidRPr="00C31818">
        <w:t>Epoch 72/100 | Loss: 0.6984</w:t>
      </w:r>
    </w:p>
    <w:p w14:paraId="7A38976B" w14:textId="77777777" w:rsidR="00C31818" w:rsidRPr="00C31818" w:rsidRDefault="00C31818" w:rsidP="00C31818">
      <w:r w:rsidRPr="00C31818">
        <w:t>Epoch 73/100 | Loss: 0.6443</w:t>
      </w:r>
    </w:p>
    <w:p w14:paraId="6815DCE1" w14:textId="77777777" w:rsidR="00C31818" w:rsidRPr="00C31818" w:rsidRDefault="00C31818" w:rsidP="00C31818">
      <w:r w:rsidRPr="00C31818">
        <w:t>Epoch 74/100 | Loss: 0.6144</w:t>
      </w:r>
    </w:p>
    <w:p w14:paraId="29C78B11" w14:textId="77777777" w:rsidR="00C31818" w:rsidRPr="00C31818" w:rsidRDefault="00C31818" w:rsidP="00C31818">
      <w:r w:rsidRPr="00C31818">
        <w:t>Epoch 75/100 | Loss: 0.6482</w:t>
      </w:r>
    </w:p>
    <w:p w14:paraId="672ED128" w14:textId="77777777" w:rsidR="00C31818" w:rsidRPr="00C31818" w:rsidRDefault="00C31818" w:rsidP="00C31818">
      <w:r w:rsidRPr="00C31818">
        <w:t>Epoch 76/100 | Loss: 0.5791</w:t>
      </w:r>
    </w:p>
    <w:p w14:paraId="0A1ADE66" w14:textId="77777777" w:rsidR="00C31818" w:rsidRPr="00C31818" w:rsidRDefault="00C31818" w:rsidP="00C31818">
      <w:r w:rsidRPr="00C31818">
        <w:t>Epoch 77/100 | Loss: 0.6862</w:t>
      </w:r>
    </w:p>
    <w:p w14:paraId="43D2B3FD" w14:textId="77777777" w:rsidR="00C31818" w:rsidRPr="00C31818" w:rsidRDefault="00C31818" w:rsidP="00C31818">
      <w:r w:rsidRPr="00C31818">
        <w:t>Epoch 78/100 | Loss: 0.6432</w:t>
      </w:r>
    </w:p>
    <w:p w14:paraId="054FCEF3" w14:textId="77777777" w:rsidR="00C31818" w:rsidRPr="00C31818" w:rsidRDefault="00C31818" w:rsidP="00C31818">
      <w:r w:rsidRPr="00C31818">
        <w:t>Epoch 79/100 | Loss: 0.6718</w:t>
      </w:r>
    </w:p>
    <w:p w14:paraId="61C2F22E" w14:textId="77777777" w:rsidR="00C31818" w:rsidRPr="00C31818" w:rsidRDefault="00C31818" w:rsidP="00C31818">
      <w:r w:rsidRPr="00C31818">
        <w:t>Epoch 80/100 | Loss: 0.6505</w:t>
      </w:r>
    </w:p>
    <w:p w14:paraId="0ED1A781" w14:textId="77777777" w:rsidR="00C31818" w:rsidRPr="00C31818" w:rsidRDefault="00C31818" w:rsidP="00C31818">
      <w:r w:rsidRPr="00C31818">
        <w:t>Epoch 81/100 | Loss: 0.6024</w:t>
      </w:r>
    </w:p>
    <w:p w14:paraId="1C13BCB5" w14:textId="77777777" w:rsidR="00C31818" w:rsidRPr="00C31818" w:rsidRDefault="00C31818" w:rsidP="00C31818">
      <w:r w:rsidRPr="00C31818">
        <w:t>Epoch 82/100 | Loss: 0.6669</w:t>
      </w:r>
    </w:p>
    <w:p w14:paraId="3C3B321D" w14:textId="77777777" w:rsidR="00C31818" w:rsidRPr="00C31818" w:rsidRDefault="00C31818" w:rsidP="00C31818">
      <w:r w:rsidRPr="00C31818">
        <w:t>Epoch 83/100 | Loss: 0.6232</w:t>
      </w:r>
    </w:p>
    <w:p w14:paraId="45FE4B84" w14:textId="77777777" w:rsidR="00C31818" w:rsidRPr="00C31818" w:rsidRDefault="00C31818" w:rsidP="00C31818">
      <w:r w:rsidRPr="00C31818">
        <w:t>Epoch 84/100 | Loss: 0.6395</w:t>
      </w:r>
    </w:p>
    <w:p w14:paraId="47A3DDA5" w14:textId="77777777" w:rsidR="00C31818" w:rsidRPr="00C31818" w:rsidRDefault="00C31818" w:rsidP="00C31818">
      <w:r w:rsidRPr="00C31818">
        <w:t>Epoch 85/100 | Loss: 0.5961</w:t>
      </w:r>
    </w:p>
    <w:p w14:paraId="747AE2D9" w14:textId="77777777" w:rsidR="00C31818" w:rsidRPr="00C31818" w:rsidRDefault="00C31818" w:rsidP="00C31818">
      <w:r w:rsidRPr="00C31818">
        <w:t>Epoch 86/100 | Loss: 0.5726</w:t>
      </w:r>
    </w:p>
    <w:p w14:paraId="295D8BDB" w14:textId="77777777" w:rsidR="00C31818" w:rsidRPr="00C31818" w:rsidRDefault="00C31818" w:rsidP="00C31818">
      <w:r w:rsidRPr="00C31818">
        <w:t>Epoch 87/100 | Loss: 0.6179</w:t>
      </w:r>
    </w:p>
    <w:p w14:paraId="04CB0F21" w14:textId="77777777" w:rsidR="00C31818" w:rsidRPr="00C31818" w:rsidRDefault="00C31818" w:rsidP="00C31818">
      <w:r w:rsidRPr="00C31818">
        <w:t>Epoch 88/100 | Loss: 0.6277</w:t>
      </w:r>
    </w:p>
    <w:p w14:paraId="7D100BCC" w14:textId="77777777" w:rsidR="00C31818" w:rsidRPr="00C31818" w:rsidRDefault="00C31818" w:rsidP="00C31818">
      <w:r w:rsidRPr="00C31818">
        <w:t>Epoch 89/100 | Loss: 0.6289</w:t>
      </w:r>
    </w:p>
    <w:p w14:paraId="6BA194C2" w14:textId="77777777" w:rsidR="00C31818" w:rsidRPr="00C31818" w:rsidRDefault="00C31818" w:rsidP="00C31818">
      <w:r w:rsidRPr="00C31818">
        <w:t>Epoch 90/100 | Loss: 0.6489</w:t>
      </w:r>
    </w:p>
    <w:p w14:paraId="30D4B5DD" w14:textId="77777777" w:rsidR="00C31818" w:rsidRPr="00C31818" w:rsidRDefault="00C31818" w:rsidP="00C31818">
      <w:r w:rsidRPr="00C31818">
        <w:t>Epoch 91/100 | Loss: 0.5781</w:t>
      </w:r>
    </w:p>
    <w:p w14:paraId="6B519B9A" w14:textId="77777777" w:rsidR="00C31818" w:rsidRPr="00C31818" w:rsidRDefault="00C31818" w:rsidP="00C31818">
      <w:r w:rsidRPr="00C31818">
        <w:t>Epoch 92/100 | Loss: 0.5936</w:t>
      </w:r>
    </w:p>
    <w:p w14:paraId="34CB4541" w14:textId="77777777" w:rsidR="00C31818" w:rsidRPr="00C31818" w:rsidRDefault="00C31818" w:rsidP="00C31818">
      <w:r w:rsidRPr="00C31818">
        <w:t>Epoch 93/100 | Loss: 0.6351</w:t>
      </w:r>
    </w:p>
    <w:p w14:paraId="752C8E13" w14:textId="77777777" w:rsidR="00C31818" w:rsidRPr="00C31818" w:rsidRDefault="00C31818" w:rsidP="00C31818">
      <w:r w:rsidRPr="00C31818">
        <w:t>Epoch 94/100 | Loss: 0.5860</w:t>
      </w:r>
    </w:p>
    <w:p w14:paraId="49536956" w14:textId="77777777" w:rsidR="00C31818" w:rsidRPr="00C31818" w:rsidRDefault="00C31818" w:rsidP="00C31818">
      <w:r w:rsidRPr="00C31818">
        <w:t>Epoch 95/100 | Loss: 0.6074</w:t>
      </w:r>
    </w:p>
    <w:p w14:paraId="1FFCDA97" w14:textId="77777777" w:rsidR="00C31818" w:rsidRPr="00C31818" w:rsidRDefault="00C31818" w:rsidP="00C31818">
      <w:r w:rsidRPr="00C31818">
        <w:t>Epoch 96/100 | Loss: 0.6367</w:t>
      </w:r>
    </w:p>
    <w:p w14:paraId="425A9E3C" w14:textId="77777777" w:rsidR="00C31818" w:rsidRPr="00C31818" w:rsidRDefault="00C31818" w:rsidP="00C31818">
      <w:r w:rsidRPr="00C31818">
        <w:t>Epoch 97/100 | Loss: 0.6592</w:t>
      </w:r>
    </w:p>
    <w:p w14:paraId="2975334C" w14:textId="77777777" w:rsidR="00C31818" w:rsidRPr="00C31818" w:rsidRDefault="00C31818" w:rsidP="00C31818">
      <w:r w:rsidRPr="00C31818">
        <w:t>Epoch 98/100 | Loss: 0.6005</w:t>
      </w:r>
    </w:p>
    <w:p w14:paraId="103DB9BD" w14:textId="77777777" w:rsidR="00C31818" w:rsidRPr="00C31818" w:rsidRDefault="00C31818" w:rsidP="00C31818">
      <w:r w:rsidRPr="00C31818">
        <w:t>Epoch 99/100 | Loss: 0.5354</w:t>
      </w:r>
    </w:p>
    <w:p w14:paraId="2B0B33F2" w14:textId="77777777" w:rsidR="00C31818" w:rsidRPr="00C31818" w:rsidRDefault="00C31818" w:rsidP="00C31818">
      <w:r w:rsidRPr="00C31818">
        <w:t>Epoch 100/100 | Loss: 0.6378</w:t>
      </w:r>
    </w:p>
    <w:p w14:paraId="67D48BCD" w14:textId="77777777" w:rsidR="00C31818" w:rsidRPr="00C31818" w:rsidRDefault="00C31818" w:rsidP="00C31818">
      <w:r w:rsidRPr="00C31818">
        <w:t>Split 2 Accuracy: 0.4286</w:t>
      </w:r>
    </w:p>
    <w:p w14:paraId="60041CD9" w14:textId="6D6CB767" w:rsidR="00C31818" w:rsidRPr="00C31818" w:rsidRDefault="00C31818" w:rsidP="00C31818">
      <w:r w:rsidRPr="00C31818">
        <w:rPr>
          <w:noProof/>
        </w:rPr>
        <w:drawing>
          <wp:inline distT="0" distB="0" distL="0" distR="0" wp14:anchorId="79C2C352" wp14:editId="54918373">
            <wp:extent cx="4770120" cy="4145280"/>
            <wp:effectExtent l="0" t="0" r="0" b="7620"/>
            <wp:docPr id="1331612267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3A7D2" w14:textId="2CCE7A6C" w:rsidR="00C31818" w:rsidRPr="00C31818" w:rsidRDefault="00C31818" w:rsidP="00C31818">
      <w:r w:rsidRPr="00C31818">
        <w:rPr>
          <w:noProof/>
        </w:rPr>
        <w:drawing>
          <wp:inline distT="0" distB="0" distL="0" distR="0" wp14:anchorId="3FCC2796" wp14:editId="7E94C820">
            <wp:extent cx="5181600" cy="4145280"/>
            <wp:effectExtent l="0" t="0" r="0" b="7620"/>
            <wp:docPr id="1776718100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9E7DA" w14:textId="77777777" w:rsidR="00C31818" w:rsidRPr="00C31818" w:rsidRDefault="00C31818" w:rsidP="00C31818"/>
    <w:p w14:paraId="64A05163" w14:textId="77777777" w:rsidR="00C31818" w:rsidRPr="00C31818" w:rsidRDefault="00C31818" w:rsidP="00C31818">
      <w:r w:rsidRPr="00C31818">
        <w:t>=== ENV2 Split 3/5 ===</w:t>
      </w:r>
    </w:p>
    <w:p w14:paraId="755F2FD5" w14:textId="77777777" w:rsidR="00C31818" w:rsidRPr="00C31818" w:rsidRDefault="00C31818" w:rsidP="00C31818">
      <w:r w:rsidRPr="00C31818">
        <w:t>After oversampling, class counts: Counter({1: 43, 0: 43})</w:t>
      </w:r>
    </w:p>
    <w:p w14:paraId="5FBAFBA8" w14:textId="77777777" w:rsidR="00C31818" w:rsidRPr="00C31818" w:rsidRDefault="00C31818" w:rsidP="00C31818">
      <w:hyperlink r:id="rId184" w:anchor="line=25" w:history="1">
        <w:r w:rsidRPr="00C31818">
          <w:rPr>
            <w:rStyle w:val="Hyperlink"/>
          </w:rPr>
          <w:t>C:\Users\sansk\miniconda3\Lib\site-packages\torch_geometric\deprecation.py:26</w:t>
        </w:r>
      </w:hyperlink>
      <w:r w:rsidRPr="00C31818">
        <w:t>: UserWarning: 'data.DataLoader' is deprecated, use 'loader.DataLoader' instead</w:t>
      </w:r>
    </w:p>
    <w:p w14:paraId="235550D9" w14:textId="77777777" w:rsidR="00C31818" w:rsidRPr="00C31818" w:rsidRDefault="00C31818" w:rsidP="00C31818">
      <w:r w:rsidRPr="00C31818">
        <w:t xml:space="preserve">  warnings.warn(out)</w:t>
      </w:r>
    </w:p>
    <w:p w14:paraId="1B0B4F21" w14:textId="77777777" w:rsidR="00C31818" w:rsidRPr="00C31818" w:rsidRDefault="00C31818" w:rsidP="00C31818">
      <w:r w:rsidRPr="00C31818">
        <w:t>Epoch 1/100 | Loss: 0.7972</w:t>
      </w:r>
    </w:p>
    <w:p w14:paraId="1BE7649B" w14:textId="77777777" w:rsidR="00C31818" w:rsidRPr="00C31818" w:rsidRDefault="00C31818" w:rsidP="00C31818">
      <w:r w:rsidRPr="00C31818">
        <w:t>Epoch 2/100 | Loss: 0.7671</w:t>
      </w:r>
    </w:p>
    <w:p w14:paraId="170B49F4" w14:textId="77777777" w:rsidR="00C31818" w:rsidRPr="00C31818" w:rsidRDefault="00C31818" w:rsidP="00C31818">
      <w:r w:rsidRPr="00C31818">
        <w:t>Epoch 3/100 | Loss: 0.8395</w:t>
      </w:r>
    </w:p>
    <w:p w14:paraId="2720DF99" w14:textId="77777777" w:rsidR="00C31818" w:rsidRPr="00C31818" w:rsidRDefault="00C31818" w:rsidP="00C31818">
      <w:r w:rsidRPr="00C31818">
        <w:t>Epoch 4/100 | Loss: 0.8084</w:t>
      </w:r>
    </w:p>
    <w:p w14:paraId="332EAEC6" w14:textId="77777777" w:rsidR="00C31818" w:rsidRPr="00C31818" w:rsidRDefault="00C31818" w:rsidP="00C31818">
      <w:r w:rsidRPr="00C31818">
        <w:t>Epoch 5/100 | Loss: 0.7921</w:t>
      </w:r>
    </w:p>
    <w:p w14:paraId="20F3B2A1" w14:textId="77777777" w:rsidR="00C31818" w:rsidRPr="00C31818" w:rsidRDefault="00C31818" w:rsidP="00C31818">
      <w:r w:rsidRPr="00C31818">
        <w:t>Epoch 6/100 | Loss: 0.7964</w:t>
      </w:r>
    </w:p>
    <w:p w14:paraId="40189604" w14:textId="77777777" w:rsidR="00C31818" w:rsidRPr="00C31818" w:rsidRDefault="00C31818" w:rsidP="00C31818">
      <w:r w:rsidRPr="00C31818">
        <w:t>Epoch 7/100 | Loss: 0.7226</w:t>
      </w:r>
    </w:p>
    <w:p w14:paraId="0A3FF4E4" w14:textId="77777777" w:rsidR="00C31818" w:rsidRPr="00C31818" w:rsidRDefault="00C31818" w:rsidP="00C31818">
      <w:r w:rsidRPr="00C31818">
        <w:t>Epoch 8/100 | Loss: 0.7342</w:t>
      </w:r>
    </w:p>
    <w:p w14:paraId="52A295B6" w14:textId="77777777" w:rsidR="00C31818" w:rsidRPr="00C31818" w:rsidRDefault="00C31818" w:rsidP="00C31818">
      <w:r w:rsidRPr="00C31818">
        <w:t>Epoch 9/100 | Loss: 0.6812</w:t>
      </w:r>
    </w:p>
    <w:p w14:paraId="42563A83" w14:textId="77777777" w:rsidR="00C31818" w:rsidRPr="00C31818" w:rsidRDefault="00C31818" w:rsidP="00C31818">
      <w:r w:rsidRPr="00C31818">
        <w:t>Epoch 10/100 | Loss: 0.6576</w:t>
      </w:r>
    </w:p>
    <w:p w14:paraId="010F93CD" w14:textId="77777777" w:rsidR="00C31818" w:rsidRPr="00C31818" w:rsidRDefault="00C31818" w:rsidP="00C31818">
      <w:r w:rsidRPr="00C31818">
        <w:t>Epoch 11/100 | Loss: 0.7406</w:t>
      </w:r>
    </w:p>
    <w:p w14:paraId="4DA5DBA4" w14:textId="77777777" w:rsidR="00C31818" w:rsidRPr="00C31818" w:rsidRDefault="00C31818" w:rsidP="00C31818">
      <w:r w:rsidRPr="00C31818">
        <w:t>Epoch 12/100 | Loss: 0.6938</w:t>
      </w:r>
    </w:p>
    <w:p w14:paraId="6EE7F6F2" w14:textId="77777777" w:rsidR="00C31818" w:rsidRPr="00C31818" w:rsidRDefault="00C31818" w:rsidP="00C31818">
      <w:r w:rsidRPr="00C31818">
        <w:t>Epoch 13/100 | Loss: 0.6740</w:t>
      </w:r>
    </w:p>
    <w:p w14:paraId="53F99B72" w14:textId="77777777" w:rsidR="00C31818" w:rsidRPr="00C31818" w:rsidRDefault="00C31818" w:rsidP="00C31818">
      <w:r w:rsidRPr="00C31818">
        <w:t>Epoch 14/100 | Loss: 0.7347</w:t>
      </w:r>
    </w:p>
    <w:p w14:paraId="29CD563B" w14:textId="77777777" w:rsidR="00C31818" w:rsidRPr="00C31818" w:rsidRDefault="00C31818" w:rsidP="00C31818">
      <w:r w:rsidRPr="00C31818">
        <w:t>Epoch 15/100 | Loss: 0.7836</w:t>
      </w:r>
    </w:p>
    <w:p w14:paraId="4571EBE7" w14:textId="77777777" w:rsidR="00C31818" w:rsidRPr="00C31818" w:rsidRDefault="00C31818" w:rsidP="00C31818">
      <w:r w:rsidRPr="00C31818">
        <w:t>Epoch 16/100 | Loss: 0.8198</w:t>
      </w:r>
    </w:p>
    <w:p w14:paraId="3E73C7EC" w14:textId="77777777" w:rsidR="00C31818" w:rsidRPr="00C31818" w:rsidRDefault="00C31818" w:rsidP="00C31818">
      <w:r w:rsidRPr="00C31818">
        <w:t>Epoch 17/100 | Loss: 0.7702</w:t>
      </w:r>
    </w:p>
    <w:p w14:paraId="7AC97BC0" w14:textId="77777777" w:rsidR="00C31818" w:rsidRPr="00C31818" w:rsidRDefault="00C31818" w:rsidP="00C31818">
      <w:r w:rsidRPr="00C31818">
        <w:t>Epoch 18/100 | Loss: 0.8055</w:t>
      </w:r>
    </w:p>
    <w:p w14:paraId="1E9D7ED8" w14:textId="77777777" w:rsidR="00C31818" w:rsidRPr="00C31818" w:rsidRDefault="00C31818" w:rsidP="00C31818">
      <w:r w:rsidRPr="00C31818">
        <w:t>Epoch 19/100 | Loss: 0.7670</w:t>
      </w:r>
    </w:p>
    <w:p w14:paraId="1B17F552" w14:textId="77777777" w:rsidR="00C31818" w:rsidRPr="00C31818" w:rsidRDefault="00C31818" w:rsidP="00C31818">
      <w:r w:rsidRPr="00C31818">
        <w:t>Epoch 20/100 | Loss: 0.6682</w:t>
      </w:r>
    </w:p>
    <w:p w14:paraId="012AFDE5" w14:textId="77777777" w:rsidR="00C31818" w:rsidRPr="00C31818" w:rsidRDefault="00C31818" w:rsidP="00C31818">
      <w:r w:rsidRPr="00C31818">
        <w:t>Epoch 21/100 | Loss: 0.6410</w:t>
      </w:r>
    </w:p>
    <w:p w14:paraId="695AE905" w14:textId="77777777" w:rsidR="00C31818" w:rsidRPr="00C31818" w:rsidRDefault="00C31818" w:rsidP="00C31818">
      <w:r w:rsidRPr="00C31818">
        <w:t>Epoch 22/100 | Loss: 0.6785</w:t>
      </w:r>
    </w:p>
    <w:p w14:paraId="5FAA52D0" w14:textId="77777777" w:rsidR="00C31818" w:rsidRPr="00C31818" w:rsidRDefault="00C31818" w:rsidP="00C31818">
      <w:r w:rsidRPr="00C31818">
        <w:t>Epoch 23/100 | Loss: 0.7052</w:t>
      </w:r>
    </w:p>
    <w:p w14:paraId="2437CD61" w14:textId="77777777" w:rsidR="00C31818" w:rsidRPr="00C31818" w:rsidRDefault="00C31818" w:rsidP="00C31818">
      <w:r w:rsidRPr="00C31818">
        <w:t>Epoch 24/100 | Loss: 0.6714</w:t>
      </w:r>
    </w:p>
    <w:p w14:paraId="0BCED796" w14:textId="77777777" w:rsidR="00C31818" w:rsidRPr="00C31818" w:rsidRDefault="00C31818" w:rsidP="00C31818">
      <w:r w:rsidRPr="00C31818">
        <w:t>Epoch 25/100 | Loss: 0.7124</w:t>
      </w:r>
    </w:p>
    <w:p w14:paraId="193144B3" w14:textId="77777777" w:rsidR="00C31818" w:rsidRPr="00C31818" w:rsidRDefault="00C31818" w:rsidP="00C31818">
      <w:r w:rsidRPr="00C31818">
        <w:t>Epoch 26/100 | Loss: 0.7602</w:t>
      </w:r>
    </w:p>
    <w:p w14:paraId="12254B24" w14:textId="77777777" w:rsidR="00C31818" w:rsidRPr="00C31818" w:rsidRDefault="00C31818" w:rsidP="00C31818">
      <w:r w:rsidRPr="00C31818">
        <w:t>Epoch 27/100 | Loss: 0.7053</w:t>
      </w:r>
    </w:p>
    <w:p w14:paraId="3BC05BD3" w14:textId="77777777" w:rsidR="00C31818" w:rsidRPr="00C31818" w:rsidRDefault="00C31818" w:rsidP="00C31818">
      <w:r w:rsidRPr="00C31818">
        <w:t>Epoch 28/100 | Loss: 0.7285</w:t>
      </w:r>
    </w:p>
    <w:p w14:paraId="5D8F8CE2" w14:textId="77777777" w:rsidR="00C31818" w:rsidRPr="00C31818" w:rsidRDefault="00C31818" w:rsidP="00C31818">
      <w:r w:rsidRPr="00C31818">
        <w:t>Epoch 29/100 | Loss: 0.6400</w:t>
      </w:r>
    </w:p>
    <w:p w14:paraId="671CB522" w14:textId="77777777" w:rsidR="00C31818" w:rsidRPr="00C31818" w:rsidRDefault="00C31818" w:rsidP="00C31818">
      <w:r w:rsidRPr="00C31818">
        <w:t>Epoch 30/100 | Loss: 0.6754</w:t>
      </w:r>
    </w:p>
    <w:p w14:paraId="535DBCEE" w14:textId="77777777" w:rsidR="00C31818" w:rsidRPr="00C31818" w:rsidRDefault="00C31818" w:rsidP="00C31818">
      <w:r w:rsidRPr="00C31818">
        <w:t>Epoch 31/100 | Loss: 0.6733</w:t>
      </w:r>
    </w:p>
    <w:p w14:paraId="4E25DFA9" w14:textId="77777777" w:rsidR="00C31818" w:rsidRPr="00C31818" w:rsidRDefault="00C31818" w:rsidP="00C31818">
      <w:r w:rsidRPr="00C31818">
        <w:t>Epoch 32/100 | Loss: 0.7470</w:t>
      </w:r>
    </w:p>
    <w:p w14:paraId="1E023123" w14:textId="77777777" w:rsidR="00C31818" w:rsidRPr="00C31818" w:rsidRDefault="00C31818" w:rsidP="00C31818">
      <w:r w:rsidRPr="00C31818">
        <w:t>Epoch 33/100 | Loss: 0.6068</w:t>
      </w:r>
    </w:p>
    <w:p w14:paraId="5523BDEA" w14:textId="77777777" w:rsidR="00C31818" w:rsidRPr="00C31818" w:rsidRDefault="00C31818" w:rsidP="00C31818">
      <w:r w:rsidRPr="00C31818">
        <w:t>Epoch 34/100 | Loss: 0.6776</w:t>
      </w:r>
    </w:p>
    <w:p w14:paraId="5739AEAC" w14:textId="77777777" w:rsidR="00C31818" w:rsidRPr="00C31818" w:rsidRDefault="00C31818" w:rsidP="00C31818">
      <w:r w:rsidRPr="00C31818">
        <w:t>Epoch 35/100 | Loss: 0.6695</w:t>
      </w:r>
    </w:p>
    <w:p w14:paraId="5AEECF34" w14:textId="77777777" w:rsidR="00C31818" w:rsidRPr="00C31818" w:rsidRDefault="00C31818" w:rsidP="00C31818">
      <w:r w:rsidRPr="00C31818">
        <w:t>Epoch 36/100 | Loss: 0.6417</w:t>
      </w:r>
    </w:p>
    <w:p w14:paraId="168FEC1D" w14:textId="77777777" w:rsidR="00C31818" w:rsidRPr="00C31818" w:rsidRDefault="00C31818" w:rsidP="00C31818">
      <w:r w:rsidRPr="00C31818">
        <w:t>Epoch 37/100 | Loss: 0.6885</w:t>
      </w:r>
    </w:p>
    <w:p w14:paraId="2A61CF6E" w14:textId="77777777" w:rsidR="00C31818" w:rsidRPr="00C31818" w:rsidRDefault="00C31818" w:rsidP="00C31818">
      <w:r w:rsidRPr="00C31818">
        <w:t>Epoch 38/100 | Loss: 0.6959</w:t>
      </w:r>
    </w:p>
    <w:p w14:paraId="055F7FF6" w14:textId="77777777" w:rsidR="00C31818" w:rsidRPr="00C31818" w:rsidRDefault="00C31818" w:rsidP="00C31818">
      <w:r w:rsidRPr="00C31818">
        <w:t>Epoch 39/100 | Loss: 0.5719</w:t>
      </w:r>
    </w:p>
    <w:p w14:paraId="3BBCC168" w14:textId="77777777" w:rsidR="00C31818" w:rsidRPr="00C31818" w:rsidRDefault="00C31818" w:rsidP="00C31818">
      <w:r w:rsidRPr="00C31818">
        <w:t>Epoch 40/100 | Loss: 0.6680</w:t>
      </w:r>
    </w:p>
    <w:p w14:paraId="53547FBB" w14:textId="77777777" w:rsidR="00C31818" w:rsidRPr="00C31818" w:rsidRDefault="00C31818" w:rsidP="00C31818">
      <w:r w:rsidRPr="00C31818">
        <w:t>Epoch 41/100 | Loss: 0.6765</w:t>
      </w:r>
    </w:p>
    <w:p w14:paraId="6BB517AD" w14:textId="77777777" w:rsidR="00C31818" w:rsidRPr="00C31818" w:rsidRDefault="00C31818" w:rsidP="00C31818">
      <w:r w:rsidRPr="00C31818">
        <w:t>Epoch 42/100 | Loss: 0.6150</w:t>
      </w:r>
    </w:p>
    <w:p w14:paraId="1D5A3386" w14:textId="77777777" w:rsidR="00C31818" w:rsidRPr="00C31818" w:rsidRDefault="00C31818" w:rsidP="00C31818">
      <w:r w:rsidRPr="00C31818">
        <w:t>Epoch 43/100 | Loss: 0.6268</w:t>
      </w:r>
    </w:p>
    <w:p w14:paraId="28774FE8" w14:textId="77777777" w:rsidR="00C31818" w:rsidRPr="00C31818" w:rsidRDefault="00C31818" w:rsidP="00C31818">
      <w:r w:rsidRPr="00C31818">
        <w:t>Epoch 44/100 | Loss: 0.5708</w:t>
      </w:r>
    </w:p>
    <w:p w14:paraId="044141EA" w14:textId="77777777" w:rsidR="00C31818" w:rsidRPr="00C31818" w:rsidRDefault="00C31818" w:rsidP="00C31818">
      <w:r w:rsidRPr="00C31818">
        <w:t>Epoch 45/100 | Loss: 0.6686</w:t>
      </w:r>
    </w:p>
    <w:p w14:paraId="568A5E30" w14:textId="77777777" w:rsidR="00C31818" w:rsidRPr="00C31818" w:rsidRDefault="00C31818" w:rsidP="00C31818">
      <w:r w:rsidRPr="00C31818">
        <w:t>Epoch 46/100 | Loss: 0.6061</w:t>
      </w:r>
    </w:p>
    <w:p w14:paraId="154C2969" w14:textId="77777777" w:rsidR="00C31818" w:rsidRPr="00C31818" w:rsidRDefault="00C31818" w:rsidP="00C31818">
      <w:r w:rsidRPr="00C31818">
        <w:t>Epoch 47/100 | Loss: 0.6117</w:t>
      </w:r>
    </w:p>
    <w:p w14:paraId="25DD700C" w14:textId="77777777" w:rsidR="00C31818" w:rsidRPr="00C31818" w:rsidRDefault="00C31818" w:rsidP="00C31818">
      <w:r w:rsidRPr="00C31818">
        <w:t>Epoch 48/100 | Loss: 0.6953</w:t>
      </w:r>
    </w:p>
    <w:p w14:paraId="3B203A1A" w14:textId="77777777" w:rsidR="00C31818" w:rsidRPr="00C31818" w:rsidRDefault="00C31818" w:rsidP="00C31818">
      <w:r w:rsidRPr="00C31818">
        <w:t>Epoch 49/100 | Loss: 0.6325</w:t>
      </w:r>
    </w:p>
    <w:p w14:paraId="5E61C4B2" w14:textId="77777777" w:rsidR="00C31818" w:rsidRPr="00C31818" w:rsidRDefault="00C31818" w:rsidP="00C31818">
      <w:r w:rsidRPr="00C31818">
        <w:t>Epoch 50/100 | Loss: 0.5646</w:t>
      </w:r>
    </w:p>
    <w:p w14:paraId="67C3C4EA" w14:textId="77777777" w:rsidR="00C31818" w:rsidRPr="00C31818" w:rsidRDefault="00C31818" w:rsidP="00C31818">
      <w:r w:rsidRPr="00C31818">
        <w:t>Epoch 51/100 | Loss: 0.5967</w:t>
      </w:r>
    </w:p>
    <w:p w14:paraId="5C66468F" w14:textId="77777777" w:rsidR="00C31818" w:rsidRPr="00C31818" w:rsidRDefault="00C31818" w:rsidP="00C31818">
      <w:r w:rsidRPr="00C31818">
        <w:t>Epoch 52/100 | Loss: 0.6012</w:t>
      </w:r>
    </w:p>
    <w:p w14:paraId="5AADB7F6" w14:textId="77777777" w:rsidR="00C31818" w:rsidRPr="00C31818" w:rsidRDefault="00C31818" w:rsidP="00C31818">
      <w:r w:rsidRPr="00C31818">
        <w:t>Epoch 53/100 | Loss: 0.6274</w:t>
      </w:r>
    </w:p>
    <w:p w14:paraId="5577344E" w14:textId="77777777" w:rsidR="00C31818" w:rsidRPr="00C31818" w:rsidRDefault="00C31818" w:rsidP="00C31818">
      <w:r w:rsidRPr="00C31818">
        <w:t>Epoch 54/100 | Loss: 0.6328</w:t>
      </w:r>
    </w:p>
    <w:p w14:paraId="591E694E" w14:textId="77777777" w:rsidR="00C31818" w:rsidRPr="00C31818" w:rsidRDefault="00C31818" w:rsidP="00C31818">
      <w:r w:rsidRPr="00C31818">
        <w:t>Epoch 55/100 | Loss: 0.6764</w:t>
      </w:r>
    </w:p>
    <w:p w14:paraId="7EBAAE6C" w14:textId="77777777" w:rsidR="00C31818" w:rsidRPr="00C31818" w:rsidRDefault="00C31818" w:rsidP="00C31818">
      <w:r w:rsidRPr="00C31818">
        <w:t>Epoch 56/100 | Loss: 0.5817</w:t>
      </w:r>
    </w:p>
    <w:p w14:paraId="5AC26450" w14:textId="77777777" w:rsidR="00C31818" w:rsidRPr="00C31818" w:rsidRDefault="00C31818" w:rsidP="00C31818">
      <w:r w:rsidRPr="00C31818">
        <w:t>Epoch 57/100 | Loss: 0.7002</w:t>
      </w:r>
    </w:p>
    <w:p w14:paraId="6E8F2D4C" w14:textId="77777777" w:rsidR="00C31818" w:rsidRPr="00C31818" w:rsidRDefault="00C31818" w:rsidP="00C31818">
      <w:r w:rsidRPr="00C31818">
        <w:t>Epoch 58/100 | Loss: 0.6228</w:t>
      </w:r>
    </w:p>
    <w:p w14:paraId="05C9AD75" w14:textId="77777777" w:rsidR="00C31818" w:rsidRPr="00C31818" w:rsidRDefault="00C31818" w:rsidP="00C31818">
      <w:r w:rsidRPr="00C31818">
        <w:t>Epoch 59/100 | Loss: 0.6773</w:t>
      </w:r>
    </w:p>
    <w:p w14:paraId="251003E6" w14:textId="77777777" w:rsidR="00C31818" w:rsidRPr="00C31818" w:rsidRDefault="00C31818" w:rsidP="00C31818">
      <w:r w:rsidRPr="00C31818">
        <w:t>Epoch 60/100 | Loss: 0.6173</w:t>
      </w:r>
    </w:p>
    <w:p w14:paraId="72725057" w14:textId="77777777" w:rsidR="00C31818" w:rsidRPr="00C31818" w:rsidRDefault="00C31818" w:rsidP="00C31818">
      <w:r w:rsidRPr="00C31818">
        <w:t>Epoch 61/100 | Loss: 0.6635</w:t>
      </w:r>
    </w:p>
    <w:p w14:paraId="268105E1" w14:textId="77777777" w:rsidR="00C31818" w:rsidRPr="00C31818" w:rsidRDefault="00C31818" w:rsidP="00C31818">
      <w:r w:rsidRPr="00C31818">
        <w:t>Epoch 62/100 | Loss: 0.5534</w:t>
      </w:r>
    </w:p>
    <w:p w14:paraId="3ECB4E59" w14:textId="77777777" w:rsidR="00C31818" w:rsidRPr="00C31818" w:rsidRDefault="00C31818" w:rsidP="00C31818">
      <w:r w:rsidRPr="00C31818">
        <w:t>Epoch 63/100 | Loss: 0.6472</w:t>
      </w:r>
    </w:p>
    <w:p w14:paraId="18897C5C" w14:textId="77777777" w:rsidR="00C31818" w:rsidRPr="00C31818" w:rsidRDefault="00C31818" w:rsidP="00C31818">
      <w:r w:rsidRPr="00C31818">
        <w:t>Epoch 64/100 | Loss: 0.6290</w:t>
      </w:r>
    </w:p>
    <w:p w14:paraId="6D748898" w14:textId="77777777" w:rsidR="00C31818" w:rsidRPr="00C31818" w:rsidRDefault="00C31818" w:rsidP="00C31818">
      <w:r w:rsidRPr="00C31818">
        <w:t>Epoch 65/100 | Loss: 0.6438</w:t>
      </w:r>
    </w:p>
    <w:p w14:paraId="2AA931BF" w14:textId="77777777" w:rsidR="00C31818" w:rsidRPr="00C31818" w:rsidRDefault="00C31818" w:rsidP="00C31818">
      <w:r w:rsidRPr="00C31818">
        <w:t>Epoch 66/100 | Loss: 0.5868</w:t>
      </w:r>
    </w:p>
    <w:p w14:paraId="37E6300C" w14:textId="77777777" w:rsidR="00C31818" w:rsidRPr="00C31818" w:rsidRDefault="00C31818" w:rsidP="00C31818">
      <w:r w:rsidRPr="00C31818">
        <w:t>Epoch 67/100 | Loss: 0.6194</w:t>
      </w:r>
    </w:p>
    <w:p w14:paraId="14CE1707" w14:textId="77777777" w:rsidR="00C31818" w:rsidRPr="00C31818" w:rsidRDefault="00C31818" w:rsidP="00C31818">
      <w:r w:rsidRPr="00C31818">
        <w:t>Epoch 68/100 | Loss: 0.6480</w:t>
      </w:r>
    </w:p>
    <w:p w14:paraId="415612C7" w14:textId="77777777" w:rsidR="00C31818" w:rsidRPr="00C31818" w:rsidRDefault="00C31818" w:rsidP="00C31818">
      <w:r w:rsidRPr="00C31818">
        <w:t>Epoch 69/100 | Loss: 0.6689</w:t>
      </w:r>
    </w:p>
    <w:p w14:paraId="1E1B2EB7" w14:textId="77777777" w:rsidR="00C31818" w:rsidRPr="00C31818" w:rsidRDefault="00C31818" w:rsidP="00C31818">
      <w:r w:rsidRPr="00C31818">
        <w:t>Epoch 70/100 | Loss: 0.6214</w:t>
      </w:r>
    </w:p>
    <w:p w14:paraId="13DBF4D4" w14:textId="77777777" w:rsidR="00C31818" w:rsidRPr="00C31818" w:rsidRDefault="00C31818" w:rsidP="00C31818">
      <w:r w:rsidRPr="00C31818">
        <w:t>Epoch 71/100 | Loss: 0.6172</w:t>
      </w:r>
    </w:p>
    <w:p w14:paraId="784C3464" w14:textId="77777777" w:rsidR="00C31818" w:rsidRPr="00C31818" w:rsidRDefault="00C31818" w:rsidP="00C31818">
      <w:r w:rsidRPr="00C31818">
        <w:t>Epoch 72/100 | Loss: 0.5773</w:t>
      </w:r>
    </w:p>
    <w:p w14:paraId="1E82D631" w14:textId="77777777" w:rsidR="00C31818" w:rsidRPr="00C31818" w:rsidRDefault="00C31818" w:rsidP="00C31818">
      <w:r w:rsidRPr="00C31818">
        <w:t>Epoch 73/100 | Loss: 0.6213</w:t>
      </w:r>
    </w:p>
    <w:p w14:paraId="1C5FE501" w14:textId="77777777" w:rsidR="00C31818" w:rsidRPr="00C31818" w:rsidRDefault="00C31818" w:rsidP="00C31818">
      <w:r w:rsidRPr="00C31818">
        <w:t>Epoch 74/100 | Loss: 0.7128</w:t>
      </w:r>
    </w:p>
    <w:p w14:paraId="25E10A9E" w14:textId="77777777" w:rsidR="00C31818" w:rsidRPr="00C31818" w:rsidRDefault="00C31818" w:rsidP="00C31818">
      <w:r w:rsidRPr="00C31818">
        <w:t>Epoch 75/100 | Loss: 0.6178</w:t>
      </w:r>
    </w:p>
    <w:p w14:paraId="45610C2A" w14:textId="77777777" w:rsidR="00C31818" w:rsidRPr="00C31818" w:rsidRDefault="00C31818" w:rsidP="00C31818">
      <w:r w:rsidRPr="00C31818">
        <w:t>Epoch 76/100 | Loss: 0.6955</w:t>
      </w:r>
    </w:p>
    <w:p w14:paraId="371C8D03" w14:textId="77777777" w:rsidR="00C31818" w:rsidRPr="00C31818" w:rsidRDefault="00C31818" w:rsidP="00C31818">
      <w:r w:rsidRPr="00C31818">
        <w:t>Epoch 77/100 | Loss: 0.6107</w:t>
      </w:r>
    </w:p>
    <w:p w14:paraId="5D5A7931" w14:textId="77777777" w:rsidR="00C31818" w:rsidRPr="00C31818" w:rsidRDefault="00C31818" w:rsidP="00C31818">
      <w:r w:rsidRPr="00C31818">
        <w:t>Epoch 78/100 | Loss: 0.5831</w:t>
      </w:r>
    </w:p>
    <w:p w14:paraId="72E8231E" w14:textId="77777777" w:rsidR="00C31818" w:rsidRPr="00C31818" w:rsidRDefault="00C31818" w:rsidP="00C31818">
      <w:r w:rsidRPr="00C31818">
        <w:t>Epoch 79/100 | Loss: 0.6302</w:t>
      </w:r>
    </w:p>
    <w:p w14:paraId="4E981954" w14:textId="77777777" w:rsidR="00C31818" w:rsidRPr="00C31818" w:rsidRDefault="00C31818" w:rsidP="00C31818">
      <w:r w:rsidRPr="00C31818">
        <w:t>Epoch 80/100 | Loss: 0.5823</w:t>
      </w:r>
    </w:p>
    <w:p w14:paraId="3C1086DB" w14:textId="77777777" w:rsidR="00C31818" w:rsidRPr="00C31818" w:rsidRDefault="00C31818" w:rsidP="00C31818">
      <w:r w:rsidRPr="00C31818">
        <w:t>Epoch 81/100 | Loss: 0.5637</w:t>
      </w:r>
    </w:p>
    <w:p w14:paraId="61124324" w14:textId="77777777" w:rsidR="00C31818" w:rsidRPr="00C31818" w:rsidRDefault="00C31818" w:rsidP="00C31818">
      <w:r w:rsidRPr="00C31818">
        <w:t>Epoch 82/100 | Loss: 0.5630</w:t>
      </w:r>
    </w:p>
    <w:p w14:paraId="14A6B624" w14:textId="77777777" w:rsidR="00C31818" w:rsidRPr="00C31818" w:rsidRDefault="00C31818" w:rsidP="00C31818">
      <w:r w:rsidRPr="00C31818">
        <w:t>Epoch 83/100 | Loss: 0.6214</w:t>
      </w:r>
    </w:p>
    <w:p w14:paraId="5AA6326E" w14:textId="77777777" w:rsidR="00C31818" w:rsidRPr="00C31818" w:rsidRDefault="00C31818" w:rsidP="00C31818">
      <w:r w:rsidRPr="00C31818">
        <w:t>Epoch 84/100 | Loss: 0.5997</w:t>
      </w:r>
    </w:p>
    <w:p w14:paraId="34E99E5F" w14:textId="77777777" w:rsidR="00C31818" w:rsidRPr="00C31818" w:rsidRDefault="00C31818" w:rsidP="00C31818">
      <w:r w:rsidRPr="00C31818">
        <w:t>Epoch 85/100 | Loss: 0.6400</w:t>
      </w:r>
    </w:p>
    <w:p w14:paraId="016D7862" w14:textId="77777777" w:rsidR="00C31818" w:rsidRPr="00C31818" w:rsidRDefault="00C31818" w:rsidP="00C31818">
      <w:r w:rsidRPr="00C31818">
        <w:t>Epoch 86/100 | Loss: 0.6185</w:t>
      </w:r>
    </w:p>
    <w:p w14:paraId="5FB00138" w14:textId="77777777" w:rsidR="00C31818" w:rsidRPr="00C31818" w:rsidRDefault="00C31818" w:rsidP="00C31818">
      <w:r w:rsidRPr="00C31818">
        <w:t>Epoch 87/100 | Loss: 0.6268</w:t>
      </w:r>
    </w:p>
    <w:p w14:paraId="7E2BB555" w14:textId="77777777" w:rsidR="00C31818" w:rsidRPr="00C31818" w:rsidRDefault="00C31818" w:rsidP="00C31818">
      <w:r w:rsidRPr="00C31818">
        <w:t>Epoch 88/100 | Loss: 0.6168</w:t>
      </w:r>
    </w:p>
    <w:p w14:paraId="6DD86A13" w14:textId="77777777" w:rsidR="00C31818" w:rsidRPr="00C31818" w:rsidRDefault="00C31818" w:rsidP="00C31818">
      <w:r w:rsidRPr="00C31818">
        <w:t>Epoch 89/100 | Loss: 0.6237</w:t>
      </w:r>
    </w:p>
    <w:p w14:paraId="226A3FD5" w14:textId="77777777" w:rsidR="00C31818" w:rsidRPr="00C31818" w:rsidRDefault="00C31818" w:rsidP="00C31818">
      <w:r w:rsidRPr="00C31818">
        <w:t>Epoch 90/100 | Loss: 0.5941</w:t>
      </w:r>
    </w:p>
    <w:p w14:paraId="611F9BA1" w14:textId="77777777" w:rsidR="00C31818" w:rsidRPr="00C31818" w:rsidRDefault="00C31818" w:rsidP="00C31818">
      <w:r w:rsidRPr="00C31818">
        <w:t>Epoch 91/100 | Loss: 0.6548</w:t>
      </w:r>
    </w:p>
    <w:p w14:paraId="14A253BF" w14:textId="77777777" w:rsidR="00C31818" w:rsidRPr="00C31818" w:rsidRDefault="00C31818" w:rsidP="00C31818">
      <w:r w:rsidRPr="00C31818">
        <w:t>Epoch 92/100 | Loss: 0.6071</w:t>
      </w:r>
    </w:p>
    <w:p w14:paraId="32737B36" w14:textId="77777777" w:rsidR="00C31818" w:rsidRPr="00C31818" w:rsidRDefault="00C31818" w:rsidP="00C31818">
      <w:r w:rsidRPr="00C31818">
        <w:t>Epoch 93/100 | Loss: 0.6284</w:t>
      </w:r>
    </w:p>
    <w:p w14:paraId="134AA2A2" w14:textId="77777777" w:rsidR="00C31818" w:rsidRPr="00C31818" w:rsidRDefault="00C31818" w:rsidP="00C31818">
      <w:r w:rsidRPr="00C31818">
        <w:t>Epoch 94/100 | Loss: 0.5604</w:t>
      </w:r>
    </w:p>
    <w:p w14:paraId="314DD66D" w14:textId="77777777" w:rsidR="00C31818" w:rsidRPr="00C31818" w:rsidRDefault="00C31818" w:rsidP="00C31818">
      <w:r w:rsidRPr="00C31818">
        <w:t>Epoch 95/100 | Loss: 0.5442</w:t>
      </w:r>
    </w:p>
    <w:p w14:paraId="1227E892" w14:textId="77777777" w:rsidR="00C31818" w:rsidRPr="00C31818" w:rsidRDefault="00C31818" w:rsidP="00C31818">
      <w:r w:rsidRPr="00C31818">
        <w:t>Epoch 96/100 | Loss: 0.6438</w:t>
      </w:r>
    </w:p>
    <w:p w14:paraId="2011DBC5" w14:textId="77777777" w:rsidR="00C31818" w:rsidRPr="00C31818" w:rsidRDefault="00C31818" w:rsidP="00C31818">
      <w:r w:rsidRPr="00C31818">
        <w:t>Epoch 97/100 | Loss: 0.5891</w:t>
      </w:r>
    </w:p>
    <w:p w14:paraId="6828C6EB" w14:textId="77777777" w:rsidR="00C31818" w:rsidRPr="00C31818" w:rsidRDefault="00C31818" w:rsidP="00C31818">
      <w:r w:rsidRPr="00C31818">
        <w:t>Epoch 98/100 | Loss: 0.5973</w:t>
      </w:r>
    </w:p>
    <w:p w14:paraId="7F64019B" w14:textId="77777777" w:rsidR="00C31818" w:rsidRPr="00C31818" w:rsidRDefault="00C31818" w:rsidP="00C31818">
      <w:r w:rsidRPr="00C31818">
        <w:t>Epoch 99/100 | Loss: 0.5687</w:t>
      </w:r>
    </w:p>
    <w:p w14:paraId="3A9E8827" w14:textId="77777777" w:rsidR="00C31818" w:rsidRPr="00C31818" w:rsidRDefault="00C31818" w:rsidP="00C31818">
      <w:r w:rsidRPr="00C31818">
        <w:t>Epoch 100/100 | Loss: 0.5595</w:t>
      </w:r>
    </w:p>
    <w:p w14:paraId="6EDA08EC" w14:textId="77777777" w:rsidR="00C31818" w:rsidRPr="00C31818" w:rsidRDefault="00C31818" w:rsidP="00C31818">
      <w:r w:rsidRPr="00C31818">
        <w:t>Split 3 Accuracy: 0.4762</w:t>
      </w:r>
    </w:p>
    <w:p w14:paraId="3D952DE3" w14:textId="706CDE40" w:rsidR="00C31818" w:rsidRPr="00C31818" w:rsidRDefault="00C31818" w:rsidP="00C31818">
      <w:r w:rsidRPr="00C31818">
        <w:rPr>
          <w:noProof/>
        </w:rPr>
        <w:drawing>
          <wp:inline distT="0" distB="0" distL="0" distR="0" wp14:anchorId="161776A4" wp14:editId="0D4A24A7">
            <wp:extent cx="4853940" cy="4145280"/>
            <wp:effectExtent l="0" t="0" r="3810" b="7620"/>
            <wp:docPr id="1917596039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E2386" w14:textId="25872C2D" w:rsidR="00C31818" w:rsidRPr="00C31818" w:rsidRDefault="00C31818" w:rsidP="00C31818">
      <w:r w:rsidRPr="00C31818">
        <w:rPr>
          <w:noProof/>
        </w:rPr>
        <w:drawing>
          <wp:inline distT="0" distB="0" distL="0" distR="0" wp14:anchorId="1D2F408E" wp14:editId="5626B1FD">
            <wp:extent cx="5181600" cy="4145280"/>
            <wp:effectExtent l="0" t="0" r="0" b="7620"/>
            <wp:docPr id="166581216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59F25" w14:textId="77777777" w:rsidR="00C31818" w:rsidRPr="00C31818" w:rsidRDefault="00C31818" w:rsidP="00C31818"/>
    <w:p w14:paraId="47675BFB" w14:textId="77777777" w:rsidR="00C31818" w:rsidRPr="00C31818" w:rsidRDefault="00C31818" w:rsidP="00C31818">
      <w:r w:rsidRPr="00C31818">
        <w:t>=== ENV2 Split 4/5 ===</w:t>
      </w:r>
    </w:p>
    <w:p w14:paraId="746251BB" w14:textId="77777777" w:rsidR="00E1495E" w:rsidRPr="00E1495E" w:rsidRDefault="00E1495E" w:rsidP="00E1495E">
      <w:r w:rsidRPr="00E1495E">
        <w:drawing>
          <wp:inline distT="0" distB="0" distL="0" distR="0" wp14:anchorId="74CDCE5F" wp14:editId="54445909">
            <wp:extent cx="4892040" cy="4145280"/>
            <wp:effectExtent l="0" t="0" r="3810" b="7620"/>
            <wp:docPr id="7078774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659F5" w14:textId="77777777" w:rsidR="00E1495E" w:rsidRPr="00E1495E" w:rsidRDefault="00E1495E" w:rsidP="00E1495E">
      <w:r w:rsidRPr="00E1495E">
        <w:drawing>
          <wp:inline distT="0" distB="0" distL="0" distR="0" wp14:anchorId="16730F58" wp14:editId="796710DE">
            <wp:extent cx="5181600" cy="4145280"/>
            <wp:effectExtent l="0" t="0" r="0" b="7620"/>
            <wp:docPr id="1998418604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602EA" w14:textId="77777777" w:rsidR="00E1495E" w:rsidRPr="00E1495E" w:rsidRDefault="00E1495E" w:rsidP="00E1495E"/>
    <w:p w14:paraId="517AAF09" w14:textId="77777777" w:rsidR="00E1495E" w:rsidRPr="00E1495E" w:rsidRDefault="00E1495E" w:rsidP="00E1495E">
      <w:r w:rsidRPr="00E1495E">
        <w:lastRenderedPageBreak/>
        <w:t>=== ENV2 Split 5/5 ===</w:t>
      </w:r>
    </w:p>
    <w:p w14:paraId="6A99D8FD" w14:textId="77777777" w:rsidR="00E1495E" w:rsidRPr="00E1495E" w:rsidRDefault="00E1495E" w:rsidP="00E1495E">
      <w:hyperlink r:id="rId189" w:anchor="line=1667" w:history="1">
        <w:r w:rsidRPr="00E1495E">
          <w:rPr>
            <w:rStyle w:val="Hyperlink"/>
          </w:rPr>
          <w:t>C:\Users\sansk\miniconda3\Lib\site-packages\scipy\signal\_spectral_py.py:1668</w:t>
        </w:r>
      </w:hyperlink>
      <w:r w:rsidRPr="00E1495E">
        <w:t>: RuntimeWarning: invalid value encountered in divide</w:t>
      </w:r>
    </w:p>
    <w:p w14:paraId="2B265141" w14:textId="77777777" w:rsidR="00E1495E" w:rsidRPr="00E1495E" w:rsidRDefault="00E1495E" w:rsidP="00E1495E">
      <w:r w:rsidRPr="00E1495E">
        <w:t xml:space="preserve">  Cxy = np.abs(Pxy)**2 / Pxx / Pyy</w:t>
      </w:r>
    </w:p>
    <w:p w14:paraId="63408AAB" w14:textId="77777777" w:rsidR="00E1495E" w:rsidRPr="00E1495E" w:rsidRDefault="00E1495E" w:rsidP="00E1495E">
      <w:r w:rsidRPr="00E1495E">
        <w:t>After oversampling, class counts: Counter({1: 44, 0: 44})</w:t>
      </w:r>
    </w:p>
    <w:p w14:paraId="3E149DD5" w14:textId="77777777" w:rsidR="00E1495E" w:rsidRPr="00E1495E" w:rsidRDefault="00E1495E" w:rsidP="00E1495E">
      <w:hyperlink r:id="rId190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37F7DACF" w14:textId="77777777" w:rsidR="00E1495E" w:rsidRPr="00E1495E" w:rsidRDefault="00E1495E" w:rsidP="00E1495E">
      <w:r w:rsidRPr="00E1495E">
        <w:t xml:space="preserve">  warnings.warn(out)</w:t>
      </w:r>
    </w:p>
    <w:p w14:paraId="3A91F64A" w14:textId="77777777" w:rsidR="00C31818" w:rsidRPr="00C31818" w:rsidRDefault="00C31818" w:rsidP="00C31818">
      <w:r w:rsidRPr="00C31818">
        <w:t>Epoch 1/100 | Loss: 0.7967</w:t>
      </w:r>
    </w:p>
    <w:p w14:paraId="0CA24C7A" w14:textId="77777777" w:rsidR="00C31818" w:rsidRPr="00C31818" w:rsidRDefault="00C31818" w:rsidP="00C31818">
      <w:r w:rsidRPr="00C31818">
        <w:t>Epoch 2/100 | Loss: 0.6692</w:t>
      </w:r>
    </w:p>
    <w:p w14:paraId="495CA4C2" w14:textId="77777777" w:rsidR="00C31818" w:rsidRPr="00C31818" w:rsidRDefault="00C31818" w:rsidP="00C31818">
      <w:r w:rsidRPr="00C31818">
        <w:t>Epoch 3/100 | Loss: 0.7847</w:t>
      </w:r>
    </w:p>
    <w:p w14:paraId="02298869" w14:textId="77777777" w:rsidR="00C31818" w:rsidRPr="00C31818" w:rsidRDefault="00C31818" w:rsidP="00C31818">
      <w:r w:rsidRPr="00C31818">
        <w:t>Epoch 4/100 | Loss: 0.8108</w:t>
      </w:r>
    </w:p>
    <w:p w14:paraId="0E62E722" w14:textId="77777777" w:rsidR="00C31818" w:rsidRPr="00C31818" w:rsidRDefault="00C31818" w:rsidP="00C31818">
      <w:r w:rsidRPr="00C31818">
        <w:t>Epoch 5/100 | Loss: 0.7926</w:t>
      </w:r>
    </w:p>
    <w:p w14:paraId="0349C5AB" w14:textId="77777777" w:rsidR="00C31818" w:rsidRPr="00C31818" w:rsidRDefault="00C31818" w:rsidP="00C31818">
      <w:r w:rsidRPr="00C31818">
        <w:t>Epoch 6/100 | Loss: 0.7521</w:t>
      </w:r>
    </w:p>
    <w:p w14:paraId="4030F216" w14:textId="77777777" w:rsidR="00C31818" w:rsidRPr="00C31818" w:rsidRDefault="00C31818" w:rsidP="00C31818">
      <w:r w:rsidRPr="00C31818">
        <w:t>Epoch 7/100 | Loss: 0.7557</w:t>
      </w:r>
    </w:p>
    <w:p w14:paraId="30C3FBFB" w14:textId="77777777" w:rsidR="00C31818" w:rsidRPr="00C31818" w:rsidRDefault="00C31818" w:rsidP="00C31818">
      <w:r w:rsidRPr="00C31818">
        <w:t>Epoch 8/100 | Loss: 0.7475</w:t>
      </w:r>
    </w:p>
    <w:p w14:paraId="69A68953" w14:textId="77777777" w:rsidR="00C31818" w:rsidRPr="00C31818" w:rsidRDefault="00C31818" w:rsidP="00C31818">
      <w:r w:rsidRPr="00C31818">
        <w:t>Epoch 9/100 | Loss: 0.7583</w:t>
      </w:r>
    </w:p>
    <w:p w14:paraId="34EF1762" w14:textId="77777777" w:rsidR="00C31818" w:rsidRPr="00C31818" w:rsidRDefault="00C31818" w:rsidP="00C31818">
      <w:r w:rsidRPr="00C31818">
        <w:t>Epoch 10/100 | Loss: 0.6974</w:t>
      </w:r>
    </w:p>
    <w:p w14:paraId="5360E976" w14:textId="77777777" w:rsidR="00C31818" w:rsidRPr="00C31818" w:rsidRDefault="00C31818" w:rsidP="00C31818">
      <w:r w:rsidRPr="00C31818">
        <w:t>Epoch 11/100 | Loss: 0.7537</w:t>
      </w:r>
    </w:p>
    <w:p w14:paraId="47E92C0F" w14:textId="77777777" w:rsidR="00C31818" w:rsidRPr="00C31818" w:rsidRDefault="00C31818" w:rsidP="00C31818">
      <w:r w:rsidRPr="00C31818">
        <w:t>Epoch 12/100 | Loss: 0.7316</w:t>
      </w:r>
    </w:p>
    <w:p w14:paraId="574C0D45" w14:textId="77777777" w:rsidR="00C31818" w:rsidRPr="00C31818" w:rsidRDefault="00C31818" w:rsidP="00C31818">
      <w:r w:rsidRPr="00C31818">
        <w:t>Epoch 13/100 | Loss: 0.7330</w:t>
      </w:r>
    </w:p>
    <w:p w14:paraId="1BA5F765" w14:textId="77777777" w:rsidR="00C31818" w:rsidRPr="00C31818" w:rsidRDefault="00C31818" w:rsidP="00C31818">
      <w:r w:rsidRPr="00C31818">
        <w:t>Epoch 14/100 | Loss: 0.6945</w:t>
      </w:r>
    </w:p>
    <w:p w14:paraId="4910A3AD" w14:textId="77777777" w:rsidR="00C31818" w:rsidRPr="00C31818" w:rsidRDefault="00C31818" w:rsidP="00C31818">
      <w:r w:rsidRPr="00C31818">
        <w:t>Epoch 15/100 | Loss: 0.7082</w:t>
      </w:r>
    </w:p>
    <w:p w14:paraId="1E63F05A" w14:textId="77777777" w:rsidR="00C31818" w:rsidRPr="00C31818" w:rsidRDefault="00C31818" w:rsidP="00C31818">
      <w:r w:rsidRPr="00C31818">
        <w:t>Epoch 16/100 | Loss: 0.8208</w:t>
      </w:r>
    </w:p>
    <w:p w14:paraId="7B0871A0" w14:textId="77777777" w:rsidR="00C31818" w:rsidRPr="00C31818" w:rsidRDefault="00C31818" w:rsidP="00C31818">
      <w:r w:rsidRPr="00C31818">
        <w:t>Epoch 17/100 | Loss: 0.6777</w:t>
      </w:r>
    </w:p>
    <w:p w14:paraId="0DFC0B87" w14:textId="77777777" w:rsidR="00C31818" w:rsidRPr="00C31818" w:rsidRDefault="00C31818" w:rsidP="00C31818">
      <w:r w:rsidRPr="00C31818">
        <w:t>Epoch 18/100 | Loss: 0.6943</w:t>
      </w:r>
    </w:p>
    <w:p w14:paraId="1952EC06" w14:textId="77777777" w:rsidR="00C31818" w:rsidRPr="00C31818" w:rsidRDefault="00C31818" w:rsidP="00C31818">
      <w:r w:rsidRPr="00C31818">
        <w:t>Epoch 19/100 | Loss: 0.7209</w:t>
      </w:r>
    </w:p>
    <w:p w14:paraId="1D355B94" w14:textId="77777777" w:rsidR="00C31818" w:rsidRPr="00C31818" w:rsidRDefault="00C31818" w:rsidP="00C31818">
      <w:r w:rsidRPr="00C31818">
        <w:t>Epoch 20/100 | Loss: 0.7213</w:t>
      </w:r>
    </w:p>
    <w:p w14:paraId="2306F57D" w14:textId="77777777" w:rsidR="00C31818" w:rsidRPr="00C31818" w:rsidRDefault="00C31818" w:rsidP="00C31818">
      <w:r w:rsidRPr="00C31818">
        <w:t>Epoch 21/100 | Loss: 0.6911</w:t>
      </w:r>
    </w:p>
    <w:p w14:paraId="5D048324" w14:textId="77777777" w:rsidR="00C31818" w:rsidRPr="00C31818" w:rsidRDefault="00C31818" w:rsidP="00C31818">
      <w:r w:rsidRPr="00C31818">
        <w:t>Epoch 22/100 | Loss: 0.7042</w:t>
      </w:r>
    </w:p>
    <w:p w14:paraId="1127E7E7" w14:textId="77777777" w:rsidR="00C31818" w:rsidRPr="00C31818" w:rsidRDefault="00C31818" w:rsidP="00C31818">
      <w:r w:rsidRPr="00C31818">
        <w:t>Epoch 23/100 | Loss: 0.6769</w:t>
      </w:r>
    </w:p>
    <w:p w14:paraId="42F84B01" w14:textId="77777777" w:rsidR="00C31818" w:rsidRPr="00C31818" w:rsidRDefault="00C31818" w:rsidP="00C31818">
      <w:r w:rsidRPr="00C31818">
        <w:t>Epoch 24/100 | Loss: 0.7111</w:t>
      </w:r>
    </w:p>
    <w:p w14:paraId="4A624725" w14:textId="77777777" w:rsidR="00C31818" w:rsidRPr="00C31818" w:rsidRDefault="00C31818" w:rsidP="00C31818">
      <w:r w:rsidRPr="00C31818">
        <w:t>Epoch 25/100 | Loss: 0.7355</w:t>
      </w:r>
    </w:p>
    <w:p w14:paraId="375031DB" w14:textId="77777777" w:rsidR="00C31818" w:rsidRPr="00C31818" w:rsidRDefault="00C31818" w:rsidP="00C31818">
      <w:r w:rsidRPr="00C31818">
        <w:t>Epoch 26/100 | Loss: 0.7564</w:t>
      </w:r>
    </w:p>
    <w:p w14:paraId="1A95691D" w14:textId="77777777" w:rsidR="00C31818" w:rsidRPr="00C31818" w:rsidRDefault="00C31818" w:rsidP="00C31818">
      <w:r w:rsidRPr="00C31818">
        <w:t>Epoch 27/100 | Loss: 0.7156</w:t>
      </w:r>
    </w:p>
    <w:p w14:paraId="70EE4D1B" w14:textId="77777777" w:rsidR="00C31818" w:rsidRPr="00C31818" w:rsidRDefault="00C31818" w:rsidP="00C31818">
      <w:r w:rsidRPr="00C31818">
        <w:t>Epoch 28/100 | Loss: 0.7431</w:t>
      </w:r>
    </w:p>
    <w:p w14:paraId="01110145" w14:textId="77777777" w:rsidR="00C31818" w:rsidRPr="00C31818" w:rsidRDefault="00C31818" w:rsidP="00C31818">
      <w:r w:rsidRPr="00C31818">
        <w:t>Epoch 29/100 | Loss: 0.6791</w:t>
      </w:r>
    </w:p>
    <w:p w14:paraId="046A5C4F" w14:textId="77777777" w:rsidR="00C31818" w:rsidRPr="00C31818" w:rsidRDefault="00C31818" w:rsidP="00C31818">
      <w:r w:rsidRPr="00C31818">
        <w:t>Epoch 30/100 | Loss: 0.7181</w:t>
      </w:r>
    </w:p>
    <w:p w14:paraId="7F63E490" w14:textId="77777777" w:rsidR="00C31818" w:rsidRPr="00C31818" w:rsidRDefault="00C31818" w:rsidP="00C31818">
      <w:r w:rsidRPr="00C31818">
        <w:t>Epoch 31/100 | Loss: 0.6503</w:t>
      </w:r>
    </w:p>
    <w:p w14:paraId="364477E9" w14:textId="77777777" w:rsidR="00C31818" w:rsidRPr="00C31818" w:rsidRDefault="00C31818" w:rsidP="00C31818">
      <w:r w:rsidRPr="00C31818">
        <w:t>Epoch 32/100 | Loss: 0.7017</w:t>
      </w:r>
    </w:p>
    <w:p w14:paraId="7BB8E927" w14:textId="77777777" w:rsidR="00C31818" w:rsidRPr="00C31818" w:rsidRDefault="00C31818" w:rsidP="00C31818">
      <w:r w:rsidRPr="00C31818">
        <w:t>Epoch 33/100 | Loss: 0.6982</w:t>
      </w:r>
    </w:p>
    <w:p w14:paraId="7FD57041" w14:textId="77777777" w:rsidR="00C31818" w:rsidRPr="00C31818" w:rsidRDefault="00C31818" w:rsidP="00C31818">
      <w:r w:rsidRPr="00C31818">
        <w:t>Epoch 34/100 | Loss: 0.7119</w:t>
      </w:r>
    </w:p>
    <w:p w14:paraId="3A406DD1" w14:textId="77777777" w:rsidR="00C31818" w:rsidRPr="00C31818" w:rsidRDefault="00C31818" w:rsidP="00C31818">
      <w:r w:rsidRPr="00C31818">
        <w:t>Epoch 35/100 | Loss: 0.6628</w:t>
      </w:r>
    </w:p>
    <w:p w14:paraId="54C1BCAC" w14:textId="77777777" w:rsidR="00C31818" w:rsidRPr="00C31818" w:rsidRDefault="00C31818" w:rsidP="00C31818">
      <w:r w:rsidRPr="00C31818">
        <w:t>Epoch 36/100 | Loss: 0.6888</w:t>
      </w:r>
    </w:p>
    <w:p w14:paraId="276FF2D8" w14:textId="77777777" w:rsidR="00C31818" w:rsidRPr="00C31818" w:rsidRDefault="00C31818" w:rsidP="00C31818">
      <w:r w:rsidRPr="00C31818">
        <w:t>Epoch 37/100 | Loss: 0.7474</w:t>
      </w:r>
    </w:p>
    <w:p w14:paraId="0CC41294" w14:textId="77777777" w:rsidR="00C31818" w:rsidRPr="00C31818" w:rsidRDefault="00C31818" w:rsidP="00C31818">
      <w:r w:rsidRPr="00C31818">
        <w:t>Epoch 38/100 | Loss: 0.6260</w:t>
      </w:r>
    </w:p>
    <w:p w14:paraId="59095D87" w14:textId="77777777" w:rsidR="00C31818" w:rsidRPr="00C31818" w:rsidRDefault="00C31818" w:rsidP="00C31818">
      <w:r w:rsidRPr="00C31818">
        <w:t>Epoch 39/100 | Loss: 0.6573</w:t>
      </w:r>
    </w:p>
    <w:p w14:paraId="5755F2DC" w14:textId="77777777" w:rsidR="00C31818" w:rsidRPr="00C31818" w:rsidRDefault="00C31818" w:rsidP="00C31818">
      <w:r w:rsidRPr="00C31818">
        <w:t>Epoch 40/100 | Loss: 0.6736</w:t>
      </w:r>
    </w:p>
    <w:p w14:paraId="1752D491" w14:textId="77777777" w:rsidR="00C31818" w:rsidRPr="00C31818" w:rsidRDefault="00C31818" w:rsidP="00C31818">
      <w:r w:rsidRPr="00C31818">
        <w:t>Epoch 41/100 | Loss: 0.7072</w:t>
      </w:r>
    </w:p>
    <w:p w14:paraId="5FB16EB4" w14:textId="77777777" w:rsidR="00C31818" w:rsidRPr="00C31818" w:rsidRDefault="00C31818" w:rsidP="00C31818">
      <w:r w:rsidRPr="00C31818">
        <w:t>Epoch 42/100 | Loss: 0.6859</w:t>
      </w:r>
    </w:p>
    <w:p w14:paraId="34F0D9CA" w14:textId="77777777" w:rsidR="00C31818" w:rsidRPr="00C31818" w:rsidRDefault="00C31818" w:rsidP="00C31818">
      <w:r w:rsidRPr="00C31818">
        <w:t>Epoch 43/100 | Loss: 0.6620</w:t>
      </w:r>
    </w:p>
    <w:p w14:paraId="16DFF187" w14:textId="77777777" w:rsidR="00C31818" w:rsidRPr="00C31818" w:rsidRDefault="00C31818" w:rsidP="00C31818">
      <w:r w:rsidRPr="00C31818">
        <w:t>Epoch 44/100 | Loss: 0.7021</w:t>
      </w:r>
    </w:p>
    <w:p w14:paraId="28418509" w14:textId="77777777" w:rsidR="00C31818" w:rsidRPr="00C31818" w:rsidRDefault="00C31818" w:rsidP="00C31818">
      <w:r w:rsidRPr="00C31818">
        <w:t>Epoch 45/100 | Loss: 0.6759</w:t>
      </w:r>
    </w:p>
    <w:p w14:paraId="74997E90" w14:textId="77777777" w:rsidR="00C31818" w:rsidRPr="00C31818" w:rsidRDefault="00C31818" w:rsidP="00C31818">
      <w:r w:rsidRPr="00C31818">
        <w:t>Epoch 46/100 | Loss: 0.6853</w:t>
      </w:r>
    </w:p>
    <w:p w14:paraId="3F99416A" w14:textId="77777777" w:rsidR="00C31818" w:rsidRPr="00C31818" w:rsidRDefault="00C31818" w:rsidP="00C31818">
      <w:r w:rsidRPr="00C31818">
        <w:t>Epoch 47/100 | Loss: 0.6612</w:t>
      </w:r>
    </w:p>
    <w:p w14:paraId="756F56F2" w14:textId="77777777" w:rsidR="00C31818" w:rsidRPr="00C31818" w:rsidRDefault="00C31818" w:rsidP="00C31818">
      <w:r w:rsidRPr="00C31818">
        <w:t>Epoch 48/100 | Loss: 0.6980</w:t>
      </w:r>
    </w:p>
    <w:p w14:paraId="4B678124" w14:textId="77777777" w:rsidR="00C31818" w:rsidRPr="00C31818" w:rsidRDefault="00C31818" w:rsidP="00C31818">
      <w:r w:rsidRPr="00C31818">
        <w:t>Epoch 49/100 | Loss: 0.7160</w:t>
      </w:r>
    </w:p>
    <w:p w14:paraId="5CD22C66" w14:textId="77777777" w:rsidR="00C31818" w:rsidRPr="00C31818" w:rsidRDefault="00C31818" w:rsidP="00C31818">
      <w:r w:rsidRPr="00C31818">
        <w:t>Epoch 50/100 | Loss: 0.6196</w:t>
      </w:r>
    </w:p>
    <w:p w14:paraId="05FE3B98" w14:textId="77777777" w:rsidR="00C31818" w:rsidRPr="00C31818" w:rsidRDefault="00C31818" w:rsidP="00C31818">
      <w:r w:rsidRPr="00C31818">
        <w:t>Epoch 51/100 | Loss: 0.6526</w:t>
      </w:r>
    </w:p>
    <w:p w14:paraId="0540F756" w14:textId="77777777" w:rsidR="00C31818" w:rsidRPr="00C31818" w:rsidRDefault="00C31818" w:rsidP="00C31818">
      <w:r w:rsidRPr="00C31818">
        <w:t>Epoch 52/100 | Loss: 0.6929</w:t>
      </w:r>
    </w:p>
    <w:p w14:paraId="285D4BCD" w14:textId="77777777" w:rsidR="00C31818" w:rsidRPr="00C31818" w:rsidRDefault="00C31818" w:rsidP="00C31818">
      <w:r w:rsidRPr="00C31818">
        <w:t>Epoch 53/100 | Loss: 0.6565</w:t>
      </w:r>
    </w:p>
    <w:p w14:paraId="1E31BBBC" w14:textId="77777777" w:rsidR="00C31818" w:rsidRPr="00C31818" w:rsidRDefault="00C31818" w:rsidP="00C31818">
      <w:r w:rsidRPr="00C31818">
        <w:t>Epoch 54/100 | Loss: 0.6884</w:t>
      </w:r>
    </w:p>
    <w:p w14:paraId="74FBE0FA" w14:textId="77777777" w:rsidR="00C31818" w:rsidRPr="00C31818" w:rsidRDefault="00C31818" w:rsidP="00C31818">
      <w:r w:rsidRPr="00C31818">
        <w:t>Epoch 55/100 | Loss: 0.6302</w:t>
      </w:r>
    </w:p>
    <w:p w14:paraId="7DF2D42C" w14:textId="77777777" w:rsidR="00C31818" w:rsidRPr="00C31818" w:rsidRDefault="00C31818" w:rsidP="00C31818">
      <w:r w:rsidRPr="00C31818">
        <w:t>Epoch 56/100 | Loss: 0.6360</w:t>
      </w:r>
    </w:p>
    <w:p w14:paraId="67C297D7" w14:textId="77777777" w:rsidR="00C31818" w:rsidRPr="00C31818" w:rsidRDefault="00C31818" w:rsidP="00C31818">
      <w:r w:rsidRPr="00C31818">
        <w:t>Epoch 57/100 | Loss: 0.6401</w:t>
      </w:r>
    </w:p>
    <w:p w14:paraId="2F47F6B0" w14:textId="77777777" w:rsidR="00C31818" w:rsidRPr="00C31818" w:rsidRDefault="00C31818" w:rsidP="00C31818">
      <w:r w:rsidRPr="00C31818">
        <w:t>Epoch 58/100 | Loss: 0.6106</w:t>
      </w:r>
    </w:p>
    <w:p w14:paraId="76CF80C5" w14:textId="77777777" w:rsidR="00C31818" w:rsidRPr="00C31818" w:rsidRDefault="00C31818" w:rsidP="00C31818">
      <w:r w:rsidRPr="00C31818">
        <w:t>Epoch 59/100 | Loss: 0.7304</w:t>
      </w:r>
    </w:p>
    <w:p w14:paraId="118C06AC" w14:textId="77777777" w:rsidR="00C31818" w:rsidRPr="00C31818" w:rsidRDefault="00C31818" w:rsidP="00C31818">
      <w:r w:rsidRPr="00C31818">
        <w:t>Epoch 60/100 | Loss: 0.7136</w:t>
      </w:r>
    </w:p>
    <w:p w14:paraId="43E8A6C3" w14:textId="77777777" w:rsidR="00C31818" w:rsidRPr="00C31818" w:rsidRDefault="00C31818" w:rsidP="00C31818">
      <w:r w:rsidRPr="00C31818">
        <w:t>Epoch 61/100 | Loss: 0.6704</w:t>
      </w:r>
    </w:p>
    <w:p w14:paraId="4F525C1C" w14:textId="77777777" w:rsidR="00C31818" w:rsidRPr="00C31818" w:rsidRDefault="00C31818" w:rsidP="00C31818">
      <w:r w:rsidRPr="00C31818">
        <w:t>Epoch 62/100 | Loss: 0.6490</w:t>
      </w:r>
    </w:p>
    <w:p w14:paraId="25A46CC6" w14:textId="77777777" w:rsidR="00C31818" w:rsidRPr="00C31818" w:rsidRDefault="00C31818" w:rsidP="00C31818">
      <w:r w:rsidRPr="00C31818">
        <w:t>Epoch 63/100 | Loss: 0.7016</w:t>
      </w:r>
    </w:p>
    <w:p w14:paraId="2FEDB029" w14:textId="77777777" w:rsidR="00C31818" w:rsidRPr="00C31818" w:rsidRDefault="00C31818" w:rsidP="00C31818">
      <w:r w:rsidRPr="00C31818">
        <w:t>Epoch 64/100 | Loss: 0.6365</w:t>
      </w:r>
    </w:p>
    <w:p w14:paraId="4C8BF2A1" w14:textId="77777777" w:rsidR="00C31818" w:rsidRPr="00C31818" w:rsidRDefault="00C31818" w:rsidP="00C31818">
      <w:r w:rsidRPr="00C31818">
        <w:t>Epoch 65/100 | Loss: 0.7158</w:t>
      </w:r>
    </w:p>
    <w:p w14:paraId="2FE7ED3F" w14:textId="77777777" w:rsidR="00C31818" w:rsidRPr="00C31818" w:rsidRDefault="00C31818" w:rsidP="00C31818">
      <w:r w:rsidRPr="00C31818">
        <w:t>Epoch 66/100 | Loss: 0.6134</w:t>
      </w:r>
    </w:p>
    <w:p w14:paraId="6F854CCC" w14:textId="77777777" w:rsidR="00C31818" w:rsidRPr="00C31818" w:rsidRDefault="00C31818" w:rsidP="00C31818">
      <w:r w:rsidRPr="00C31818">
        <w:t>Epoch 67/100 | Loss: 0.6300</w:t>
      </w:r>
    </w:p>
    <w:p w14:paraId="67E00FD0" w14:textId="77777777" w:rsidR="00C31818" w:rsidRPr="00C31818" w:rsidRDefault="00C31818" w:rsidP="00C31818">
      <w:r w:rsidRPr="00C31818">
        <w:t>Epoch 68/100 | Loss: 0.6257</w:t>
      </w:r>
    </w:p>
    <w:p w14:paraId="19CB995F" w14:textId="77777777" w:rsidR="00C31818" w:rsidRPr="00C31818" w:rsidRDefault="00C31818" w:rsidP="00C31818">
      <w:r w:rsidRPr="00C31818">
        <w:t>Epoch 69/100 | Loss: 0.5736</w:t>
      </w:r>
    </w:p>
    <w:p w14:paraId="32C7A030" w14:textId="77777777" w:rsidR="00C31818" w:rsidRPr="00C31818" w:rsidRDefault="00C31818" w:rsidP="00C31818">
      <w:r w:rsidRPr="00C31818">
        <w:t>Epoch 70/100 | Loss: 0.6441</w:t>
      </w:r>
    </w:p>
    <w:p w14:paraId="2F5920A3" w14:textId="77777777" w:rsidR="00C31818" w:rsidRPr="00C31818" w:rsidRDefault="00C31818" w:rsidP="00C31818">
      <w:r w:rsidRPr="00C31818">
        <w:t>Epoch 71/100 | Loss: 0.6779</w:t>
      </w:r>
    </w:p>
    <w:p w14:paraId="0945E6D5" w14:textId="77777777" w:rsidR="00C31818" w:rsidRPr="00C31818" w:rsidRDefault="00C31818" w:rsidP="00C31818">
      <w:r w:rsidRPr="00C31818">
        <w:t>Epoch 72/100 | Loss: 0.6972</w:t>
      </w:r>
    </w:p>
    <w:p w14:paraId="59B53625" w14:textId="77777777" w:rsidR="00C31818" w:rsidRPr="00C31818" w:rsidRDefault="00C31818" w:rsidP="00C31818">
      <w:r w:rsidRPr="00C31818">
        <w:t>Epoch 73/100 | Loss: 0.6229</w:t>
      </w:r>
    </w:p>
    <w:p w14:paraId="17EB0F32" w14:textId="77777777" w:rsidR="00C31818" w:rsidRPr="00C31818" w:rsidRDefault="00C31818" w:rsidP="00C31818">
      <w:r w:rsidRPr="00C31818">
        <w:t>Epoch 74/100 | Loss: 0.6998</w:t>
      </w:r>
    </w:p>
    <w:p w14:paraId="2FB2BE44" w14:textId="77777777" w:rsidR="00C31818" w:rsidRPr="00C31818" w:rsidRDefault="00C31818" w:rsidP="00C31818">
      <w:r w:rsidRPr="00C31818">
        <w:t>Epoch 75/100 | Loss: 0.6557</w:t>
      </w:r>
    </w:p>
    <w:p w14:paraId="773A0D04" w14:textId="77777777" w:rsidR="00C31818" w:rsidRPr="00C31818" w:rsidRDefault="00C31818" w:rsidP="00C31818">
      <w:r w:rsidRPr="00C31818">
        <w:t>Epoch 76/100 | Loss: 0.6572</w:t>
      </w:r>
    </w:p>
    <w:p w14:paraId="09125C40" w14:textId="77777777" w:rsidR="00C31818" w:rsidRPr="00C31818" w:rsidRDefault="00C31818" w:rsidP="00C31818">
      <w:r w:rsidRPr="00C31818">
        <w:t>Epoch 77/100 | Loss: 0.5939</w:t>
      </w:r>
    </w:p>
    <w:p w14:paraId="2069B83A" w14:textId="77777777" w:rsidR="00C31818" w:rsidRPr="00C31818" w:rsidRDefault="00C31818" w:rsidP="00C31818">
      <w:r w:rsidRPr="00C31818">
        <w:t>Epoch 78/100 | Loss: 0.6968</w:t>
      </w:r>
    </w:p>
    <w:p w14:paraId="12CD4CA9" w14:textId="77777777" w:rsidR="00C31818" w:rsidRPr="00C31818" w:rsidRDefault="00C31818" w:rsidP="00C31818">
      <w:r w:rsidRPr="00C31818">
        <w:t>Epoch 79/100 | Loss: 0.6328</w:t>
      </w:r>
    </w:p>
    <w:p w14:paraId="69029CB9" w14:textId="77777777" w:rsidR="00C31818" w:rsidRPr="00C31818" w:rsidRDefault="00C31818" w:rsidP="00C31818">
      <w:r w:rsidRPr="00C31818">
        <w:t>Epoch 80/100 | Loss: 0.6496</w:t>
      </w:r>
    </w:p>
    <w:p w14:paraId="2443614A" w14:textId="77777777" w:rsidR="00C31818" w:rsidRPr="00C31818" w:rsidRDefault="00C31818" w:rsidP="00C31818">
      <w:r w:rsidRPr="00C31818">
        <w:t>Epoch 81/100 | Loss: 0.6272</w:t>
      </w:r>
    </w:p>
    <w:p w14:paraId="47F825EE" w14:textId="77777777" w:rsidR="00C31818" w:rsidRPr="00C31818" w:rsidRDefault="00C31818" w:rsidP="00C31818">
      <w:r w:rsidRPr="00C31818">
        <w:t>Epoch 82/100 | Loss: 0.6438</w:t>
      </w:r>
    </w:p>
    <w:p w14:paraId="15D3F155" w14:textId="77777777" w:rsidR="00C31818" w:rsidRPr="00C31818" w:rsidRDefault="00C31818" w:rsidP="00C31818">
      <w:r w:rsidRPr="00C31818">
        <w:t>Epoch 83/100 | Loss: 0.6313</w:t>
      </w:r>
    </w:p>
    <w:p w14:paraId="7EDE037F" w14:textId="77777777" w:rsidR="00C31818" w:rsidRPr="00C31818" w:rsidRDefault="00C31818" w:rsidP="00C31818">
      <w:r w:rsidRPr="00C31818">
        <w:t>Epoch 84/100 | Loss: 0.6769</w:t>
      </w:r>
    </w:p>
    <w:p w14:paraId="26391321" w14:textId="77777777" w:rsidR="00C31818" w:rsidRPr="00C31818" w:rsidRDefault="00C31818" w:rsidP="00C31818">
      <w:r w:rsidRPr="00C31818">
        <w:t>Epoch 85/100 | Loss: 0.6880</w:t>
      </w:r>
    </w:p>
    <w:p w14:paraId="769F935B" w14:textId="77777777" w:rsidR="00C31818" w:rsidRPr="00C31818" w:rsidRDefault="00C31818" w:rsidP="00C31818">
      <w:r w:rsidRPr="00C31818">
        <w:t>Epoch 86/100 | Loss: 0.6012</w:t>
      </w:r>
    </w:p>
    <w:p w14:paraId="62E4F701" w14:textId="77777777" w:rsidR="00C31818" w:rsidRPr="00C31818" w:rsidRDefault="00C31818" w:rsidP="00C31818">
      <w:r w:rsidRPr="00C31818">
        <w:t>Epoch 87/100 | Loss: 0.6392</w:t>
      </w:r>
    </w:p>
    <w:p w14:paraId="04E4BF67" w14:textId="77777777" w:rsidR="00C31818" w:rsidRPr="00C31818" w:rsidRDefault="00C31818" w:rsidP="00C31818">
      <w:r w:rsidRPr="00C31818">
        <w:t>Epoch 88/100 | Loss: 0.7056</w:t>
      </w:r>
    </w:p>
    <w:p w14:paraId="568F8452" w14:textId="77777777" w:rsidR="00C31818" w:rsidRPr="00C31818" w:rsidRDefault="00C31818" w:rsidP="00C31818">
      <w:r w:rsidRPr="00C31818">
        <w:t>Epoch 89/100 | Loss: 0.6924</w:t>
      </w:r>
    </w:p>
    <w:p w14:paraId="5AD41694" w14:textId="77777777" w:rsidR="00C31818" w:rsidRPr="00C31818" w:rsidRDefault="00C31818" w:rsidP="00C31818">
      <w:r w:rsidRPr="00C31818">
        <w:t>Epoch 90/100 | Loss: 0.6455</w:t>
      </w:r>
    </w:p>
    <w:p w14:paraId="15730EF9" w14:textId="77777777" w:rsidR="00C31818" w:rsidRPr="00C31818" w:rsidRDefault="00C31818" w:rsidP="00C31818">
      <w:r w:rsidRPr="00C31818">
        <w:t>Epoch 91/100 | Loss: 0.6425</w:t>
      </w:r>
    </w:p>
    <w:p w14:paraId="7A122CD0" w14:textId="77777777" w:rsidR="00C31818" w:rsidRPr="00C31818" w:rsidRDefault="00C31818" w:rsidP="00C31818">
      <w:r w:rsidRPr="00C31818">
        <w:t>Epoch 92/100 | Loss: 0.6714</w:t>
      </w:r>
    </w:p>
    <w:p w14:paraId="264E16E8" w14:textId="77777777" w:rsidR="00C31818" w:rsidRPr="00C31818" w:rsidRDefault="00C31818" w:rsidP="00C31818">
      <w:r w:rsidRPr="00C31818">
        <w:t>Epoch 93/100 | Loss: 0.6137</w:t>
      </w:r>
    </w:p>
    <w:p w14:paraId="1CD19920" w14:textId="77777777" w:rsidR="00C31818" w:rsidRPr="00C31818" w:rsidRDefault="00C31818" w:rsidP="00C31818">
      <w:r w:rsidRPr="00C31818">
        <w:t>Epoch 94/100 | Loss: 0.6328</w:t>
      </w:r>
    </w:p>
    <w:p w14:paraId="2FEC281C" w14:textId="77777777" w:rsidR="00C31818" w:rsidRPr="00C31818" w:rsidRDefault="00C31818" w:rsidP="00C31818">
      <w:r w:rsidRPr="00C31818">
        <w:t>Epoch 95/100 | Loss: 0.6085</w:t>
      </w:r>
    </w:p>
    <w:p w14:paraId="11CB7897" w14:textId="77777777" w:rsidR="00C31818" w:rsidRPr="00C31818" w:rsidRDefault="00C31818" w:rsidP="00C31818">
      <w:r w:rsidRPr="00C31818">
        <w:t>Epoch 96/100 | Loss: 0.6286</w:t>
      </w:r>
    </w:p>
    <w:p w14:paraId="45DDF818" w14:textId="77777777" w:rsidR="00C31818" w:rsidRPr="00C31818" w:rsidRDefault="00C31818" w:rsidP="00C31818">
      <w:r w:rsidRPr="00C31818">
        <w:t>Epoch 97/100 | Loss: 0.5974</w:t>
      </w:r>
    </w:p>
    <w:p w14:paraId="6F83963E" w14:textId="77777777" w:rsidR="00C31818" w:rsidRPr="00C31818" w:rsidRDefault="00C31818" w:rsidP="00C31818">
      <w:r w:rsidRPr="00C31818">
        <w:t>Epoch 98/100 | Loss: 0.6519</w:t>
      </w:r>
    </w:p>
    <w:p w14:paraId="2627CD73" w14:textId="77777777" w:rsidR="00C31818" w:rsidRPr="00C31818" w:rsidRDefault="00C31818" w:rsidP="00C31818">
      <w:r w:rsidRPr="00C31818">
        <w:t>Epoch 99/100 | Loss: 0.5829</w:t>
      </w:r>
    </w:p>
    <w:p w14:paraId="6001713E" w14:textId="77777777" w:rsidR="00C31818" w:rsidRPr="00C31818" w:rsidRDefault="00C31818" w:rsidP="00C31818">
      <w:r w:rsidRPr="00C31818">
        <w:t>Epoch 100/100 | Loss: 0.5700</w:t>
      </w:r>
    </w:p>
    <w:p w14:paraId="326247C4" w14:textId="77777777" w:rsidR="00C31818" w:rsidRPr="00C31818" w:rsidRDefault="00C31818" w:rsidP="00C31818">
      <w:r w:rsidRPr="00C31818">
        <w:t>Split 4 Accuracy: 0.5238</w:t>
      </w:r>
    </w:p>
    <w:p w14:paraId="7F6807C9" w14:textId="7C6D0DB5" w:rsidR="00C31818" w:rsidRPr="00C31818" w:rsidRDefault="00C31818" w:rsidP="00C31818">
      <w:r w:rsidRPr="00C31818">
        <w:rPr>
          <w:noProof/>
        </w:rPr>
        <w:drawing>
          <wp:inline distT="0" distB="0" distL="0" distR="0" wp14:anchorId="38CC4C4C" wp14:editId="611EFA16">
            <wp:extent cx="4853940" cy="4145280"/>
            <wp:effectExtent l="0" t="0" r="3810" b="7620"/>
            <wp:docPr id="121999839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A533" w14:textId="179FB818" w:rsidR="00C31818" w:rsidRPr="00C31818" w:rsidRDefault="00C31818" w:rsidP="00C31818">
      <w:r w:rsidRPr="00C31818">
        <w:rPr>
          <w:noProof/>
        </w:rPr>
        <w:drawing>
          <wp:inline distT="0" distB="0" distL="0" distR="0" wp14:anchorId="1097C8BE" wp14:editId="2C496B22">
            <wp:extent cx="5181600" cy="4145280"/>
            <wp:effectExtent l="0" t="0" r="0" b="7620"/>
            <wp:docPr id="1464188079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1870B" w14:textId="77777777" w:rsidR="00C31818" w:rsidRPr="00C31818" w:rsidRDefault="00C31818" w:rsidP="00C31818"/>
    <w:p w14:paraId="145691F5" w14:textId="77777777" w:rsidR="00C31818" w:rsidRPr="00C31818" w:rsidRDefault="00C31818" w:rsidP="00C31818">
      <w:r w:rsidRPr="00C31818">
        <w:t>=== ENV2 Split 5/5 ===</w:t>
      </w:r>
    </w:p>
    <w:p w14:paraId="582A1947" w14:textId="77777777" w:rsidR="00C31818" w:rsidRPr="00C31818" w:rsidRDefault="00C31818" w:rsidP="00C31818">
      <w:r w:rsidRPr="00C31818">
        <w:t>After oversampling, class counts: Counter({1: 44, 0: 44})</w:t>
      </w:r>
    </w:p>
    <w:p w14:paraId="02E6C95B" w14:textId="77777777" w:rsidR="00E1495E" w:rsidRPr="00E1495E" w:rsidRDefault="00E1495E" w:rsidP="00E1495E">
      <w:r w:rsidRPr="00E1495E">
        <w:t>Epoch 1/200 | Loss: 0.7746</w:t>
      </w:r>
    </w:p>
    <w:p w14:paraId="6AC7480D" w14:textId="77777777" w:rsidR="00E1495E" w:rsidRPr="00E1495E" w:rsidRDefault="00E1495E" w:rsidP="00E1495E">
      <w:r w:rsidRPr="00E1495E">
        <w:t>Epoch 2/200 | Loss: 0.7597</w:t>
      </w:r>
    </w:p>
    <w:p w14:paraId="7A240A11" w14:textId="77777777" w:rsidR="00E1495E" w:rsidRPr="00E1495E" w:rsidRDefault="00E1495E" w:rsidP="00E1495E">
      <w:r w:rsidRPr="00E1495E">
        <w:t>Epoch 3/200 | Loss: 0.7429</w:t>
      </w:r>
    </w:p>
    <w:p w14:paraId="53A31BF2" w14:textId="77777777" w:rsidR="00E1495E" w:rsidRPr="00E1495E" w:rsidRDefault="00E1495E" w:rsidP="00E1495E">
      <w:r w:rsidRPr="00E1495E">
        <w:t>Epoch 4/200 | Loss: 0.7789</w:t>
      </w:r>
    </w:p>
    <w:p w14:paraId="3373F0CD" w14:textId="77777777" w:rsidR="00E1495E" w:rsidRPr="00E1495E" w:rsidRDefault="00E1495E" w:rsidP="00E1495E">
      <w:r w:rsidRPr="00E1495E">
        <w:t>Epoch 5/200 | Loss: 0.7452</w:t>
      </w:r>
    </w:p>
    <w:p w14:paraId="01E9B2CE" w14:textId="77777777" w:rsidR="00E1495E" w:rsidRPr="00E1495E" w:rsidRDefault="00E1495E" w:rsidP="00E1495E">
      <w:r w:rsidRPr="00E1495E">
        <w:t>Epoch 6/200 | Loss: 0.7148</w:t>
      </w:r>
    </w:p>
    <w:p w14:paraId="7D7D4380" w14:textId="77777777" w:rsidR="00E1495E" w:rsidRPr="00E1495E" w:rsidRDefault="00E1495E" w:rsidP="00E1495E">
      <w:r w:rsidRPr="00E1495E">
        <w:t>Epoch 7/200 | Loss: 0.6939</w:t>
      </w:r>
    </w:p>
    <w:p w14:paraId="49938E52" w14:textId="77777777" w:rsidR="00E1495E" w:rsidRPr="00E1495E" w:rsidRDefault="00E1495E" w:rsidP="00E1495E">
      <w:r w:rsidRPr="00E1495E">
        <w:t>Epoch 8/200 | Loss: 0.6690</w:t>
      </w:r>
    </w:p>
    <w:p w14:paraId="3CC7C445" w14:textId="77777777" w:rsidR="00E1495E" w:rsidRPr="00E1495E" w:rsidRDefault="00E1495E" w:rsidP="00E1495E">
      <w:r w:rsidRPr="00E1495E">
        <w:t>Epoch 9/200 | Loss: 0.7103</w:t>
      </w:r>
    </w:p>
    <w:p w14:paraId="56C154CB" w14:textId="77777777" w:rsidR="00E1495E" w:rsidRPr="00E1495E" w:rsidRDefault="00E1495E" w:rsidP="00E1495E">
      <w:r w:rsidRPr="00E1495E">
        <w:t>Epoch 10/200 | Loss: 0.7853</w:t>
      </w:r>
    </w:p>
    <w:p w14:paraId="51DEE5C2" w14:textId="77777777" w:rsidR="00E1495E" w:rsidRPr="00E1495E" w:rsidRDefault="00E1495E" w:rsidP="00E1495E">
      <w:r w:rsidRPr="00E1495E">
        <w:t>Epoch 11/200 | Loss: 0.6965</w:t>
      </w:r>
    </w:p>
    <w:p w14:paraId="6F212089" w14:textId="77777777" w:rsidR="00E1495E" w:rsidRPr="00E1495E" w:rsidRDefault="00E1495E" w:rsidP="00E1495E">
      <w:r w:rsidRPr="00E1495E">
        <w:t>Epoch 12/200 | Loss: 0.7857</w:t>
      </w:r>
    </w:p>
    <w:p w14:paraId="64EA1889" w14:textId="77777777" w:rsidR="00E1495E" w:rsidRPr="00E1495E" w:rsidRDefault="00E1495E" w:rsidP="00E1495E">
      <w:r w:rsidRPr="00E1495E">
        <w:t>Epoch 13/200 | Loss: 0.7538</w:t>
      </w:r>
    </w:p>
    <w:p w14:paraId="03BC27D9" w14:textId="77777777" w:rsidR="00E1495E" w:rsidRPr="00E1495E" w:rsidRDefault="00E1495E" w:rsidP="00E1495E">
      <w:r w:rsidRPr="00E1495E">
        <w:t>Epoch 14/200 | Loss: 0.6635</w:t>
      </w:r>
    </w:p>
    <w:p w14:paraId="64516EC5" w14:textId="77777777" w:rsidR="00E1495E" w:rsidRPr="00E1495E" w:rsidRDefault="00E1495E" w:rsidP="00E1495E">
      <w:r w:rsidRPr="00E1495E">
        <w:t>Epoch 15/200 | Loss: 0.7268</w:t>
      </w:r>
    </w:p>
    <w:p w14:paraId="23136B96" w14:textId="77777777" w:rsidR="00E1495E" w:rsidRPr="00E1495E" w:rsidRDefault="00E1495E" w:rsidP="00E1495E">
      <w:r w:rsidRPr="00E1495E">
        <w:t>Epoch 16/200 | Loss: 0.7339</w:t>
      </w:r>
    </w:p>
    <w:p w14:paraId="3B13222C" w14:textId="77777777" w:rsidR="00E1495E" w:rsidRPr="00E1495E" w:rsidRDefault="00E1495E" w:rsidP="00E1495E">
      <w:r w:rsidRPr="00E1495E">
        <w:t>Epoch 17/200 | Loss: 0.7813</w:t>
      </w:r>
    </w:p>
    <w:p w14:paraId="6812D32A" w14:textId="77777777" w:rsidR="00E1495E" w:rsidRPr="00E1495E" w:rsidRDefault="00E1495E" w:rsidP="00E1495E">
      <w:r w:rsidRPr="00E1495E">
        <w:t>Epoch 18/200 | Loss: 0.7630</w:t>
      </w:r>
    </w:p>
    <w:p w14:paraId="353BE2A7" w14:textId="77777777" w:rsidR="00E1495E" w:rsidRPr="00E1495E" w:rsidRDefault="00E1495E" w:rsidP="00E1495E">
      <w:r w:rsidRPr="00E1495E">
        <w:t>Epoch 19/200 | Loss: 0.7161</w:t>
      </w:r>
    </w:p>
    <w:p w14:paraId="5572E5D3" w14:textId="77777777" w:rsidR="00E1495E" w:rsidRPr="00E1495E" w:rsidRDefault="00E1495E" w:rsidP="00E1495E">
      <w:r w:rsidRPr="00E1495E">
        <w:t>Epoch 20/200 | Loss: 0.7528</w:t>
      </w:r>
    </w:p>
    <w:p w14:paraId="33E7C298" w14:textId="77777777" w:rsidR="00E1495E" w:rsidRPr="00E1495E" w:rsidRDefault="00E1495E" w:rsidP="00E1495E">
      <w:r w:rsidRPr="00E1495E">
        <w:t>Epoch 21/200 | Loss: 0.6819</w:t>
      </w:r>
    </w:p>
    <w:p w14:paraId="5D210D1F" w14:textId="77777777" w:rsidR="00E1495E" w:rsidRPr="00E1495E" w:rsidRDefault="00E1495E" w:rsidP="00E1495E">
      <w:r w:rsidRPr="00E1495E">
        <w:t>Epoch 22/200 | Loss: 0.7376</w:t>
      </w:r>
    </w:p>
    <w:p w14:paraId="5801382D" w14:textId="77777777" w:rsidR="00E1495E" w:rsidRPr="00E1495E" w:rsidRDefault="00E1495E" w:rsidP="00E1495E">
      <w:r w:rsidRPr="00E1495E">
        <w:t>Epoch 23/200 | Loss: 0.7853</w:t>
      </w:r>
    </w:p>
    <w:p w14:paraId="41D4EEFD" w14:textId="77777777" w:rsidR="00E1495E" w:rsidRPr="00E1495E" w:rsidRDefault="00E1495E" w:rsidP="00E1495E">
      <w:r w:rsidRPr="00E1495E">
        <w:t>Epoch 24/200 | Loss: 0.7857</w:t>
      </w:r>
    </w:p>
    <w:p w14:paraId="20E1352E" w14:textId="77777777" w:rsidR="00E1495E" w:rsidRPr="00E1495E" w:rsidRDefault="00E1495E" w:rsidP="00E1495E">
      <w:r w:rsidRPr="00E1495E">
        <w:lastRenderedPageBreak/>
        <w:t>Epoch 25/200 | Loss: 0.7900</w:t>
      </w:r>
    </w:p>
    <w:p w14:paraId="7AC1F44F" w14:textId="77777777" w:rsidR="00E1495E" w:rsidRPr="00E1495E" w:rsidRDefault="00E1495E" w:rsidP="00E1495E">
      <w:r w:rsidRPr="00E1495E">
        <w:t>Epoch 26/200 | Loss: 0.7825</w:t>
      </w:r>
    </w:p>
    <w:p w14:paraId="7DC6694A" w14:textId="77777777" w:rsidR="00E1495E" w:rsidRPr="00E1495E" w:rsidRDefault="00E1495E" w:rsidP="00E1495E">
      <w:r w:rsidRPr="00E1495E">
        <w:t>Epoch 27/200 | Loss: 0.6649</w:t>
      </w:r>
    </w:p>
    <w:p w14:paraId="3FC23FFB" w14:textId="77777777" w:rsidR="00E1495E" w:rsidRPr="00E1495E" w:rsidRDefault="00E1495E" w:rsidP="00E1495E">
      <w:r w:rsidRPr="00E1495E">
        <w:t>Epoch 28/200 | Loss: 0.8032</w:t>
      </w:r>
    </w:p>
    <w:p w14:paraId="1A1D6304" w14:textId="77777777" w:rsidR="00E1495E" w:rsidRPr="00E1495E" w:rsidRDefault="00E1495E" w:rsidP="00E1495E">
      <w:r w:rsidRPr="00E1495E">
        <w:t>Epoch 29/200 | Loss: 0.6809</w:t>
      </w:r>
    </w:p>
    <w:p w14:paraId="746C5A54" w14:textId="77777777" w:rsidR="00E1495E" w:rsidRPr="00E1495E" w:rsidRDefault="00E1495E" w:rsidP="00E1495E">
      <w:r w:rsidRPr="00E1495E">
        <w:t>Epoch 30/200 | Loss: 0.7110</w:t>
      </w:r>
    </w:p>
    <w:p w14:paraId="7BD24C76" w14:textId="77777777" w:rsidR="00E1495E" w:rsidRPr="00E1495E" w:rsidRDefault="00E1495E" w:rsidP="00E1495E">
      <w:r w:rsidRPr="00E1495E">
        <w:t>Epoch 31/200 | Loss: 0.7479</w:t>
      </w:r>
    </w:p>
    <w:p w14:paraId="4DCC4620" w14:textId="77777777" w:rsidR="00E1495E" w:rsidRPr="00E1495E" w:rsidRDefault="00E1495E" w:rsidP="00E1495E">
      <w:r w:rsidRPr="00E1495E">
        <w:t>Epoch 32/200 | Loss: 0.7158</w:t>
      </w:r>
    </w:p>
    <w:p w14:paraId="30AB0BD3" w14:textId="77777777" w:rsidR="00E1495E" w:rsidRPr="00E1495E" w:rsidRDefault="00E1495E" w:rsidP="00E1495E">
      <w:r w:rsidRPr="00E1495E">
        <w:t>Epoch 33/200 | Loss: 0.7268</w:t>
      </w:r>
    </w:p>
    <w:p w14:paraId="2CF15B18" w14:textId="77777777" w:rsidR="00E1495E" w:rsidRPr="00E1495E" w:rsidRDefault="00E1495E" w:rsidP="00E1495E">
      <w:r w:rsidRPr="00E1495E">
        <w:t>Epoch 34/200 | Loss: 0.7790</w:t>
      </w:r>
    </w:p>
    <w:p w14:paraId="42407F76" w14:textId="77777777" w:rsidR="00E1495E" w:rsidRPr="00E1495E" w:rsidRDefault="00E1495E" w:rsidP="00E1495E">
      <w:r w:rsidRPr="00E1495E">
        <w:t>Epoch 35/200 | Loss: 0.6889</w:t>
      </w:r>
    </w:p>
    <w:p w14:paraId="3F66A03E" w14:textId="77777777" w:rsidR="00E1495E" w:rsidRPr="00E1495E" w:rsidRDefault="00E1495E" w:rsidP="00E1495E">
      <w:r w:rsidRPr="00E1495E">
        <w:t>Epoch 36/200 | Loss: 0.6977</w:t>
      </w:r>
    </w:p>
    <w:p w14:paraId="5F1E4436" w14:textId="77777777" w:rsidR="00E1495E" w:rsidRPr="00E1495E" w:rsidRDefault="00E1495E" w:rsidP="00E1495E">
      <w:r w:rsidRPr="00E1495E">
        <w:t>Epoch 37/200 | Loss: 0.7195</w:t>
      </w:r>
    </w:p>
    <w:p w14:paraId="272BB5B8" w14:textId="77777777" w:rsidR="00E1495E" w:rsidRPr="00E1495E" w:rsidRDefault="00E1495E" w:rsidP="00E1495E">
      <w:r w:rsidRPr="00E1495E">
        <w:t>Epoch 38/200 | Loss: 0.7548</w:t>
      </w:r>
    </w:p>
    <w:p w14:paraId="52E70F1C" w14:textId="77777777" w:rsidR="00E1495E" w:rsidRPr="00E1495E" w:rsidRDefault="00E1495E" w:rsidP="00E1495E">
      <w:r w:rsidRPr="00E1495E">
        <w:t>Epoch 39/200 | Loss: 0.6582</w:t>
      </w:r>
    </w:p>
    <w:p w14:paraId="053B9904" w14:textId="77777777" w:rsidR="00E1495E" w:rsidRPr="00E1495E" w:rsidRDefault="00E1495E" w:rsidP="00E1495E">
      <w:r w:rsidRPr="00E1495E">
        <w:t>Epoch 40/200 | Loss: 0.7648</w:t>
      </w:r>
    </w:p>
    <w:p w14:paraId="5A69DAE2" w14:textId="77777777" w:rsidR="00E1495E" w:rsidRPr="00E1495E" w:rsidRDefault="00E1495E" w:rsidP="00E1495E">
      <w:r w:rsidRPr="00E1495E">
        <w:t>Epoch 41/200 | Loss: 0.7535</w:t>
      </w:r>
    </w:p>
    <w:p w14:paraId="29FF054B" w14:textId="77777777" w:rsidR="00E1495E" w:rsidRPr="00E1495E" w:rsidRDefault="00E1495E" w:rsidP="00E1495E">
      <w:r w:rsidRPr="00E1495E">
        <w:t>Epoch 42/200 | Loss: 0.7159</w:t>
      </w:r>
    </w:p>
    <w:p w14:paraId="377AC505" w14:textId="77777777" w:rsidR="00E1495E" w:rsidRPr="00E1495E" w:rsidRDefault="00E1495E" w:rsidP="00E1495E">
      <w:r w:rsidRPr="00E1495E">
        <w:t>Epoch 43/200 | Loss: 0.7170</w:t>
      </w:r>
    </w:p>
    <w:p w14:paraId="7BE5222F" w14:textId="77777777" w:rsidR="00E1495E" w:rsidRPr="00E1495E" w:rsidRDefault="00E1495E" w:rsidP="00E1495E">
      <w:r w:rsidRPr="00E1495E">
        <w:t>Epoch 44/200 | Loss: 0.7871</w:t>
      </w:r>
    </w:p>
    <w:p w14:paraId="205D6F52" w14:textId="77777777" w:rsidR="00E1495E" w:rsidRPr="00E1495E" w:rsidRDefault="00E1495E" w:rsidP="00E1495E">
      <w:r w:rsidRPr="00E1495E">
        <w:t>Epoch 45/200 | Loss: 0.7401</w:t>
      </w:r>
    </w:p>
    <w:p w14:paraId="3B845536" w14:textId="77777777" w:rsidR="00E1495E" w:rsidRPr="00E1495E" w:rsidRDefault="00E1495E" w:rsidP="00E1495E">
      <w:r w:rsidRPr="00E1495E">
        <w:t>Epoch 46/200 | Loss: 0.8170</w:t>
      </w:r>
    </w:p>
    <w:p w14:paraId="5EC5C9D7" w14:textId="77777777" w:rsidR="00E1495E" w:rsidRPr="00E1495E" w:rsidRDefault="00E1495E" w:rsidP="00E1495E">
      <w:r w:rsidRPr="00E1495E">
        <w:t>Epoch 47/200 | Loss: 0.7535</w:t>
      </w:r>
    </w:p>
    <w:p w14:paraId="64DD130C" w14:textId="77777777" w:rsidR="00E1495E" w:rsidRPr="00E1495E" w:rsidRDefault="00E1495E" w:rsidP="00E1495E">
      <w:r w:rsidRPr="00E1495E">
        <w:t>Epoch 48/200 | Loss: 0.8367</w:t>
      </w:r>
    </w:p>
    <w:p w14:paraId="10309A50" w14:textId="77777777" w:rsidR="00E1495E" w:rsidRPr="00E1495E" w:rsidRDefault="00E1495E" w:rsidP="00E1495E">
      <w:r w:rsidRPr="00E1495E">
        <w:t>Epoch 49/200 | Loss: 0.8277</w:t>
      </w:r>
    </w:p>
    <w:p w14:paraId="339CB891" w14:textId="77777777" w:rsidR="00E1495E" w:rsidRPr="00E1495E" w:rsidRDefault="00E1495E" w:rsidP="00E1495E">
      <w:r w:rsidRPr="00E1495E">
        <w:t>Epoch 50/200 | Loss: 0.7311</w:t>
      </w:r>
    </w:p>
    <w:p w14:paraId="1E6173C9" w14:textId="77777777" w:rsidR="00E1495E" w:rsidRPr="00E1495E" w:rsidRDefault="00E1495E" w:rsidP="00E1495E">
      <w:r w:rsidRPr="00E1495E">
        <w:t>Epoch 51/200 | Loss: 0.7458</w:t>
      </w:r>
    </w:p>
    <w:p w14:paraId="1BA3A915" w14:textId="77777777" w:rsidR="00E1495E" w:rsidRPr="00E1495E" w:rsidRDefault="00E1495E" w:rsidP="00E1495E">
      <w:r w:rsidRPr="00E1495E">
        <w:t>Epoch 52/200 | Loss: 0.7335</w:t>
      </w:r>
    </w:p>
    <w:p w14:paraId="709A53E8" w14:textId="77777777" w:rsidR="00E1495E" w:rsidRPr="00E1495E" w:rsidRDefault="00E1495E" w:rsidP="00E1495E">
      <w:r w:rsidRPr="00E1495E">
        <w:t>Epoch 53/200 | Loss: 0.7447</w:t>
      </w:r>
    </w:p>
    <w:p w14:paraId="6B91DDD8" w14:textId="77777777" w:rsidR="00E1495E" w:rsidRPr="00E1495E" w:rsidRDefault="00E1495E" w:rsidP="00E1495E">
      <w:r w:rsidRPr="00E1495E">
        <w:t>Epoch 54/200 | Loss: 0.7667</w:t>
      </w:r>
    </w:p>
    <w:p w14:paraId="55F89D54" w14:textId="77777777" w:rsidR="00E1495E" w:rsidRPr="00E1495E" w:rsidRDefault="00E1495E" w:rsidP="00E1495E">
      <w:r w:rsidRPr="00E1495E">
        <w:t>Epoch 55/200 | Loss: 0.7556</w:t>
      </w:r>
    </w:p>
    <w:p w14:paraId="3DB89514" w14:textId="77777777" w:rsidR="00E1495E" w:rsidRPr="00E1495E" w:rsidRDefault="00E1495E" w:rsidP="00E1495E">
      <w:r w:rsidRPr="00E1495E">
        <w:lastRenderedPageBreak/>
        <w:t>Epoch 56/200 | Loss: 0.7660</w:t>
      </w:r>
    </w:p>
    <w:p w14:paraId="6D3BF9E1" w14:textId="77777777" w:rsidR="00E1495E" w:rsidRPr="00E1495E" w:rsidRDefault="00E1495E" w:rsidP="00E1495E">
      <w:r w:rsidRPr="00E1495E">
        <w:t>Epoch 57/200 | Loss: 0.7563</w:t>
      </w:r>
    </w:p>
    <w:p w14:paraId="30EE0FDF" w14:textId="77777777" w:rsidR="00E1495E" w:rsidRPr="00E1495E" w:rsidRDefault="00E1495E" w:rsidP="00E1495E">
      <w:r w:rsidRPr="00E1495E">
        <w:t>Epoch 58/200 | Loss: 0.7329</w:t>
      </w:r>
    </w:p>
    <w:p w14:paraId="37E39D7A" w14:textId="77777777" w:rsidR="00E1495E" w:rsidRPr="00E1495E" w:rsidRDefault="00E1495E" w:rsidP="00E1495E">
      <w:r w:rsidRPr="00E1495E">
        <w:t>Epoch 59/200 | Loss: 0.6594</w:t>
      </w:r>
    </w:p>
    <w:p w14:paraId="321D2564" w14:textId="77777777" w:rsidR="00E1495E" w:rsidRPr="00E1495E" w:rsidRDefault="00E1495E" w:rsidP="00E1495E">
      <w:r w:rsidRPr="00E1495E">
        <w:t>Epoch 60/200 | Loss: 0.7587</w:t>
      </w:r>
    </w:p>
    <w:p w14:paraId="23303F87" w14:textId="77777777" w:rsidR="00E1495E" w:rsidRPr="00E1495E" w:rsidRDefault="00E1495E" w:rsidP="00E1495E">
      <w:r w:rsidRPr="00E1495E">
        <w:t>Epoch 61/200 | Loss: 0.7211</w:t>
      </w:r>
    </w:p>
    <w:p w14:paraId="0D01DB7D" w14:textId="77777777" w:rsidR="00E1495E" w:rsidRPr="00E1495E" w:rsidRDefault="00E1495E" w:rsidP="00E1495E">
      <w:r w:rsidRPr="00E1495E">
        <w:t>Epoch 62/200 | Loss: 0.7672</w:t>
      </w:r>
    </w:p>
    <w:p w14:paraId="1B4DFBCA" w14:textId="77777777" w:rsidR="00E1495E" w:rsidRPr="00E1495E" w:rsidRDefault="00E1495E" w:rsidP="00E1495E">
      <w:r w:rsidRPr="00E1495E">
        <w:t>Epoch 63/200 | Loss: 0.8420</w:t>
      </w:r>
    </w:p>
    <w:p w14:paraId="19C142C3" w14:textId="77777777" w:rsidR="00E1495E" w:rsidRPr="00E1495E" w:rsidRDefault="00E1495E" w:rsidP="00E1495E">
      <w:r w:rsidRPr="00E1495E">
        <w:t>Epoch 64/200 | Loss: 0.7909</w:t>
      </w:r>
    </w:p>
    <w:p w14:paraId="262AE62B" w14:textId="77777777" w:rsidR="00E1495E" w:rsidRPr="00E1495E" w:rsidRDefault="00E1495E" w:rsidP="00E1495E">
      <w:r w:rsidRPr="00E1495E">
        <w:t>Epoch 65/200 | Loss: 0.7198</w:t>
      </w:r>
    </w:p>
    <w:p w14:paraId="56CCC35B" w14:textId="77777777" w:rsidR="00E1495E" w:rsidRPr="00E1495E" w:rsidRDefault="00E1495E" w:rsidP="00E1495E">
      <w:r w:rsidRPr="00E1495E">
        <w:t>Epoch 66/200 | Loss: 0.7600</w:t>
      </w:r>
    </w:p>
    <w:p w14:paraId="086F5BB2" w14:textId="77777777" w:rsidR="00E1495E" w:rsidRPr="00E1495E" w:rsidRDefault="00E1495E" w:rsidP="00E1495E">
      <w:r w:rsidRPr="00E1495E">
        <w:t>Epoch 67/200 | Loss: 0.7062</w:t>
      </w:r>
    </w:p>
    <w:p w14:paraId="331D62C7" w14:textId="77777777" w:rsidR="00E1495E" w:rsidRPr="00E1495E" w:rsidRDefault="00E1495E" w:rsidP="00E1495E">
      <w:r w:rsidRPr="00E1495E">
        <w:t>Epoch 68/200 | Loss: 0.7008</w:t>
      </w:r>
    </w:p>
    <w:p w14:paraId="09633F18" w14:textId="77777777" w:rsidR="00E1495E" w:rsidRPr="00E1495E" w:rsidRDefault="00E1495E" w:rsidP="00E1495E">
      <w:r w:rsidRPr="00E1495E">
        <w:t>Epoch 69/200 | Loss: 0.7554</w:t>
      </w:r>
    </w:p>
    <w:p w14:paraId="3F78242E" w14:textId="77777777" w:rsidR="00E1495E" w:rsidRPr="00E1495E" w:rsidRDefault="00E1495E" w:rsidP="00E1495E">
      <w:r w:rsidRPr="00E1495E">
        <w:t>Epoch 70/200 | Loss: 0.7377</w:t>
      </w:r>
    </w:p>
    <w:p w14:paraId="7F10D5D8" w14:textId="77777777" w:rsidR="00E1495E" w:rsidRPr="00E1495E" w:rsidRDefault="00E1495E" w:rsidP="00E1495E">
      <w:r w:rsidRPr="00E1495E">
        <w:t>Epoch 71/200 | Loss: 0.6940</w:t>
      </w:r>
    </w:p>
    <w:p w14:paraId="43E8B734" w14:textId="77777777" w:rsidR="00E1495E" w:rsidRPr="00E1495E" w:rsidRDefault="00E1495E" w:rsidP="00E1495E">
      <w:r w:rsidRPr="00E1495E">
        <w:t>Epoch 72/200 | Loss: 0.7188</w:t>
      </w:r>
    </w:p>
    <w:p w14:paraId="51C929EB" w14:textId="77777777" w:rsidR="00E1495E" w:rsidRPr="00E1495E" w:rsidRDefault="00E1495E" w:rsidP="00E1495E">
      <w:r w:rsidRPr="00E1495E">
        <w:t>Epoch 73/200 | Loss: 0.7095</w:t>
      </w:r>
    </w:p>
    <w:p w14:paraId="2D5A0905" w14:textId="77777777" w:rsidR="00E1495E" w:rsidRPr="00E1495E" w:rsidRDefault="00E1495E" w:rsidP="00E1495E">
      <w:r w:rsidRPr="00E1495E">
        <w:t>Epoch 74/200 | Loss: 0.6706</w:t>
      </w:r>
    </w:p>
    <w:p w14:paraId="7218C6D3" w14:textId="77777777" w:rsidR="00E1495E" w:rsidRPr="00E1495E" w:rsidRDefault="00E1495E" w:rsidP="00E1495E">
      <w:r w:rsidRPr="00E1495E">
        <w:t>Epoch 75/200 | Loss: 0.7635</w:t>
      </w:r>
    </w:p>
    <w:p w14:paraId="3B908DD4" w14:textId="77777777" w:rsidR="00E1495E" w:rsidRPr="00E1495E" w:rsidRDefault="00E1495E" w:rsidP="00E1495E">
      <w:r w:rsidRPr="00E1495E">
        <w:t>Epoch 76/200 | Loss: 0.7223</w:t>
      </w:r>
    </w:p>
    <w:p w14:paraId="339DDD8D" w14:textId="77777777" w:rsidR="00E1495E" w:rsidRPr="00E1495E" w:rsidRDefault="00E1495E" w:rsidP="00E1495E">
      <w:r w:rsidRPr="00E1495E">
        <w:t>Epoch 77/200 | Loss: 0.7316</w:t>
      </w:r>
    </w:p>
    <w:p w14:paraId="4A493467" w14:textId="77777777" w:rsidR="00E1495E" w:rsidRPr="00E1495E" w:rsidRDefault="00E1495E" w:rsidP="00E1495E">
      <w:r w:rsidRPr="00E1495E">
        <w:t>Epoch 78/200 | Loss: 0.6903</w:t>
      </w:r>
    </w:p>
    <w:p w14:paraId="756C2683" w14:textId="77777777" w:rsidR="00E1495E" w:rsidRPr="00E1495E" w:rsidRDefault="00E1495E" w:rsidP="00E1495E">
      <w:r w:rsidRPr="00E1495E">
        <w:t>Epoch 79/200 | Loss: 0.7120</w:t>
      </w:r>
    </w:p>
    <w:p w14:paraId="510E5A49" w14:textId="77777777" w:rsidR="00E1495E" w:rsidRPr="00E1495E" w:rsidRDefault="00E1495E" w:rsidP="00E1495E">
      <w:r w:rsidRPr="00E1495E">
        <w:t>Epoch 80/200 | Loss: 0.6855</w:t>
      </w:r>
    </w:p>
    <w:p w14:paraId="2EAA9589" w14:textId="77777777" w:rsidR="00E1495E" w:rsidRPr="00E1495E" w:rsidRDefault="00E1495E" w:rsidP="00E1495E">
      <w:r w:rsidRPr="00E1495E">
        <w:t>Epoch 81/200 | Loss: 0.7705</w:t>
      </w:r>
    </w:p>
    <w:p w14:paraId="61377BA3" w14:textId="77777777" w:rsidR="00E1495E" w:rsidRPr="00E1495E" w:rsidRDefault="00E1495E" w:rsidP="00E1495E">
      <w:r w:rsidRPr="00E1495E">
        <w:t>Epoch 82/200 | Loss: 0.8136</w:t>
      </w:r>
    </w:p>
    <w:p w14:paraId="288F185F" w14:textId="77777777" w:rsidR="00E1495E" w:rsidRPr="00E1495E" w:rsidRDefault="00E1495E" w:rsidP="00E1495E">
      <w:r w:rsidRPr="00E1495E">
        <w:t>Epoch 83/200 | Loss: 0.7990</w:t>
      </w:r>
    </w:p>
    <w:p w14:paraId="14A6CD88" w14:textId="77777777" w:rsidR="00E1495E" w:rsidRPr="00E1495E" w:rsidRDefault="00E1495E" w:rsidP="00E1495E">
      <w:r w:rsidRPr="00E1495E">
        <w:t>Epoch 84/200 | Loss: 0.7144</w:t>
      </w:r>
    </w:p>
    <w:p w14:paraId="5E2785CA" w14:textId="77777777" w:rsidR="00E1495E" w:rsidRPr="00E1495E" w:rsidRDefault="00E1495E" w:rsidP="00E1495E">
      <w:r w:rsidRPr="00E1495E">
        <w:t>Epoch 85/200 | Loss: 0.7457</w:t>
      </w:r>
    </w:p>
    <w:p w14:paraId="2D4476BE" w14:textId="77777777" w:rsidR="00E1495E" w:rsidRPr="00E1495E" w:rsidRDefault="00E1495E" w:rsidP="00E1495E">
      <w:r w:rsidRPr="00E1495E">
        <w:t>Epoch 86/200 | Loss: 0.7329</w:t>
      </w:r>
    </w:p>
    <w:p w14:paraId="368C2121" w14:textId="77777777" w:rsidR="00E1495E" w:rsidRPr="00E1495E" w:rsidRDefault="00E1495E" w:rsidP="00E1495E">
      <w:r w:rsidRPr="00E1495E">
        <w:lastRenderedPageBreak/>
        <w:t>Epoch 87/200 | Loss: 0.6906</w:t>
      </w:r>
    </w:p>
    <w:p w14:paraId="38DFBB1E" w14:textId="77777777" w:rsidR="00E1495E" w:rsidRPr="00E1495E" w:rsidRDefault="00E1495E" w:rsidP="00E1495E">
      <w:r w:rsidRPr="00E1495E">
        <w:t>Epoch 88/200 | Loss: 0.6557</w:t>
      </w:r>
    </w:p>
    <w:p w14:paraId="7A1A365A" w14:textId="77777777" w:rsidR="00E1495E" w:rsidRPr="00E1495E" w:rsidRDefault="00E1495E" w:rsidP="00E1495E">
      <w:r w:rsidRPr="00E1495E">
        <w:t>Epoch 89/200 | Loss: 0.7944</w:t>
      </w:r>
    </w:p>
    <w:p w14:paraId="5AA40D56" w14:textId="77777777" w:rsidR="00E1495E" w:rsidRPr="00E1495E" w:rsidRDefault="00E1495E" w:rsidP="00E1495E">
      <w:r w:rsidRPr="00E1495E">
        <w:t>Epoch 90/200 | Loss: 0.7532</w:t>
      </w:r>
    </w:p>
    <w:p w14:paraId="62A072C8" w14:textId="77777777" w:rsidR="00E1495E" w:rsidRPr="00E1495E" w:rsidRDefault="00E1495E" w:rsidP="00E1495E">
      <w:r w:rsidRPr="00E1495E">
        <w:t>Epoch 91/200 | Loss: 0.7268</w:t>
      </w:r>
    </w:p>
    <w:p w14:paraId="40605AFE" w14:textId="77777777" w:rsidR="00E1495E" w:rsidRPr="00E1495E" w:rsidRDefault="00E1495E" w:rsidP="00E1495E">
      <w:r w:rsidRPr="00E1495E">
        <w:t>Epoch 92/200 | Loss: 0.7776</w:t>
      </w:r>
    </w:p>
    <w:p w14:paraId="4B8F912C" w14:textId="77777777" w:rsidR="00E1495E" w:rsidRPr="00E1495E" w:rsidRDefault="00E1495E" w:rsidP="00E1495E">
      <w:r w:rsidRPr="00E1495E">
        <w:t>Epoch 93/200 | Loss: 0.7495</w:t>
      </w:r>
    </w:p>
    <w:p w14:paraId="5DC12916" w14:textId="77777777" w:rsidR="00E1495E" w:rsidRPr="00E1495E" w:rsidRDefault="00E1495E" w:rsidP="00E1495E">
      <w:r w:rsidRPr="00E1495E">
        <w:t>Epoch 94/200 | Loss: 0.7371</w:t>
      </w:r>
    </w:p>
    <w:p w14:paraId="5652249B" w14:textId="77777777" w:rsidR="00E1495E" w:rsidRPr="00E1495E" w:rsidRDefault="00E1495E" w:rsidP="00E1495E">
      <w:r w:rsidRPr="00E1495E">
        <w:t>Epoch 95/200 | Loss: 0.8266</w:t>
      </w:r>
    </w:p>
    <w:p w14:paraId="28533290" w14:textId="77777777" w:rsidR="00E1495E" w:rsidRPr="00E1495E" w:rsidRDefault="00E1495E" w:rsidP="00E1495E">
      <w:r w:rsidRPr="00E1495E">
        <w:t>Epoch 96/200 | Loss: 0.6811</w:t>
      </w:r>
    </w:p>
    <w:p w14:paraId="1AC79981" w14:textId="77777777" w:rsidR="00E1495E" w:rsidRPr="00E1495E" w:rsidRDefault="00E1495E" w:rsidP="00E1495E">
      <w:r w:rsidRPr="00E1495E">
        <w:t>Epoch 97/200 | Loss: 0.7685</w:t>
      </w:r>
    </w:p>
    <w:p w14:paraId="76589F82" w14:textId="77777777" w:rsidR="00E1495E" w:rsidRPr="00E1495E" w:rsidRDefault="00E1495E" w:rsidP="00E1495E">
      <w:r w:rsidRPr="00E1495E">
        <w:t>Epoch 98/200 | Loss: 0.7003</w:t>
      </w:r>
    </w:p>
    <w:p w14:paraId="40EC4087" w14:textId="77777777" w:rsidR="00E1495E" w:rsidRPr="00E1495E" w:rsidRDefault="00E1495E" w:rsidP="00E1495E">
      <w:r w:rsidRPr="00E1495E">
        <w:t>Epoch 99/200 | Loss: 0.7030</w:t>
      </w:r>
    </w:p>
    <w:p w14:paraId="42745016" w14:textId="77777777" w:rsidR="00E1495E" w:rsidRPr="00E1495E" w:rsidRDefault="00E1495E" w:rsidP="00E1495E">
      <w:r w:rsidRPr="00E1495E">
        <w:t>Epoch 100/200 | Loss: 0.7085</w:t>
      </w:r>
    </w:p>
    <w:p w14:paraId="03313C0E" w14:textId="77777777" w:rsidR="00E1495E" w:rsidRPr="00E1495E" w:rsidRDefault="00E1495E" w:rsidP="00E1495E">
      <w:r w:rsidRPr="00E1495E">
        <w:t>Epoch 101/200 | Loss: 0.7099</w:t>
      </w:r>
    </w:p>
    <w:p w14:paraId="12D99352" w14:textId="77777777" w:rsidR="00E1495E" w:rsidRPr="00E1495E" w:rsidRDefault="00E1495E" w:rsidP="00E1495E">
      <w:r w:rsidRPr="00E1495E">
        <w:t>Epoch 102/200 | Loss: 0.7326</w:t>
      </w:r>
    </w:p>
    <w:p w14:paraId="3FF5670A" w14:textId="77777777" w:rsidR="00E1495E" w:rsidRPr="00E1495E" w:rsidRDefault="00E1495E" w:rsidP="00E1495E">
      <w:r w:rsidRPr="00E1495E">
        <w:t>Epoch 103/200 | Loss: 0.7856</w:t>
      </w:r>
    </w:p>
    <w:p w14:paraId="447EC898" w14:textId="77777777" w:rsidR="00E1495E" w:rsidRPr="00E1495E" w:rsidRDefault="00E1495E" w:rsidP="00E1495E">
      <w:r w:rsidRPr="00E1495E">
        <w:t>Epoch 104/200 | Loss: 0.6800</w:t>
      </w:r>
    </w:p>
    <w:p w14:paraId="4EE24084" w14:textId="77777777" w:rsidR="00E1495E" w:rsidRPr="00E1495E" w:rsidRDefault="00E1495E" w:rsidP="00E1495E">
      <w:r w:rsidRPr="00E1495E">
        <w:t>Epoch 105/200 | Loss: 0.7119</w:t>
      </w:r>
    </w:p>
    <w:p w14:paraId="58D1E4DD" w14:textId="77777777" w:rsidR="00E1495E" w:rsidRPr="00E1495E" w:rsidRDefault="00E1495E" w:rsidP="00E1495E">
      <w:r w:rsidRPr="00E1495E">
        <w:t>Epoch 106/200 | Loss: 0.6945</w:t>
      </w:r>
    </w:p>
    <w:p w14:paraId="0745D51F" w14:textId="77777777" w:rsidR="00E1495E" w:rsidRPr="00E1495E" w:rsidRDefault="00E1495E" w:rsidP="00E1495E">
      <w:r w:rsidRPr="00E1495E">
        <w:t>Epoch 107/200 | Loss: 0.7570</w:t>
      </w:r>
    </w:p>
    <w:p w14:paraId="1D0DA9C8" w14:textId="77777777" w:rsidR="00E1495E" w:rsidRPr="00E1495E" w:rsidRDefault="00E1495E" w:rsidP="00E1495E">
      <w:r w:rsidRPr="00E1495E">
        <w:t>Epoch 108/200 | Loss: 0.7703</w:t>
      </w:r>
    </w:p>
    <w:p w14:paraId="303714E1" w14:textId="77777777" w:rsidR="00E1495E" w:rsidRPr="00E1495E" w:rsidRDefault="00E1495E" w:rsidP="00E1495E">
      <w:r w:rsidRPr="00E1495E">
        <w:t>Epoch 109/200 | Loss: 0.7078</w:t>
      </w:r>
    </w:p>
    <w:p w14:paraId="4C28D08F" w14:textId="77777777" w:rsidR="00E1495E" w:rsidRPr="00E1495E" w:rsidRDefault="00E1495E" w:rsidP="00E1495E">
      <w:r w:rsidRPr="00E1495E">
        <w:t>Epoch 110/200 | Loss: 0.7411</w:t>
      </w:r>
    </w:p>
    <w:p w14:paraId="54D5C91A" w14:textId="77777777" w:rsidR="00E1495E" w:rsidRPr="00E1495E" w:rsidRDefault="00E1495E" w:rsidP="00E1495E">
      <w:r w:rsidRPr="00E1495E">
        <w:t>Epoch 111/200 | Loss: 0.7138</w:t>
      </w:r>
    </w:p>
    <w:p w14:paraId="2890CB67" w14:textId="77777777" w:rsidR="00E1495E" w:rsidRPr="00E1495E" w:rsidRDefault="00E1495E" w:rsidP="00E1495E">
      <w:r w:rsidRPr="00E1495E">
        <w:t>Epoch 112/200 | Loss: 0.6767</w:t>
      </w:r>
    </w:p>
    <w:p w14:paraId="55D809E8" w14:textId="77777777" w:rsidR="00E1495E" w:rsidRPr="00E1495E" w:rsidRDefault="00E1495E" w:rsidP="00E1495E">
      <w:r w:rsidRPr="00E1495E">
        <w:t>Epoch 113/200 | Loss: 0.7051</w:t>
      </w:r>
    </w:p>
    <w:p w14:paraId="5C00DACD" w14:textId="77777777" w:rsidR="00E1495E" w:rsidRPr="00E1495E" w:rsidRDefault="00E1495E" w:rsidP="00E1495E">
      <w:r w:rsidRPr="00E1495E">
        <w:t>Epoch 114/200 | Loss: 0.7417</w:t>
      </w:r>
    </w:p>
    <w:p w14:paraId="27D6DC4A" w14:textId="77777777" w:rsidR="00E1495E" w:rsidRPr="00E1495E" w:rsidRDefault="00E1495E" w:rsidP="00E1495E">
      <w:r w:rsidRPr="00E1495E">
        <w:t>Epoch 115/200 | Loss: 0.7971</w:t>
      </w:r>
    </w:p>
    <w:p w14:paraId="78CDD959" w14:textId="77777777" w:rsidR="00E1495E" w:rsidRPr="00E1495E" w:rsidRDefault="00E1495E" w:rsidP="00E1495E">
      <w:r w:rsidRPr="00E1495E">
        <w:t>Epoch 116/200 | Loss: 0.6758</w:t>
      </w:r>
    </w:p>
    <w:p w14:paraId="0C181CB4" w14:textId="77777777" w:rsidR="00E1495E" w:rsidRPr="00E1495E" w:rsidRDefault="00E1495E" w:rsidP="00E1495E">
      <w:r w:rsidRPr="00E1495E">
        <w:t>Epoch 117/200 | Loss: 0.7110</w:t>
      </w:r>
    </w:p>
    <w:p w14:paraId="1411D220" w14:textId="77777777" w:rsidR="00E1495E" w:rsidRPr="00E1495E" w:rsidRDefault="00E1495E" w:rsidP="00E1495E">
      <w:r w:rsidRPr="00E1495E">
        <w:lastRenderedPageBreak/>
        <w:t>Epoch 118/200 | Loss: 0.8149</w:t>
      </w:r>
    </w:p>
    <w:p w14:paraId="0AB6D9F7" w14:textId="77777777" w:rsidR="00E1495E" w:rsidRPr="00E1495E" w:rsidRDefault="00E1495E" w:rsidP="00E1495E">
      <w:r w:rsidRPr="00E1495E">
        <w:t>Epoch 119/200 | Loss: 0.6832</w:t>
      </w:r>
    </w:p>
    <w:p w14:paraId="23D47F05" w14:textId="77777777" w:rsidR="00E1495E" w:rsidRPr="00E1495E" w:rsidRDefault="00E1495E" w:rsidP="00E1495E">
      <w:r w:rsidRPr="00E1495E">
        <w:t>Epoch 120/200 | Loss: 0.7636</w:t>
      </w:r>
    </w:p>
    <w:p w14:paraId="2A19B5B0" w14:textId="77777777" w:rsidR="00E1495E" w:rsidRPr="00E1495E" w:rsidRDefault="00E1495E" w:rsidP="00E1495E">
      <w:r w:rsidRPr="00E1495E">
        <w:t>Epoch 121/200 | Loss: 0.7652</w:t>
      </w:r>
    </w:p>
    <w:p w14:paraId="375BF6BB" w14:textId="77777777" w:rsidR="00E1495E" w:rsidRPr="00E1495E" w:rsidRDefault="00E1495E" w:rsidP="00E1495E">
      <w:r w:rsidRPr="00E1495E">
        <w:t>Epoch 122/200 | Loss: 0.7386</w:t>
      </w:r>
    </w:p>
    <w:p w14:paraId="5E153CF2" w14:textId="77777777" w:rsidR="00E1495E" w:rsidRPr="00E1495E" w:rsidRDefault="00E1495E" w:rsidP="00E1495E">
      <w:r w:rsidRPr="00E1495E">
        <w:t>Epoch 123/200 | Loss: 0.7792</w:t>
      </w:r>
    </w:p>
    <w:p w14:paraId="6FD00806" w14:textId="77777777" w:rsidR="00E1495E" w:rsidRPr="00E1495E" w:rsidRDefault="00E1495E" w:rsidP="00E1495E">
      <w:r w:rsidRPr="00E1495E">
        <w:t>Epoch 124/200 | Loss: 0.7230</w:t>
      </w:r>
    </w:p>
    <w:p w14:paraId="1AD0AE8A" w14:textId="77777777" w:rsidR="00E1495E" w:rsidRPr="00E1495E" w:rsidRDefault="00E1495E" w:rsidP="00E1495E">
      <w:r w:rsidRPr="00E1495E">
        <w:t>Epoch 125/200 | Loss: 0.7234</w:t>
      </w:r>
    </w:p>
    <w:p w14:paraId="52C4AE63" w14:textId="77777777" w:rsidR="00E1495E" w:rsidRPr="00E1495E" w:rsidRDefault="00E1495E" w:rsidP="00E1495E">
      <w:r w:rsidRPr="00E1495E">
        <w:t>Epoch 126/200 | Loss: 0.7657</w:t>
      </w:r>
    </w:p>
    <w:p w14:paraId="5E62E607" w14:textId="77777777" w:rsidR="00E1495E" w:rsidRPr="00E1495E" w:rsidRDefault="00E1495E" w:rsidP="00E1495E">
      <w:r w:rsidRPr="00E1495E">
        <w:t>Epoch 127/200 | Loss: 0.7471</w:t>
      </w:r>
    </w:p>
    <w:p w14:paraId="131F811F" w14:textId="77777777" w:rsidR="00E1495E" w:rsidRPr="00E1495E" w:rsidRDefault="00E1495E" w:rsidP="00E1495E">
      <w:r w:rsidRPr="00E1495E">
        <w:t>Epoch 128/200 | Loss: 0.7032</w:t>
      </w:r>
    </w:p>
    <w:p w14:paraId="3AA94F4A" w14:textId="77777777" w:rsidR="00E1495E" w:rsidRPr="00E1495E" w:rsidRDefault="00E1495E" w:rsidP="00E1495E">
      <w:r w:rsidRPr="00E1495E">
        <w:t>Epoch 129/200 | Loss: 0.7431</w:t>
      </w:r>
    </w:p>
    <w:p w14:paraId="0C53993C" w14:textId="77777777" w:rsidR="00E1495E" w:rsidRPr="00E1495E" w:rsidRDefault="00E1495E" w:rsidP="00E1495E">
      <w:r w:rsidRPr="00E1495E">
        <w:t>Epoch 130/200 | Loss: 0.6974</w:t>
      </w:r>
    </w:p>
    <w:p w14:paraId="7E2A53FB" w14:textId="77777777" w:rsidR="00E1495E" w:rsidRPr="00E1495E" w:rsidRDefault="00E1495E" w:rsidP="00E1495E">
      <w:r w:rsidRPr="00E1495E">
        <w:t>Epoch 131/200 | Loss: 0.7347</w:t>
      </w:r>
    </w:p>
    <w:p w14:paraId="38E4C570" w14:textId="77777777" w:rsidR="00E1495E" w:rsidRPr="00E1495E" w:rsidRDefault="00E1495E" w:rsidP="00E1495E">
      <w:r w:rsidRPr="00E1495E">
        <w:t>Epoch 132/200 | Loss: 0.7648</w:t>
      </w:r>
    </w:p>
    <w:p w14:paraId="3B7719E7" w14:textId="77777777" w:rsidR="00E1495E" w:rsidRPr="00E1495E" w:rsidRDefault="00E1495E" w:rsidP="00E1495E">
      <w:r w:rsidRPr="00E1495E">
        <w:t>Epoch 133/200 | Loss: 0.6676</w:t>
      </w:r>
    </w:p>
    <w:p w14:paraId="63297FF1" w14:textId="77777777" w:rsidR="00E1495E" w:rsidRPr="00E1495E" w:rsidRDefault="00E1495E" w:rsidP="00E1495E">
      <w:r w:rsidRPr="00E1495E">
        <w:t>Epoch 134/200 | Loss: 0.7411</w:t>
      </w:r>
    </w:p>
    <w:p w14:paraId="4A1E3643" w14:textId="77777777" w:rsidR="00E1495E" w:rsidRPr="00E1495E" w:rsidRDefault="00E1495E" w:rsidP="00E1495E">
      <w:r w:rsidRPr="00E1495E">
        <w:t>Epoch 135/200 | Loss: 0.7013</w:t>
      </w:r>
    </w:p>
    <w:p w14:paraId="04148FE5" w14:textId="77777777" w:rsidR="00E1495E" w:rsidRPr="00E1495E" w:rsidRDefault="00E1495E" w:rsidP="00E1495E">
      <w:r w:rsidRPr="00E1495E">
        <w:t>Epoch 136/200 | Loss: 0.6654</w:t>
      </w:r>
    </w:p>
    <w:p w14:paraId="23E0F8B8" w14:textId="77777777" w:rsidR="00E1495E" w:rsidRPr="00E1495E" w:rsidRDefault="00E1495E" w:rsidP="00E1495E">
      <w:r w:rsidRPr="00E1495E">
        <w:t>Epoch 137/200 | Loss: 0.7687</w:t>
      </w:r>
    </w:p>
    <w:p w14:paraId="08B26AFC" w14:textId="77777777" w:rsidR="00E1495E" w:rsidRPr="00E1495E" w:rsidRDefault="00E1495E" w:rsidP="00E1495E">
      <w:r w:rsidRPr="00E1495E">
        <w:t>Epoch 138/200 | Loss: 0.7302</w:t>
      </w:r>
    </w:p>
    <w:p w14:paraId="3FBF0B9B" w14:textId="77777777" w:rsidR="00E1495E" w:rsidRPr="00E1495E" w:rsidRDefault="00E1495E" w:rsidP="00E1495E">
      <w:r w:rsidRPr="00E1495E">
        <w:t>Epoch 139/200 | Loss: 0.6516</w:t>
      </w:r>
    </w:p>
    <w:p w14:paraId="1F2D0CC8" w14:textId="77777777" w:rsidR="00E1495E" w:rsidRPr="00E1495E" w:rsidRDefault="00E1495E" w:rsidP="00E1495E">
      <w:r w:rsidRPr="00E1495E">
        <w:t>Epoch 140/200 | Loss: 0.7524</w:t>
      </w:r>
    </w:p>
    <w:p w14:paraId="1E501579" w14:textId="77777777" w:rsidR="00E1495E" w:rsidRPr="00E1495E" w:rsidRDefault="00E1495E" w:rsidP="00E1495E">
      <w:r w:rsidRPr="00E1495E">
        <w:t>Epoch 141/200 | Loss: 0.7295</w:t>
      </w:r>
    </w:p>
    <w:p w14:paraId="01547B02" w14:textId="77777777" w:rsidR="00E1495E" w:rsidRPr="00E1495E" w:rsidRDefault="00E1495E" w:rsidP="00E1495E">
      <w:r w:rsidRPr="00E1495E">
        <w:t>Epoch 142/200 | Loss: 0.7540</w:t>
      </w:r>
    </w:p>
    <w:p w14:paraId="20FFAA1C" w14:textId="77777777" w:rsidR="00E1495E" w:rsidRPr="00E1495E" w:rsidRDefault="00E1495E" w:rsidP="00E1495E">
      <w:r w:rsidRPr="00E1495E">
        <w:t>Epoch 143/200 | Loss: 0.7170</w:t>
      </w:r>
    </w:p>
    <w:p w14:paraId="0B2DB85D" w14:textId="77777777" w:rsidR="00E1495E" w:rsidRPr="00E1495E" w:rsidRDefault="00E1495E" w:rsidP="00E1495E">
      <w:r w:rsidRPr="00E1495E">
        <w:t>Epoch 144/200 | Loss: 0.7406</w:t>
      </w:r>
    </w:p>
    <w:p w14:paraId="74066BA3" w14:textId="77777777" w:rsidR="00E1495E" w:rsidRPr="00E1495E" w:rsidRDefault="00E1495E" w:rsidP="00E1495E">
      <w:r w:rsidRPr="00E1495E">
        <w:t>Epoch 145/200 | Loss: 0.7065</w:t>
      </w:r>
    </w:p>
    <w:p w14:paraId="355C35FA" w14:textId="77777777" w:rsidR="00E1495E" w:rsidRPr="00E1495E" w:rsidRDefault="00E1495E" w:rsidP="00E1495E">
      <w:r w:rsidRPr="00E1495E">
        <w:t>Epoch 146/200 | Loss: 0.7189</w:t>
      </w:r>
    </w:p>
    <w:p w14:paraId="2D8F8D51" w14:textId="77777777" w:rsidR="00E1495E" w:rsidRPr="00E1495E" w:rsidRDefault="00E1495E" w:rsidP="00E1495E">
      <w:r w:rsidRPr="00E1495E">
        <w:t>Epoch 147/200 | Loss: 0.7523</w:t>
      </w:r>
    </w:p>
    <w:p w14:paraId="772D1990" w14:textId="77777777" w:rsidR="00E1495E" w:rsidRPr="00E1495E" w:rsidRDefault="00E1495E" w:rsidP="00E1495E">
      <w:r w:rsidRPr="00E1495E">
        <w:t>Epoch 148/200 | Loss: 0.7300</w:t>
      </w:r>
    </w:p>
    <w:p w14:paraId="183AB1E9" w14:textId="77777777" w:rsidR="00E1495E" w:rsidRPr="00E1495E" w:rsidRDefault="00E1495E" w:rsidP="00E1495E">
      <w:r w:rsidRPr="00E1495E">
        <w:lastRenderedPageBreak/>
        <w:t>Epoch 149/200 | Loss: 0.7136</w:t>
      </w:r>
    </w:p>
    <w:p w14:paraId="1EC7F038" w14:textId="77777777" w:rsidR="00E1495E" w:rsidRPr="00E1495E" w:rsidRDefault="00E1495E" w:rsidP="00E1495E">
      <w:r w:rsidRPr="00E1495E">
        <w:t>Epoch 150/200 | Loss: 0.6832</w:t>
      </w:r>
    </w:p>
    <w:p w14:paraId="77574D23" w14:textId="77777777" w:rsidR="00E1495E" w:rsidRPr="00E1495E" w:rsidRDefault="00E1495E" w:rsidP="00E1495E">
      <w:r w:rsidRPr="00E1495E">
        <w:t>Epoch 151/200 | Loss: 0.7180</w:t>
      </w:r>
    </w:p>
    <w:p w14:paraId="6B372BC7" w14:textId="77777777" w:rsidR="00E1495E" w:rsidRPr="00E1495E" w:rsidRDefault="00E1495E" w:rsidP="00E1495E">
      <w:r w:rsidRPr="00E1495E">
        <w:t>Epoch 152/200 | Loss: 0.7060</w:t>
      </w:r>
    </w:p>
    <w:p w14:paraId="3E975912" w14:textId="77777777" w:rsidR="00E1495E" w:rsidRPr="00E1495E" w:rsidRDefault="00E1495E" w:rsidP="00E1495E">
      <w:r w:rsidRPr="00E1495E">
        <w:t>Epoch 153/200 | Loss: 0.6913</w:t>
      </w:r>
    </w:p>
    <w:p w14:paraId="4F40D10B" w14:textId="77777777" w:rsidR="00E1495E" w:rsidRPr="00E1495E" w:rsidRDefault="00E1495E" w:rsidP="00E1495E">
      <w:r w:rsidRPr="00E1495E">
        <w:t>Epoch 154/200 | Loss: 0.7125</w:t>
      </w:r>
    </w:p>
    <w:p w14:paraId="04A0741B" w14:textId="77777777" w:rsidR="00E1495E" w:rsidRPr="00E1495E" w:rsidRDefault="00E1495E" w:rsidP="00E1495E">
      <w:r w:rsidRPr="00E1495E">
        <w:t>Epoch 155/200 | Loss: 0.7378</w:t>
      </w:r>
    </w:p>
    <w:p w14:paraId="1A92F2DF" w14:textId="77777777" w:rsidR="00E1495E" w:rsidRPr="00E1495E" w:rsidRDefault="00E1495E" w:rsidP="00E1495E">
      <w:r w:rsidRPr="00E1495E">
        <w:t>Epoch 156/200 | Loss: 0.7302</w:t>
      </w:r>
    </w:p>
    <w:p w14:paraId="127C1E4B" w14:textId="77777777" w:rsidR="00E1495E" w:rsidRPr="00E1495E" w:rsidRDefault="00E1495E" w:rsidP="00E1495E">
      <w:r w:rsidRPr="00E1495E">
        <w:t>Epoch 157/200 | Loss: 0.7030</w:t>
      </w:r>
    </w:p>
    <w:p w14:paraId="3EA2EF73" w14:textId="77777777" w:rsidR="00E1495E" w:rsidRPr="00E1495E" w:rsidRDefault="00E1495E" w:rsidP="00E1495E">
      <w:r w:rsidRPr="00E1495E">
        <w:t>Epoch 158/200 | Loss: 0.7195</w:t>
      </w:r>
    </w:p>
    <w:p w14:paraId="0BC8DE34" w14:textId="77777777" w:rsidR="00E1495E" w:rsidRPr="00E1495E" w:rsidRDefault="00E1495E" w:rsidP="00E1495E">
      <w:r w:rsidRPr="00E1495E">
        <w:t>Epoch 159/200 | Loss: 0.7094</w:t>
      </w:r>
    </w:p>
    <w:p w14:paraId="3401390C" w14:textId="77777777" w:rsidR="00E1495E" w:rsidRPr="00E1495E" w:rsidRDefault="00E1495E" w:rsidP="00E1495E">
      <w:r w:rsidRPr="00E1495E">
        <w:t>Epoch 160/200 | Loss: 0.7246</w:t>
      </w:r>
    </w:p>
    <w:p w14:paraId="2DF65821" w14:textId="77777777" w:rsidR="00E1495E" w:rsidRPr="00E1495E" w:rsidRDefault="00E1495E" w:rsidP="00E1495E">
      <w:r w:rsidRPr="00E1495E">
        <w:t>Epoch 161/200 | Loss: 0.6541</w:t>
      </w:r>
    </w:p>
    <w:p w14:paraId="5E9FAA80" w14:textId="77777777" w:rsidR="00E1495E" w:rsidRPr="00E1495E" w:rsidRDefault="00E1495E" w:rsidP="00E1495E">
      <w:r w:rsidRPr="00E1495E">
        <w:t>Epoch 162/200 | Loss: 0.7478</w:t>
      </w:r>
    </w:p>
    <w:p w14:paraId="2E5CD967" w14:textId="77777777" w:rsidR="00E1495E" w:rsidRPr="00E1495E" w:rsidRDefault="00E1495E" w:rsidP="00E1495E">
      <w:r w:rsidRPr="00E1495E">
        <w:t>Epoch 163/200 | Loss: 0.6819</w:t>
      </w:r>
    </w:p>
    <w:p w14:paraId="3B0D0349" w14:textId="77777777" w:rsidR="00E1495E" w:rsidRPr="00E1495E" w:rsidRDefault="00E1495E" w:rsidP="00E1495E">
      <w:r w:rsidRPr="00E1495E">
        <w:t>Epoch 164/200 | Loss: 0.6836</w:t>
      </w:r>
    </w:p>
    <w:p w14:paraId="7D43CA34" w14:textId="77777777" w:rsidR="00E1495E" w:rsidRPr="00E1495E" w:rsidRDefault="00E1495E" w:rsidP="00E1495E">
      <w:r w:rsidRPr="00E1495E">
        <w:t>Epoch 165/200 | Loss: 0.6980</w:t>
      </w:r>
    </w:p>
    <w:p w14:paraId="2CB1200F" w14:textId="77777777" w:rsidR="00E1495E" w:rsidRPr="00E1495E" w:rsidRDefault="00E1495E" w:rsidP="00E1495E">
      <w:r w:rsidRPr="00E1495E">
        <w:t>Epoch 166/200 | Loss: 0.7478</w:t>
      </w:r>
    </w:p>
    <w:p w14:paraId="222799F8" w14:textId="77777777" w:rsidR="00E1495E" w:rsidRPr="00E1495E" w:rsidRDefault="00E1495E" w:rsidP="00E1495E">
      <w:r w:rsidRPr="00E1495E">
        <w:t>Epoch 167/200 | Loss: 0.6786</w:t>
      </w:r>
    </w:p>
    <w:p w14:paraId="644A939C" w14:textId="77777777" w:rsidR="00E1495E" w:rsidRPr="00E1495E" w:rsidRDefault="00E1495E" w:rsidP="00E1495E">
      <w:r w:rsidRPr="00E1495E">
        <w:t>Epoch 168/200 | Loss: 0.7041</w:t>
      </w:r>
    </w:p>
    <w:p w14:paraId="1C0DC3AE" w14:textId="77777777" w:rsidR="00E1495E" w:rsidRPr="00E1495E" w:rsidRDefault="00E1495E" w:rsidP="00E1495E">
      <w:r w:rsidRPr="00E1495E">
        <w:t>Epoch 169/200 | Loss: 0.6768</w:t>
      </w:r>
    </w:p>
    <w:p w14:paraId="5718B54A" w14:textId="77777777" w:rsidR="00E1495E" w:rsidRPr="00E1495E" w:rsidRDefault="00E1495E" w:rsidP="00E1495E">
      <w:r w:rsidRPr="00E1495E">
        <w:t>Epoch 170/200 | Loss: 0.7374</w:t>
      </w:r>
    </w:p>
    <w:p w14:paraId="69EFB1DF" w14:textId="77777777" w:rsidR="00E1495E" w:rsidRPr="00E1495E" w:rsidRDefault="00E1495E" w:rsidP="00E1495E">
      <w:r w:rsidRPr="00E1495E">
        <w:t>Epoch 171/200 | Loss: 0.7290</w:t>
      </w:r>
    </w:p>
    <w:p w14:paraId="2B87979F" w14:textId="77777777" w:rsidR="00E1495E" w:rsidRPr="00E1495E" w:rsidRDefault="00E1495E" w:rsidP="00E1495E">
      <w:r w:rsidRPr="00E1495E">
        <w:t>Epoch 172/200 | Loss: 0.7346</w:t>
      </w:r>
    </w:p>
    <w:p w14:paraId="0BD07FEA" w14:textId="77777777" w:rsidR="00E1495E" w:rsidRPr="00E1495E" w:rsidRDefault="00E1495E" w:rsidP="00E1495E">
      <w:r w:rsidRPr="00E1495E">
        <w:t>Epoch 173/200 | Loss: 0.6897</w:t>
      </w:r>
    </w:p>
    <w:p w14:paraId="58C7DC9E" w14:textId="77777777" w:rsidR="00E1495E" w:rsidRPr="00E1495E" w:rsidRDefault="00E1495E" w:rsidP="00E1495E">
      <w:r w:rsidRPr="00E1495E">
        <w:t>Epoch 174/200 | Loss: 0.7290</w:t>
      </w:r>
    </w:p>
    <w:p w14:paraId="0667847A" w14:textId="77777777" w:rsidR="00E1495E" w:rsidRPr="00E1495E" w:rsidRDefault="00E1495E" w:rsidP="00E1495E">
      <w:r w:rsidRPr="00E1495E">
        <w:t>Epoch 175/200 | Loss: 0.7344</w:t>
      </w:r>
    </w:p>
    <w:p w14:paraId="4C51DF16" w14:textId="77777777" w:rsidR="00E1495E" w:rsidRPr="00E1495E" w:rsidRDefault="00E1495E" w:rsidP="00E1495E">
      <w:r w:rsidRPr="00E1495E">
        <w:t>Epoch 176/200 | Loss: 0.7256</w:t>
      </w:r>
    </w:p>
    <w:p w14:paraId="7BE8339E" w14:textId="77777777" w:rsidR="00E1495E" w:rsidRPr="00E1495E" w:rsidRDefault="00E1495E" w:rsidP="00E1495E">
      <w:r w:rsidRPr="00E1495E">
        <w:t>Epoch 177/200 | Loss: 0.7229</w:t>
      </w:r>
    </w:p>
    <w:p w14:paraId="1611326E" w14:textId="77777777" w:rsidR="00E1495E" w:rsidRPr="00E1495E" w:rsidRDefault="00E1495E" w:rsidP="00E1495E">
      <w:r w:rsidRPr="00E1495E">
        <w:t>Epoch 178/200 | Loss: 0.6779</w:t>
      </w:r>
    </w:p>
    <w:p w14:paraId="2CC86D85" w14:textId="77777777" w:rsidR="00E1495E" w:rsidRPr="00E1495E" w:rsidRDefault="00E1495E" w:rsidP="00E1495E">
      <w:r w:rsidRPr="00E1495E">
        <w:t>Epoch 179/200 | Loss: 0.7413</w:t>
      </w:r>
    </w:p>
    <w:p w14:paraId="201E4CB4" w14:textId="77777777" w:rsidR="00E1495E" w:rsidRPr="00E1495E" w:rsidRDefault="00E1495E" w:rsidP="00E1495E">
      <w:r w:rsidRPr="00E1495E">
        <w:lastRenderedPageBreak/>
        <w:t>Epoch 180/200 | Loss: 0.7160</w:t>
      </w:r>
    </w:p>
    <w:p w14:paraId="45715082" w14:textId="77777777" w:rsidR="00E1495E" w:rsidRPr="00E1495E" w:rsidRDefault="00E1495E" w:rsidP="00E1495E">
      <w:r w:rsidRPr="00E1495E">
        <w:t>Epoch 181/200 | Loss: 0.7024</w:t>
      </w:r>
    </w:p>
    <w:p w14:paraId="272A7122" w14:textId="77777777" w:rsidR="00E1495E" w:rsidRPr="00E1495E" w:rsidRDefault="00E1495E" w:rsidP="00E1495E">
      <w:r w:rsidRPr="00E1495E">
        <w:t>Epoch 182/200 | Loss: 0.6842</w:t>
      </w:r>
    </w:p>
    <w:p w14:paraId="2242DA07" w14:textId="77777777" w:rsidR="00E1495E" w:rsidRPr="00E1495E" w:rsidRDefault="00E1495E" w:rsidP="00E1495E">
      <w:r w:rsidRPr="00E1495E">
        <w:t>Epoch 183/200 | Loss: 0.6844</w:t>
      </w:r>
    </w:p>
    <w:p w14:paraId="79B30C9D" w14:textId="77777777" w:rsidR="00E1495E" w:rsidRPr="00E1495E" w:rsidRDefault="00E1495E" w:rsidP="00E1495E">
      <w:r w:rsidRPr="00E1495E">
        <w:t>Epoch 184/200 | Loss: 0.7520</w:t>
      </w:r>
    </w:p>
    <w:p w14:paraId="64F7ED93" w14:textId="77777777" w:rsidR="00E1495E" w:rsidRPr="00E1495E" w:rsidRDefault="00E1495E" w:rsidP="00E1495E">
      <w:r w:rsidRPr="00E1495E">
        <w:t>Epoch 185/200 | Loss: 0.6746</w:t>
      </w:r>
    </w:p>
    <w:p w14:paraId="16621B10" w14:textId="77777777" w:rsidR="00E1495E" w:rsidRPr="00E1495E" w:rsidRDefault="00E1495E" w:rsidP="00E1495E">
      <w:r w:rsidRPr="00E1495E">
        <w:t>Epoch 186/200 | Loss: 0.6876</w:t>
      </w:r>
    </w:p>
    <w:p w14:paraId="4CB4F58D" w14:textId="77777777" w:rsidR="00E1495E" w:rsidRPr="00E1495E" w:rsidRDefault="00E1495E" w:rsidP="00E1495E">
      <w:r w:rsidRPr="00E1495E">
        <w:t>Epoch 187/200 | Loss: 0.6692</w:t>
      </w:r>
    </w:p>
    <w:p w14:paraId="553CF9AA" w14:textId="77777777" w:rsidR="00E1495E" w:rsidRPr="00E1495E" w:rsidRDefault="00E1495E" w:rsidP="00E1495E">
      <w:r w:rsidRPr="00E1495E">
        <w:t>Epoch 188/200 | Loss: 0.6860</w:t>
      </w:r>
    </w:p>
    <w:p w14:paraId="1F42C7A0" w14:textId="77777777" w:rsidR="00E1495E" w:rsidRPr="00E1495E" w:rsidRDefault="00E1495E" w:rsidP="00E1495E">
      <w:r w:rsidRPr="00E1495E">
        <w:t>Epoch 189/200 | Loss: 0.8005</w:t>
      </w:r>
    </w:p>
    <w:p w14:paraId="5FF108EF" w14:textId="77777777" w:rsidR="00E1495E" w:rsidRPr="00E1495E" w:rsidRDefault="00E1495E" w:rsidP="00E1495E">
      <w:r w:rsidRPr="00E1495E">
        <w:t>Epoch 190/200 | Loss: 0.7016</w:t>
      </w:r>
    </w:p>
    <w:p w14:paraId="3CF0A16D" w14:textId="77777777" w:rsidR="00E1495E" w:rsidRPr="00E1495E" w:rsidRDefault="00E1495E" w:rsidP="00E1495E">
      <w:r w:rsidRPr="00E1495E">
        <w:t>Epoch 191/200 | Loss: 0.7102</w:t>
      </w:r>
    </w:p>
    <w:p w14:paraId="766D9BF3" w14:textId="77777777" w:rsidR="00E1495E" w:rsidRPr="00E1495E" w:rsidRDefault="00E1495E" w:rsidP="00E1495E">
      <w:r w:rsidRPr="00E1495E">
        <w:t>Epoch 192/200 | Loss: 0.7166</w:t>
      </w:r>
    </w:p>
    <w:p w14:paraId="6604B2CF" w14:textId="77777777" w:rsidR="00E1495E" w:rsidRPr="00E1495E" w:rsidRDefault="00E1495E" w:rsidP="00E1495E">
      <w:r w:rsidRPr="00E1495E">
        <w:t>Epoch 193/200 | Loss: 0.8403</w:t>
      </w:r>
    </w:p>
    <w:p w14:paraId="5D4CA104" w14:textId="77777777" w:rsidR="00E1495E" w:rsidRPr="00E1495E" w:rsidRDefault="00E1495E" w:rsidP="00E1495E">
      <w:r w:rsidRPr="00E1495E">
        <w:t>Epoch 194/200 | Loss: 0.7407</w:t>
      </w:r>
    </w:p>
    <w:p w14:paraId="5FC9ECEB" w14:textId="77777777" w:rsidR="00E1495E" w:rsidRPr="00E1495E" w:rsidRDefault="00E1495E" w:rsidP="00E1495E">
      <w:r w:rsidRPr="00E1495E">
        <w:t>Epoch 195/200 | Loss: 0.7123</w:t>
      </w:r>
    </w:p>
    <w:p w14:paraId="6092E4BC" w14:textId="77777777" w:rsidR="00E1495E" w:rsidRPr="00E1495E" w:rsidRDefault="00E1495E" w:rsidP="00E1495E">
      <w:r w:rsidRPr="00E1495E">
        <w:t>Epoch 196/200 | Loss: 0.7319</w:t>
      </w:r>
    </w:p>
    <w:p w14:paraId="7E5DF9AD" w14:textId="77777777" w:rsidR="00E1495E" w:rsidRPr="00E1495E" w:rsidRDefault="00E1495E" w:rsidP="00E1495E">
      <w:r w:rsidRPr="00E1495E">
        <w:t>Epoch 197/200 | Loss: 0.7534</w:t>
      </w:r>
    </w:p>
    <w:p w14:paraId="76406BF0" w14:textId="77777777" w:rsidR="00E1495E" w:rsidRPr="00E1495E" w:rsidRDefault="00E1495E" w:rsidP="00E1495E">
      <w:r w:rsidRPr="00E1495E">
        <w:t>Epoch 198/200 | Loss: 0.7209</w:t>
      </w:r>
    </w:p>
    <w:p w14:paraId="2079CD67" w14:textId="77777777" w:rsidR="00E1495E" w:rsidRPr="00E1495E" w:rsidRDefault="00E1495E" w:rsidP="00E1495E">
      <w:r w:rsidRPr="00E1495E">
        <w:t>Epoch 199/200 | Loss: 0.7532</w:t>
      </w:r>
    </w:p>
    <w:p w14:paraId="7BC99B97" w14:textId="77777777" w:rsidR="00E1495E" w:rsidRPr="00E1495E" w:rsidRDefault="00E1495E" w:rsidP="00E1495E">
      <w:r w:rsidRPr="00E1495E">
        <w:t>Epoch 200/200 | Loss: 0.7061</w:t>
      </w:r>
    </w:p>
    <w:p w14:paraId="0062F263" w14:textId="77777777" w:rsidR="00E1495E" w:rsidRPr="00E1495E" w:rsidRDefault="00E1495E" w:rsidP="00E1495E">
      <w:r w:rsidRPr="00E1495E">
        <w:drawing>
          <wp:inline distT="0" distB="0" distL="0" distR="0" wp14:anchorId="57206E1F" wp14:editId="6B885C50">
            <wp:extent cx="5731510" cy="2446020"/>
            <wp:effectExtent l="0" t="0" r="2540" b="0"/>
            <wp:docPr id="697237982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95D42" w14:textId="77777777" w:rsidR="00E1495E" w:rsidRPr="00E1495E" w:rsidRDefault="00E1495E" w:rsidP="00E1495E">
      <w:r w:rsidRPr="00E1495E">
        <w:lastRenderedPageBreak/>
        <w:drawing>
          <wp:inline distT="0" distB="0" distL="0" distR="0" wp14:anchorId="122D7C39" wp14:editId="372F01D1">
            <wp:extent cx="5731510" cy="2446020"/>
            <wp:effectExtent l="0" t="0" r="2540" b="0"/>
            <wp:docPr id="928198744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AE01" w14:textId="77777777" w:rsidR="00E1495E" w:rsidRPr="00E1495E" w:rsidRDefault="00E1495E" w:rsidP="00E1495E">
      <w:r w:rsidRPr="00E1495E">
        <w:drawing>
          <wp:inline distT="0" distB="0" distL="0" distR="0" wp14:anchorId="76034BD4" wp14:editId="0A8D8FB0">
            <wp:extent cx="5731510" cy="2171700"/>
            <wp:effectExtent l="0" t="0" r="2540" b="0"/>
            <wp:docPr id="35705196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F3C58" w14:textId="77777777" w:rsidR="00E1495E" w:rsidRPr="00E1495E" w:rsidRDefault="00E1495E" w:rsidP="00E1495E">
      <w:r w:rsidRPr="00E1495E">
        <w:t>Split 5 Accuracy: 0.6190</w:t>
      </w:r>
    </w:p>
    <w:p w14:paraId="074AF009" w14:textId="77777777" w:rsidR="00E1495E" w:rsidRPr="00E1495E" w:rsidRDefault="00E1495E" w:rsidP="00E1495E">
      <w:r w:rsidRPr="00E1495E">
        <w:lastRenderedPageBreak/>
        <w:drawing>
          <wp:inline distT="0" distB="0" distL="0" distR="0" wp14:anchorId="7780FBE6" wp14:editId="1D4B4E8E">
            <wp:extent cx="4770120" cy="4145280"/>
            <wp:effectExtent l="0" t="0" r="0" b="7620"/>
            <wp:docPr id="2065362885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74AAE" w14:textId="77777777" w:rsidR="00E1495E" w:rsidRPr="00E1495E" w:rsidRDefault="00E1495E" w:rsidP="00E1495E">
      <w:r w:rsidRPr="00E1495E">
        <w:drawing>
          <wp:inline distT="0" distB="0" distL="0" distR="0" wp14:anchorId="2A4C985F" wp14:editId="0CE78308">
            <wp:extent cx="5181600" cy="4145280"/>
            <wp:effectExtent l="0" t="0" r="0" b="7620"/>
            <wp:docPr id="630638308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8E502" w14:textId="77777777" w:rsidR="00E1495E" w:rsidRPr="00E1495E" w:rsidRDefault="00E1495E" w:rsidP="00E1495E"/>
    <w:p w14:paraId="4FE63180" w14:textId="77777777" w:rsidR="00E1495E" w:rsidRPr="00E1495E" w:rsidRDefault="00E1495E" w:rsidP="00E1495E">
      <w:r w:rsidRPr="00E1495E">
        <w:lastRenderedPageBreak/>
        <w:t>ENV2 coh Average Accuracy: 0.5662 ± 0.0532</w:t>
      </w:r>
    </w:p>
    <w:p w14:paraId="4D05E90B" w14:textId="77777777" w:rsidR="00E1495E" w:rsidRPr="00E1495E" w:rsidRDefault="00E1495E" w:rsidP="00E1495E">
      <w:r w:rsidRPr="00E1495E">
        <w:drawing>
          <wp:inline distT="0" distB="0" distL="0" distR="0" wp14:anchorId="577E4B0E" wp14:editId="355CA22B">
            <wp:extent cx="4975860" cy="4145280"/>
            <wp:effectExtent l="0" t="0" r="0" b="7620"/>
            <wp:docPr id="146081757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A3A43" w14:textId="77777777" w:rsidR="00E1495E" w:rsidRPr="00E1495E" w:rsidRDefault="00E1495E" w:rsidP="00E1495E">
      <w:r w:rsidRPr="00E1495E">
        <w:drawing>
          <wp:inline distT="0" distB="0" distL="0" distR="0" wp14:anchorId="23122A0F" wp14:editId="722C1586">
            <wp:extent cx="5181600" cy="4145280"/>
            <wp:effectExtent l="0" t="0" r="0" b="7620"/>
            <wp:docPr id="1488996336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A126D" w14:textId="77777777" w:rsidR="00E1495E" w:rsidRPr="00E1495E" w:rsidRDefault="00E1495E" w:rsidP="00E1495E"/>
    <w:p w14:paraId="3411C3A1" w14:textId="77777777" w:rsidR="00E1495E" w:rsidRPr="00E1495E" w:rsidRDefault="00E1495E" w:rsidP="00E1495E">
      <w:r w:rsidRPr="00E1495E">
        <w:t>Running GNN with plv connectivity for ENV2...</w:t>
      </w:r>
    </w:p>
    <w:p w14:paraId="288ABDC6" w14:textId="77777777" w:rsidR="00E1495E" w:rsidRPr="00E1495E" w:rsidRDefault="00E1495E" w:rsidP="00E1495E"/>
    <w:p w14:paraId="6D9F16F0" w14:textId="77777777" w:rsidR="00E1495E" w:rsidRPr="00E1495E" w:rsidRDefault="00E1495E" w:rsidP="00E1495E">
      <w:r w:rsidRPr="00E1495E">
        <w:t>==================================================</w:t>
      </w:r>
    </w:p>
    <w:p w14:paraId="0B3FF65E" w14:textId="77777777" w:rsidR="00E1495E" w:rsidRPr="00E1495E" w:rsidRDefault="00E1495E" w:rsidP="00E1495E">
      <w:r w:rsidRPr="00E1495E">
        <w:t>Training GNN for ENV2 with plv connectivity</w:t>
      </w:r>
    </w:p>
    <w:p w14:paraId="2FDB2D52" w14:textId="77777777" w:rsidR="00E1495E" w:rsidRPr="00E1495E" w:rsidRDefault="00E1495E" w:rsidP="00E1495E">
      <w:r w:rsidRPr="00E1495E">
        <w:t>==================================================</w:t>
      </w:r>
    </w:p>
    <w:p w14:paraId="06666CF9" w14:textId="77777777" w:rsidR="00E1495E" w:rsidRPr="00E1495E" w:rsidRDefault="00E1495E" w:rsidP="00E1495E"/>
    <w:p w14:paraId="226F3931" w14:textId="77777777" w:rsidR="00E1495E" w:rsidRPr="00E1495E" w:rsidRDefault="00E1495E" w:rsidP="00E1495E">
      <w:r w:rsidRPr="00E1495E">
        <w:t>=== ENV2 Split 1/5 ===</w:t>
      </w:r>
    </w:p>
    <w:p w14:paraId="1FF1D123" w14:textId="77777777" w:rsidR="00E1495E" w:rsidRPr="00E1495E" w:rsidRDefault="00E1495E" w:rsidP="00E1495E">
      <w:r w:rsidRPr="00E1495E">
        <w:t>After oversampling, class counts: Counter({0: 43, 1: 43})</w:t>
      </w:r>
    </w:p>
    <w:p w14:paraId="1AF0F85E" w14:textId="77777777" w:rsidR="00E1495E" w:rsidRPr="00E1495E" w:rsidRDefault="00E1495E" w:rsidP="00E1495E">
      <w:hyperlink r:id="rId200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29750105" w14:textId="77777777" w:rsidR="00E1495E" w:rsidRPr="00E1495E" w:rsidRDefault="00E1495E" w:rsidP="00E1495E">
      <w:r w:rsidRPr="00E1495E">
        <w:t xml:space="preserve">  warnings.warn(out)</w:t>
      </w:r>
    </w:p>
    <w:p w14:paraId="08B4F29D" w14:textId="77777777" w:rsidR="00E1495E" w:rsidRPr="00E1495E" w:rsidRDefault="00E1495E" w:rsidP="00E1495E">
      <w:r w:rsidRPr="00E1495E">
        <w:t>Epoch 1/200 | Loss: 0.7291</w:t>
      </w:r>
    </w:p>
    <w:p w14:paraId="20CC23B0" w14:textId="77777777" w:rsidR="00E1495E" w:rsidRPr="00E1495E" w:rsidRDefault="00E1495E" w:rsidP="00E1495E">
      <w:r w:rsidRPr="00E1495E">
        <w:t>Epoch 2/200 | Loss: 0.7724</w:t>
      </w:r>
    </w:p>
    <w:p w14:paraId="5281E8AF" w14:textId="77777777" w:rsidR="00E1495E" w:rsidRPr="00E1495E" w:rsidRDefault="00E1495E" w:rsidP="00E1495E">
      <w:r w:rsidRPr="00E1495E">
        <w:t>Epoch 3/200 | Loss: 0.7041</w:t>
      </w:r>
    </w:p>
    <w:p w14:paraId="5CC861EE" w14:textId="77777777" w:rsidR="00E1495E" w:rsidRPr="00E1495E" w:rsidRDefault="00E1495E" w:rsidP="00E1495E">
      <w:r w:rsidRPr="00E1495E">
        <w:t>Epoch 4/200 | Loss: 0.6822</w:t>
      </w:r>
    </w:p>
    <w:p w14:paraId="0E61D7EF" w14:textId="77777777" w:rsidR="00E1495E" w:rsidRPr="00E1495E" w:rsidRDefault="00E1495E" w:rsidP="00E1495E">
      <w:r w:rsidRPr="00E1495E">
        <w:t>Epoch 5/200 | Loss: 0.7685</w:t>
      </w:r>
    </w:p>
    <w:p w14:paraId="5AA59196" w14:textId="77777777" w:rsidR="00E1495E" w:rsidRPr="00E1495E" w:rsidRDefault="00E1495E" w:rsidP="00E1495E">
      <w:r w:rsidRPr="00E1495E">
        <w:t>Epoch 6/200 | Loss: 0.8281</w:t>
      </w:r>
    </w:p>
    <w:p w14:paraId="1CCF1650" w14:textId="77777777" w:rsidR="00E1495E" w:rsidRPr="00E1495E" w:rsidRDefault="00E1495E" w:rsidP="00E1495E">
      <w:r w:rsidRPr="00E1495E">
        <w:t>Epoch 7/200 | Loss: 0.8104</w:t>
      </w:r>
    </w:p>
    <w:p w14:paraId="4F97C757" w14:textId="77777777" w:rsidR="00E1495E" w:rsidRPr="00E1495E" w:rsidRDefault="00E1495E" w:rsidP="00E1495E">
      <w:r w:rsidRPr="00E1495E">
        <w:t>Epoch 8/200 | Loss: 0.7446</w:t>
      </w:r>
    </w:p>
    <w:p w14:paraId="0CC72B00" w14:textId="77777777" w:rsidR="00E1495E" w:rsidRPr="00E1495E" w:rsidRDefault="00E1495E" w:rsidP="00E1495E">
      <w:r w:rsidRPr="00E1495E">
        <w:t>Epoch 9/200 | Loss: 0.7768</w:t>
      </w:r>
    </w:p>
    <w:p w14:paraId="4FC96309" w14:textId="77777777" w:rsidR="00E1495E" w:rsidRPr="00E1495E" w:rsidRDefault="00E1495E" w:rsidP="00E1495E">
      <w:r w:rsidRPr="00E1495E">
        <w:t>Epoch 10/200 | Loss: 0.7093</w:t>
      </w:r>
    </w:p>
    <w:p w14:paraId="7BE92768" w14:textId="77777777" w:rsidR="00E1495E" w:rsidRPr="00E1495E" w:rsidRDefault="00E1495E" w:rsidP="00E1495E">
      <w:r w:rsidRPr="00E1495E">
        <w:t>Epoch 11/200 | Loss: 0.7426</w:t>
      </w:r>
    </w:p>
    <w:p w14:paraId="3A99CA80" w14:textId="77777777" w:rsidR="00E1495E" w:rsidRPr="00E1495E" w:rsidRDefault="00E1495E" w:rsidP="00E1495E">
      <w:r w:rsidRPr="00E1495E">
        <w:t>Epoch 12/200 | Loss: 0.7778</w:t>
      </w:r>
    </w:p>
    <w:p w14:paraId="38FA64F2" w14:textId="77777777" w:rsidR="00E1495E" w:rsidRPr="00E1495E" w:rsidRDefault="00E1495E" w:rsidP="00E1495E">
      <w:r w:rsidRPr="00E1495E">
        <w:t>Epoch 13/200 | Loss: 0.7053</w:t>
      </w:r>
    </w:p>
    <w:p w14:paraId="78FF6696" w14:textId="77777777" w:rsidR="00E1495E" w:rsidRPr="00E1495E" w:rsidRDefault="00E1495E" w:rsidP="00E1495E">
      <w:r w:rsidRPr="00E1495E">
        <w:t>Epoch 14/200 | Loss: 0.7167</w:t>
      </w:r>
    </w:p>
    <w:p w14:paraId="790F7E0D" w14:textId="77777777" w:rsidR="00E1495E" w:rsidRPr="00E1495E" w:rsidRDefault="00E1495E" w:rsidP="00E1495E">
      <w:r w:rsidRPr="00E1495E">
        <w:t>Epoch 15/200 | Loss: 0.7266</w:t>
      </w:r>
    </w:p>
    <w:p w14:paraId="6263B8C6" w14:textId="77777777" w:rsidR="00E1495E" w:rsidRPr="00E1495E" w:rsidRDefault="00E1495E" w:rsidP="00E1495E">
      <w:r w:rsidRPr="00E1495E">
        <w:t>Epoch 16/200 | Loss: 0.7096</w:t>
      </w:r>
    </w:p>
    <w:p w14:paraId="26B46E1B" w14:textId="77777777" w:rsidR="00E1495E" w:rsidRPr="00E1495E" w:rsidRDefault="00E1495E" w:rsidP="00E1495E">
      <w:r w:rsidRPr="00E1495E">
        <w:t>Epoch 17/200 | Loss: 0.8231</w:t>
      </w:r>
    </w:p>
    <w:p w14:paraId="72F0C40B" w14:textId="77777777" w:rsidR="00E1495E" w:rsidRPr="00E1495E" w:rsidRDefault="00E1495E" w:rsidP="00E1495E">
      <w:r w:rsidRPr="00E1495E">
        <w:t>Epoch 18/200 | Loss: 0.8109</w:t>
      </w:r>
    </w:p>
    <w:p w14:paraId="199DC9B8" w14:textId="77777777" w:rsidR="00E1495E" w:rsidRPr="00E1495E" w:rsidRDefault="00E1495E" w:rsidP="00E1495E">
      <w:r w:rsidRPr="00E1495E">
        <w:t>Epoch 19/200 | Loss: 0.7279</w:t>
      </w:r>
    </w:p>
    <w:p w14:paraId="555044BA" w14:textId="77777777" w:rsidR="00E1495E" w:rsidRPr="00E1495E" w:rsidRDefault="00E1495E" w:rsidP="00E1495E">
      <w:r w:rsidRPr="00E1495E">
        <w:lastRenderedPageBreak/>
        <w:t>Epoch 20/200 | Loss: 0.8005</w:t>
      </w:r>
    </w:p>
    <w:p w14:paraId="036965D8" w14:textId="77777777" w:rsidR="00E1495E" w:rsidRPr="00E1495E" w:rsidRDefault="00E1495E" w:rsidP="00E1495E">
      <w:r w:rsidRPr="00E1495E">
        <w:t>Epoch 21/200 | Loss: 0.8184</w:t>
      </w:r>
    </w:p>
    <w:p w14:paraId="7D74D3E0" w14:textId="77777777" w:rsidR="00E1495E" w:rsidRPr="00E1495E" w:rsidRDefault="00E1495E" w:rsidP="00E1495E">
      <w:r w:rsidRPr="00E1495E">
        <w:t>Epoch 22/200 | Loss: 0.7328</w:t>
      </w:r>
    </w:p>
    <w:p w14:paraId="05F1325D" w14:textId="77777777" w:rsidR="00E1495E" w:rsidRPr="00E1495E" w:rsidRDefault="00E1495E" w:rsidP="00E1495E">
      <w:r w:rsidRPr="00E1495E">
        <w:t>Epoch 23/200 | Loss: 0.7144</w:t>
      </w:r>
    </w:p>
    <w:p w14:paraId="1125C22D" w14:textId="77777777" w:rsidR="00E1495E" w:rsidRPr="00E1495E" w:rsidRDefault="00E1495E" w:rsidP="00E1495E">
      <w:r w:rsidRPr="00E1495E">
        <w:t>Epoch 24/200 | Loss: 0.7765</w:t>
      </w:r>
    </w:p>
    <w:p w14:paraId="7096E826" w14:textId="77777777" w:rsidR="00E1495E" w:rsidRPr="00E1495E" w:rsidRDefault="00E1495E" w:rsidP="00E1495E">
      <w:r w:rsidRPr="00E1495E">
        <w:t>Epoch 25/200 | Loss: 0.8304</w:t>
      </w:r>
    </w:p>
    <w:p w14:paraId="6854F5A9" w14:textId="77777777" w:rsidR="00E1495E" w:rsidRPr="00E1495E" w:rsidRDefault="00E1495E" w:rsidP="00E1495E">
      <w:r w:rsidRPr="00E1495E">
        <w:t>Epoch 26/200 | Loss: 0.7345</w:t>
      </w:r>
    </w:p>
    <w:p w14:paraId="1E6137FA" w14:textId="77777777" w:rsidR="00E1495E" w:rsidRPr="00E1495E" w:rsidRDefault="00E1495E" w:rsidP="00E1495E">
      <w:r w:rsidRPr="00E1495E">
        <w:t>Epoch 27/200 | Loss: 0.8010</w:t>
      </w:r>
    </w:p>
    <w:p w14:paraId="12AD34A9" w14:textId="77777777" w:rsidR="00E1495E" w:rsidRPr="00E1495E" w:rsidRDefault="00E1495E" w:rsidP="00E1495E">
      <w:r w:rsidRPr="00E1495E">
        <w:t>Epoch 28/200 | Loss: 0.6547</w:t>
      </w:r>
    </w:p>
    <w:p w14:paraId="19C9EBC6" w14:textId="77777777" w:rsidR="00E1495E" w:rsidRPr="00E1495E" w:rsidRDefault="00E1495E" w:rsidP="00E1495E">
      <w:r w:rsidRPr="00E1495E">
        <w:t>Epoch 29/200 | Loss: 0.7495</w:t>
      </w:r>
    </w:p>
    <w:p w14:paraId="7266BD21" w14:textId="77777777" w:rsidR="00E1495E" w:rsidRPr="00E1495E" w:rsidRDefault="00E1495E" w:rsidP="00E1495E">
      <w:r w:rsidRPr="00E1495E">
        <w:t>Epoch 30/200 | Loss: 0.6973</w:t>
      </w:r>
    </w:p>
    <w:p w14:paraId="6A728FA6" w14:textId="77777777" w:rsidR="00E1495E" w:rsidRPr="00E1495E" w:rsidRDefault="00E1495E" w:rsidP="00E1495E">
      <w:r w:rsidRPr="00E1495E">
        <w:t>Epoch 31/200 | Loss: 0.7152</w:t>
      </w:r>
    </w:p>
    <w:p w14:paraId="47FDCC77" w14:textId="77777777" w:rsidR="00E1495E" w:rsidRPr="00E1495E" w:rsidRDefault="00E1495E" w:rsidP="00E1495E">
      <w:r w:rsidRPr="00E1495E">
        <w:t>Epoch 32/200 | Loss: 0.7495</w:t>
      </w:r>
    </w:p>
    <w:p w14:paraId="6E99C00D" w14:textId="77777777" w:rsidR="00E1495E" w:rsidRPr="00E1495E" w:rsidRDefault="00E1495E" w:rsidP="00E1495E">
      <w:r w:rsidRPr="00E1495E">
        <w:t>Epoch 33/200 | Loss: 0.7233</w:t>
      </w:r>
    </w:p>
    <w:p w14:paraId="1B69B639" w14:textId="77777777" w:rsidR="00E1495E" w:rsidRPr="00E1495E" w:rsidRDefault="00E1495E" w:rsidP="00E1495E">
      <w:r w:rsidRPr="00E1495E">
        <w:t>Epoch 34/200 | Loss: 0.7283</w:t>
      </w:r>
    </w:p>
    <w:p w14:paraId="41807A28" w14:textId="77777777" w:rsidR="00E1495E" w:rsidRPr="00E1495E" w:rsidRDefault="00E1495E" w:rsidP="00E1495E">
      <w:r w:rsidRPr="00E1495E">
        <w:t>Epoch 35/200 | Loss: 0.7085</w:t>
      </w:r>
    </w:p>
    <w:p w14:paraId="78DB1503" w14:textId="77777777" w:rsidR="00E1495E" w:rsidRPr="00E1495E" w:rsidRDefault="00E1495E" w:rsidP="00E1495E">
      <w:r w:rsidRPr="00E1495E">
        <w:t>Epoch 36/200 | Loss: 0.7410</w:t>
      </w:r>
    </w:p>
    <w:p w14:paraId="07C2150C" w14:textId="77777777" w:rsidR="00E1495E" w:rsidRPr="00E1495E" w:rsidRDefault="00E1495E" w:rsidP="00E1495E">
      <w:r w:rsidRPr="00E1495E">
        <w:t>Epoch 37/200 | Loss: 0.7150</w:t>
      </w:r>
    </w:p>
    <w:p w14:paraId="3BAE11B3" w14:textId="77777777" w:rsidR="00E1495E" w:rsidRPr="00E1495E" w:rsidRDefault="00E1495E" w:rsidP="00E1495E">
      <w:r w:rsidRPr="00E1495E">
        <w:t>Epoch 38/200 | Loss: 0.6772</w:t>
      </w:r>
    </w:p>
    <w:p w14:paraId="1FE9DD8A" w14:textId="77777777" w:rsidR="00E1495E" w:rsidRPr="00E1495E" w:rsidRDefault="00E1495E" w:rsidP="00E1495E">
      <w:r w:rsidRPr="00E1495E">
        <w:t>Epoch 39/200 | Loss: 0.7301</w:t>
      </w:r>
    </w:p>
    <w:p w14:paraId="69E4C4FB" w14:textId="77777777" w:rsidR="00E1495E" w:rsidRPr="00E1495E" w:rsidRDefault="00E1495E" w:rsidP="00E1495E">
      <w:r w:rsidRPr="00E1495E">
        <w:t>Epoch 40/200 | Loss: 0.7588</w:t>
      </w:r>
    </w:p>
    <w:p w14:paraId="0865C6D3" w14:textId="77777777" w:rsidR="00E1495E" w:rsidRPr="00E1495E" w:rsidRDefault="00E1495E" w:rsidP="00E1495E">
      <w:r w:rsidRPr="00E1495E">
        <w:t>Epoch 41/200 | Loss: 0.7417</w:t>
      </w:r>
    </w:p>
    <w:p w14:paraId="438946DF" w14:textId="77777777" w:rsidR="00E1495E" w:rsidRPr="00E1495E" w:rsidRDefault="00E1495E" w:rsidP="00E1495E">
      <w:r w:rsidRPr="00E1495E">
        <w:t>Epoch 42/200 | Loss: 0.7168</w:t>
      </w:r>
    </w:p>
    <w:p w14:paraId="0470B806" w14:textId="77777777" w:rsidR="00E1495E" w:rsidRPr="00E1495E" w:rsidRDefault="00E1495E" w:rsidP="00E1495E">
      <w:r w:rsidRPr="00E1495E">
        <w:t>Epoch 43/200 | Loss: 0.6725</w:t>
      </w:r>
    </w:p>
    <w:p w14:paraId="73507DF1" w14:textId="77777777" w:rsidR="00E1495E" w:rsidRPr="00E1495E" w:rsidRDefault="00E1495E" w:rsidP="00E1495E">
      <w:r w:rsidRPr="00E1495E">
        <w:t>Epoch 44/200 | Loss: 0.6645</w:t>
      </w:r>
    </w:p>
    <w:p w14:paraId="71FC767E" w14:textId="77777777" w:rsidR="00E1495E" w:rsidRPr="00E1495E" w:rsidRDefault="00E1495E" w:rsidP="00E1495E">
      <w:r w:rsidRPr="00E1495E">
        <w:t>Epoch 45/200 | Loss: 0.7068</w:t>
      </w:r>
    </w:p>
    <w:p w14:paraId="7D5AA7FF" w14:textId="77777777" w:rsidR="00E1495E" w:rsidRPr="00E1495E" w:rsidRDefault="00E1495E" w:rsidP="00E1495E">
      <w:r w:rsidRPr="00E1495E">
        <w:t>Epoch 46/200 | Loss: 0.7434</w:t>
      </w:r>
    </w:p>
    <w:p w14:paraId="19EBD4F4" w14:textId="77777777" w:rsidR="00E1495E" w:rsidRPr="00E1495E" w:rsidRDefault="00E1495E" w:rsidP="00E1495E">
      <w:r w:rsidRPr="00E1495E">
        <w:t>Epoch 47/200 | Loss: 0.7149</w:t>
      </w:r>
    </w:p>
    <w:p w14:paraId="07555D1A" w14:textId="77777777" w:rsidR="00E1495E" w:rsidRPr="00E1495E" w:rsidRDefault="00E1495E" w:rsidP="00E1495E">
      <w:r w:rsidRPr="00E1495E">
        <w:t>Epoch 48/200 | Loss: 0.7294</w:t>
      </w:r>
    </w:p>
    <w:p w14:paraId="70E1545B" w14:textId="77777777" w:rsidR="00E1495E" w:rsidRPr="00E1495E" w:rsidRDefault="00E1495E" w:rsidP="00E1495E">
      <w:r w:rsidRPr="00E1495E">
        <w:t>Epoch 49/200 | Loss: 0.7926</w:t>
      </w:r>
    </w:p>
    <w:p w14:paraId="0F6E23D1" w14:textId="77777777" w:rsidR="00E1495E" w:rsidRPr="00E1495E" w:rsidRDefault="00E1495E" w:rsidP="00E1495E">
      <w:r w:rsidRPr="00E1495E">
        <w:t>Epoch 50/200 | Loss: 0.7181</w:t>
      </w:r>
    </w:p>
    <w:p w14:paraId="0F60CD0A" w14:textId="77777777" w:rsidR="00E1495E" w:rsidRPr="00E1495E" w:rsidRDefault="00E1495E" w:rsidP="00E1495E">
      <w:r w:rsidRPr="00E1495E">
        <w:lastRenderedPageBreak/>
        <w:t>Epoch 51/200 | Loss: 0.6759</w:t>
      </w:r>
    </w:p>
    <w:p w14:paraId="0FA6B062" w14:textId="77777777" w:rsidR="00E1495E" w:rsidRPr="00E1495E" w:rsidRDefault="00E1495E" w:rsidP="00E1495E">
      <w:r w:rsidRPr="00E1495E">
        <w:t>Epoch 52/200 | Loss: 0.6993</w:t>
      </w:r>
    </w:p>
    <w:p w14:paraId="08C9587A" w14:textId="77777777" w:rsidR="00E1495E" w:rsidRPr="00E1495E" w:rsidRDefault="00E1495E" w:rsidP="00E1495E">
      <w:r w:rsidRPr="00E1495E">
        <w:t>Epoch 53/200 | Loss: 0.7136</w:t>
      </w:r>
    </w:p>
    <w:p w14:paraId="2F53EEA1" w14:textId="77777777" w:rsidR="00E1495E" w:rsidRPr="00E1495E" w:rsidRDefault="00E1495E" w:rsidP="00E1495E">
      <w:r w:rsidRPr="00E1495E">
        <w:t>Epoch 54/200 | Loss: 0.7125</w:t>
      </w:r>
    </w:p>
    <w:p w14:paraId="41F653B4" w14:textId="77777777" w:rsidR="00E1495E" w:rsidRPr="00E1495E" w:rsidRDefault="00E1495E" w:rsidP="00E1495E">
      <w:r w:rsidRPr="00E1495E">
        <w:t>Epoch 55/200 | Loss: 0.6974</w:t>
      </w:r>
    </w:p>
    <w:p w14:paraId="21F60998" w14:textId="77777777" w:rsidR="00E1495E" w:rsidRPr="00E1495E" w:rsidRDefault="00E1495E" w:rsidP="00E1495E">
      <w:r w:rsidRPr="00E1495E">
        <w:t>Epoch 56/200 | Loss: 0.7307</w:t>
      </w:r>
    </w:p>
    <w:p w14:paraId="76DAC097" w14:textId="77777777" w:rsidR="00E1495E" w:rsidRPr="00E1495E" w:rsidRDefault="00E1495E" w:rsidP="00E1495E">
      <w:r w:rsidRPr="00E1495E">
        <w:t>Epoch 57/200 | Loss: 0.6939</w:t>
      </w:r>
    </w:p>
    <w:p w14:paraId="411B5FC9" w14:textId="77777777" w:rsidR="00E1495E" w:rsidRPr="00E1495E" w:rsidRDefault="00E1495E" w:rsidP="00E1495E">
      <w:r w:rsidRPr="00E1495E">
        <w:t>Epoch 58/200 | Loss: 0.7156</w:t>
      </w:r>
    </w:p>
    <w:p w14:paraId="52367078" w14:textId="77777777" w:rsidR="00E1495E" w:rsidRPr="00E1495E" w:rsidRDefault="00E1495E" w:rsidP="00E1495E">
      <w:r w:rsidRPr="00E1495E">
        <w:t>Epoch 59/200 | Loss: 0.7375</w:t>
      </w:r>
    </w:p>
    <w:p w14:paraId="0D858C41" w14:textId="77777777" w:rsidR="00E1495E" w:rsidRPr="00E1495E" w:rsidRDefault="00E1495E" w:rsidP="00E1495E">
      <w:r w:rsidRPr="00E1495E">
        <w:t>Epoch 60/200 | Loss: 0.6942</w:t>
      </w:r>
    </w:p>
    <w:p w14:paraId="5762593A" w14:textId="77777777" w:rsidR="00E1495E" w:rsidRPr="00E1495E" w:rsidRDefault="00E1495E" w:rsidP="00E1495E">
      <w:r w:rsidRPr="00E1495E">
        <w:t>Epoch 61/200 | Loss: 0.6701</w:t>
      </w:r>
    </w:p>
    <w:p w14:paraId="7305E813" w14:textId="77777777" w:rsidR="00E1495E" w:rsidRPr="00E1495E" w:rsidRDefault="00E1495E" w:rsidP="00E1495E">
      <w:r w:rsidRPr="00E1495E">
        <w:t>Epoch 62/200 | Loss: 0.7081</w:t>
      </w:r>
    </w:p>
    <w:p w14:paraId="44A51138" w14:textId="77777777" w:rsidR="00E1495E" w:rsidRPr="00E1495E" w:rsidRDefault="00E1495E" w:rsidP="00E1495E">
      <w:r w:rsidRPr="00E1495E">
        <w:t>Epoch 63/200 | Loss: 0.6753</w:t>
      </w:r>
    </w:p>
    <w:p w14:paraId="0B9275FA" w14:textId="77777777" w:rsidR="00E1495E" w:rsidRPr="00E1495E" w:rsidRDefault="00E1495E" w:rsidP="00E1495E">
      <w:r w:rsidRPr="00E1495E">
        <w:t>Epoch 64/200 | Loss: 0.7494</w:t>
      </w:r>
    </w:p>
    <w:p w14:paraId="0CC4A920" w14:textId="77777777" w:rsidR="00E1495E" w:rsidRPr="00E1495E" w:rsidRDefault="00E1495E" w:rsidP="00E1495E">
      <w:r w:rsidRPr="00E1495E">
        <w:t>Epoch 65/200 | Loss: 0.7301</w:t>
      </w:r>
    </w:p>
    <w:p w14:paraId="6F98F807" w14:textId="77777777" w:rsidR="00E1495E" w:rsidRPr="00E1495E" w:rsidRDefault="00E1495E" w:rsidP="00E1495E">
      <w:r w:rsidRPr="00E1495E">
        <w:t>Epoch 66/200 | Loss: 0.7509</w:t>
      </w:r>
    </w:p>
    <w:p w14:paraId="5A7028B7" w14:textId="77777777" w:rsidR="00E1495E" w:rsidRPr="00E1495E" w:rsidRDefault="00E1495E" w:rsidP="00E1495E">
      <w:r w:rsidRPr="00E1495E">
        <w:t>Epoch 67/200 | Loss: 0.7032</w:t>
      </w:r>
    </w:p>
    <w:p w14:paraId="1BD6DE35" w14:textId="77777777" w:rsidR="00E1495E" w:rsidRPr="00E1495E" w:rsidRDefault="00E1495E" w:rsidP="00E1495E">
      <w:r w:rsidRPr="00E1495E">
        <w:t>Epoch 68/200 | Loss: 0.7149</w:t>
      </w:r>
    </w:p>
    <w:p w14:paraId="1D17560C" w14:textId="77777777" w:rsidR="00E1495E" w:rsidRPr="00E1495E" w:rsidRDefault="00E1495E" w:rsidP="00E1495E">
      <w:r w:rsidRPr="00E1495E">
        <w:t>Epoch 69/200 | Loss: 0.7069</w:t>
      </w:r>
    </w:p>
    <w:p w14:paraId="234CC614" w14:textId="77777777" w:rsidR="00E1495E" w:rsidRPr="00E1495E" w:rsidRDefault="00E1495E" w:rsidP="00E1495E">
      <w:r w:rsidRPr="00E1495E">
        <w:t>Epoch 70/200 | Loss: 0.7006</w:t>
      </w:r>
    </w:p>
    <w:p w14:paraId="5357BE30" w14:textId="77777777" w:rsidR="00E1495E" w:rsidRPr="00E1495E" w:rsidRDefault="00E1495E" w:rsidP="00E1495E">
      <w:r w:rsidRPr="00E1495E">
        <w:t>Epoch 71/200 | Loss: 0.6740</w:t>
      </w:r>
    </w:p>
    <w:p w14:paraId="682817DE" w14:textId="77777777" w:rsidR="00E1495E" w:rsidRPr="00E1495E" w:rsidRDefault="00E1495E" w:rsidP="00E1495E">
      <w:r w:rsidRPr="00E1495E">
        <w:t>Epoch 72/200 | Loss: 0.7230</w:t>
      </w:r>
    </w:p>
    <w:p w14:paraId="65289715" w14:textId="77777777" w:rsidR="00E1495E" w:rsidRPr="00E1495E" w:rsidRDefault="00E1495E" w:rsidP="00E1495E">
      <w:r w:rsidRPr="00E1495E">
        <w:t>Epoch 73/200 | Loss: 0.7689</w:t>
      </w:r>
    </w:p>
    <w:p w14:paraId="6138EEFF" w14:textId="77777777" w:rsidR="00E1495E" w:rsidRPr="00E1495E" w:rsidRDefault="00E1495E" w:rsidP="00E1495E">
      <w:r w:rsidRPr="00E1495E">
        <w:t>Epoch 74/200 | Loss: 0.7507</w:t>
      </w:r>
    </w:p>
    <w:p w14:paraId="60359BD4" w14:textId="77777777" w:rsidR="00E1495E" w:rsidRPr="00E1495E" w:rsidRDefault="00E1495E" w:rsidP="00E1495E">
      <w:r w:rsidRPr="00E1495E">
        <w:t>Epoch 75/200 | Loss: 0.7175</w:t>
      </w:r>
    </w:p>
    <w:p w14:paraId="03A80323" w14:textId="77777777" w:rsidR="00E1495E" w:rsidRPr="00E1495E" w:rsidRDefault="00E1495E" w:rsidP="00E1495E">
      <w:r w:rsidRPr="00E1495E">
        <w:t>Epoch 76/200 | Loss: 0.6998</w:t>
      </w:r>
    </w:p>
    <w:p w14:paraId="5F8D1780" w14:textId="77777777" w:rsidR="00E1495E" w:rsidRPr="00E1495E" w:rsidRDefault="00E1495E" w:rsidP="00E1495E">
      <w:r w:rsidRPr="00E1495E">
        <w:t>Epoch 77/200 | Loss: 0.7251</w:t>
      </w:r>
    </w:p>
    <w:p w14:paraId="42CB75C6" w14:textId="77777777" w:rsidR="00E1495E" w:rsidRPr="00E1495E" w:rsidRDefault="00E1495E" w:rsidP="00E1495E">
      <w:r w:rsidRPr="00E1495E">
        <w:t>Epoch 78/200 | Loss: 0.7660</w:t>
      </w:r>
    </w:p>
    <w:p w14:paraId="1271F277" w14:textId="77777777" w:rsidR="00E1495E" w:rsidRPr="00E1495E" w:rsidRDefault="00E1495E" w:rsidP="00E1495E">
      <w:r w:rsidRPr="00E1495E">
        <w:t>Epoch 79/200 | Loss: 0.6984</w:t>
      </w:r>
    </w:p>
    <w:p w14:paraId="386F8849" w14:textId="77777777" w:rsidR="00E1495E" w:rsidRPr="00E1495E" w:rsidRDefault="00E1495E" w:rsidP="00E1495E">
      <w:r w:rsidRPr="00E1495E">
        <w:t>Epoch 80/200 | Loss: 0.7140</w:t>
      </w:r>
    </w:p>
    <w:p w14:paraId="29CC362E" w14:textId="77777777" w:rsidR="00E1495E" w:rsidRPr="00E1495E" w:rsidRDefault="00E1495E" w:rsidP="00E1495E">
      <w:r w:rsidRPr="00E1495E">
        <w:t>Epoch 81/200 | Loss: 0.7150</w:t>
      </w:r>
    </w:p>
    <w:p w14:paraId="1A475E80" w14:textId="77777777" w:rsidR="00E1495E" w:rsidRPr="00E1495E" w:rsidRDefault="00E1495E" w:rsidP="00E1495E">
      <w:r w:rsidRPr="00E1495E">
        <w:lastRenderedPageBreak/>
        <w:t>Epoch 82/200 | Loss: 0.6712</w:t>
      </w:r>
    </w:p>
    <w:p w14:paraId="3F011B88" w14:textId="77777777" w:rsidR="00E1495E" w:rsidRPr="00E1495E" w:rsidRDefault="00E1495E" w:rsidP="00E1495E">
      <w:r w:rsidRPr="00E1495E">
        <w:t>Epoch 83/200 | Loss: 0.7068</w:t>
      </w:r>
    </w:p>
    <w:p w14:paraId="288A11BD" w14:textId="77777777" w:rsidR="00E1495E" w:rsidRPr="00E1495E" w:rsidRDefault="00E1495E" w:rsidP="00E1495E">
      <w:r w:rsidRPr="00E1495E">
        <w:t>Epoch 84/200 | Loss: 0.7307</w:t>
      </w:r>
    </w:p>
    <w:p w14:paraId="53D757A0" w14:textId="77777777" w:rsidR="00E1495E" w:rsidRPr="00E1495E" w:rsidRDefault="00E1495E" w:rsidP="00E1495E">
      <w:r w:rsidRPr="00E1495E">
        <w:t>Epoch 85/200 | Loss: 0.7286</w:t>
      </w:r>
    </w:p>
    <w:p w14:paraId="07497869" w14:textId="77777777" w:rsidR="00E1495E" w:rsidRPr="00E1495E" w:rsidRDefault="00E1495E" w:rsidP="00E1495E">
      <w:r w:rsidRPr="00E1495E">
        <w:t>Epoch 86/200 | Loss: 0.7229</w:t>
      </w:r>
    </w:p>
    <w:p w14:paraId="289CFB1C" w14:textId="77777777" w:rsidR="00E1495E" w:rsidRPr="00E1495E" w:rsidRDefault="00E1495E" w:rsidP="00E1495E">
      <w:r w:rsidRPr="00E1495E">
        <w:t>Epoch 87/200 | Loss: 0.6919</w:t>
      </w:r>
    </w:p>
    <w:p w14:paraId="295A2608" w14:textId="77777777" w:rsidR="00E1495E" w:rsidRPr="00E1495E" w:rsidRDefault="00E1495E" w:rsidP="00E1495E">
      <w:r w:rsidRPr="00E1495E">
        <w:t>Epoch 88/200 | Loss: 0.7164</w:t>
      </w:r>
    </w:p>
    <w:p w14:paraId="0271D7FA" w14:textId="77777777" w:rsidR="00E1495E" w:rsidRPr="00E1495E" w:rsidRDefault="00E1495E" w:rsidP="00E1495E">
      <w:r w:rsidRPr="00E1495E">
        <w:t>Epoch 89/200 | Loss: 0.7392</w:t>
      </w:r>
    </w:p>
    <w:p w14:paraId="647747D7" w14:textId="77777777" w:rsidR="00E1495E" w:rsidRPr="00E1495E" w:rsidRDefault="00E1495E" w:rsidP="00E1495E">
      <w:r w:rsidRPr="00E1495E">
        <w:t>Epoch 90/200 | Loss: 0.6754</w:t>
      </w:r>
    </w:p>
    <w:p w14:paraId="4F0C01E3" w14:textId="77777777" w:rsidR="00E1495E" w:rsidRPr="00E1495E" w:rsidRDefault="00E1495E" w:rsidP="00E1495E">
      <w:r w:rsidRPr="00E1495E">
        <w:t>Epoch 91/200 | Loss: 0.7585</w:t>
      </w:r>
    </w:p>
    <w:p w14:paraId="1AB138D5" w14:textId="77777777" w:rsidR="00E1495E" w:rsidRPr="00E1495E" w:rsidRDefault="00E1495E" w:rsidP="00E1495E">
      <w:r w:rsidRPr="00E1495E">
        <w:t>Epoch 92/200 | Loss: 0.6993</w:t>
      </w:r>
    </w:p>
    <w:p w14:paraId="1BDE1547" w14:textId="77777777" w:rsidR="00E1495E" w:rsidRPr="00E1495E" w:rsidRDefault="00E1495E" w:rsidP="00E1495E">
      <w:r w:rsidRPr="00E1495E">
        <w:t>Epoch 93/200 | Loss: 0.7350</w:t>
      </w:r>
    </w:p>
    <w:p w14:paraId="31E30CBA" w14:textId="77777777" w:rsidR="00E1495E" w:rsidRPr="00E1495E" w:rsidRDefault="00E1495E" w:rsidP="00E1495E">
      <w:r w:rsidRPr="00E1495E">
        <w:t>Epoch 94/200 | Loss: 0.7476</w:t>
      </w:r>
    </w:p>
    <w:p w14:paraId="6E6BFD6E" w14:textId="77777777" w:rsidR="00E1495E" w:rsidRPr="00E1495E" w:rsidRDefault="00E1495E" w:rsidP="00E1495E">
      <w:r w:rsidRPr="00E1495E">
        <w:t>Epoch 95/200 | Loss: 0.6434</w:t>
      </w:r>
    </w:p>
    <w:p w14:paraId="3FE65833" w14:textId="77777777" w:rsidR="00E1495E" w:rsidRPr="00E1495E" w:rsidRDefault="00E1495E" w:rsidP="00E1495E">
      <w:r w:rsidRPr="00E1495E">
        <w:t>Epoch 96/200 | Loss: 0.7523</w:t>
      </w:r>
    </w:p>
    <w:p w14:paraId="02D28475" w14:textId="77777777" w:rsidR="00E1495E" w:rsidRPr="00E1495E" w:rsidRDefault="00E1495E" w:rsidP="00E1495E">
      <w:r w:rsidRPr="00E1495E">
        <w:t>Epoch 97/200 | Loss: 0.6968</w:t>
      </w:r>
    </w:p>
    <w:p w14:paraId="61302D81" w14:textId="77777777" w:rsidR="00E1495E" w:rsidRPr="00E1495E" w:rsidRDefault="00E1495E" w:rsidP="00E1495E">
      <w:r w:rsidRPr="00E1495E">
        <w:t>Epoch 98/200 | Loss: 0.7374</w:t>
      </w:r>
    </w:p>
    <w:p w14:paraId="104EA621" w14:textId="77777777" w:rsidR="00E1495E" w:rsidRPr="00E1495E" w:rsidRDefault="00E1495E" w:rsidP="00E1495E">
      <w:r w:rsidRPr="00E1495E">
        <w:t>Epoch 99/200 | Loss: 0.6627</w:t>
      </w:r>
    </w:p>
    <w:p w14:paraId="3447F88F" w14:textId="77777777" w:rsidR="00E1495E" w:rsidRPr="00E1495E" w:rsidRDefault="00E1495E" w:rsidP="00E1495E">
      <w:r w:rsidRPr="00E1495E">
        <w:t>Epoch 100/200 | Loss: 0.7049</w:t>
      </w:r>
    </w:p>
    <w:p w14:paraId="4817651C" w14:textId="77777777" w:rsidR="00E1495E" w:rsidRPr="00E1495E" w:rsidRDefault="00E1495E" w:rsidP="00E1495E">
      <w:r w:rsidRPr="00E1495E">
        <w:t>Epoch 101/200 | Loss: 0.7222</w:t>
      </w:r>
    </w:p>
    <w:p w14:paraId="448EB0DF" w14:textId="77777777" w:rsidR="00E1495E" w:rsidRPr="00E1495E" w:rsidRDefault="00E1495E" w:rsidP="00E1495E">
      <w:r w:rsidRPr="00E1495E">
        <w:t>Epoch 102/200 | Loss: 0.7374</w:t>
      </w:r>
    </w:p>
    <w:p w14:paraId="312442B7" w14:textId="77777777" w:rsidR="00E1495E" w:rsidRPr="00E1495E" w:rsidRDefault="00E1495E" w:rsidP="00E1495E">
      <w:r w:rsidRPr="00E1495E">
        <w:t>Epoch 103/200 | Loss: 0.6601</w:t>
      </w:r>
    </w:p>
    <w:p w14:paraId="572028F1" w14:textId="77777777" w:rsidR="00E1495E" w:rsidRPr="00E1495E" w:rsidRDefault="00E1495E" w:rsidP="00E1495E">
      <w:r w:rsidRPr="00E1495E">
        <w:t>Epoch 104/200 | Loss: 0.6942</w:t>
      </w:r>
    </w:p>
    <w:p w14:paraId="07CF83D0" w14:textId="77777777" w:rsidR="00E1495E" w:rsidRPr="00E1495E" w:rsidRDefault="00E1495E" w:rsidP="00E1495E">
      <w:r w:rsidRPr="00E1495E">
        <w:t>Epoch 105/200 | Loss: 0.6633</w:t>
      </w:r>
    </w:p>
    <w:p w14:paraId="3F00895F" w14:textId="77777777" w:rsidR="00E1495E" w:rsidRPr="00E1495E" w:rsidRDefault="00E1495E" w:rsidP="00E1495E">
      <w:r w:rsidRPr="00E1495E">
        <w:t>Epoch 106/200 | Loss: 0.7318</w:t>
      </w:r>
    </w:p>
    <w:p w14:paraId="12A2CDF1" w14:textId="77777777" w:rsidR="00E1495E" w:rsidRPr="00E1495E" w:rsidRDefault="00E1495E" w:rsidP="00E1495E">
      <w:r w:rsidRPr="00E1495E">
        <w:t>Epoch 107/200 | Loss: 0.7007</w:t>
      </w:r>
    </w:p>
    <w:p w14:paraId="0AC35485" w14:textId="77777777" w:rsidR="00E1495E" w:rsidRPr="00E1495E" w:rsidRDefault="00E1495E" w:rsidP="00E1495E">
      <w:r w:rsidRPr="00E1495E">
        <w:t>Epoch 108/200 | Loss: 0.6804</w:t>
      </w:r>
    </w:p>
    <w:p w14:paraId="028E2E1D" w14:textId="77777777" w:rsidR="00E1495E" w:rsidRPr="00E1495E" w:rsidRDefault="00E1495E" w:rsidP="00E1495E">
      <w:r w:rsidRPr="00E1495E">
        <w:t>Epoch 109/200 | Loss: 0.7316</w:t>
      </w:r>
    </w:p>
    <w:p w14:paraId="238BC011" w14:textId="77777777" w:rsidR="00E1495E" w:rsidRPr="00E1495E" w:rsidRDefault="00E1495E" w:rsidP="00E1495E">
      <w:r w:rsidRPr="00E1495E">
        <w:t>Epoch 110/200 | Loss: 0.6688</w:t>
      </w:r>
    </w:p>
    <w:p w14:paraId="43540220" w14:textId="77777777" w:rsidR="00E1495E" w:rsidRPr="00E1495E" w:rsidRDefault="00E1495E" w:rsidP="00E1495E">
      <w:r w:rsidRPr="00E1495E">
        <w:t>Epoch 111/200 | Loss: 0.6638</w:t>
      </w:r>
    </w:p>
    <w:p w14:paraId="08E26E14" w14:textId="77777777" w:rsidR="00E1495E" w:rsidRPr="00E1495E" w:rsidRDefault="00E1495E" w:rsidP="00E1495E">
      <w:r w:rsidRPr="00E1495E">
        <w:t>Epoch 112/200 | Loss: 0.7215</w:t>
      </w:r>
    </w:p>
    <w:p w14:paraId="71A5B0AE" w14:textId="77777777" w:rsidR="00E1495E" w:rsidRPr="00E1495E" w:rsidRDefault="00E1495E" w:rsidP="00E1495E">
      <w:r w:rsidRPr="00E1495E">
        <w:lastRenderedPageBreak/>
        <w:t>Epoch 113/200 | Loss: 0.7156</w:t>
      </w:r>
    </w:p>
    <w:p w14:paraId="7C7804FC" w14:textId="77777777" w:rsidR="00E1495E" w:rsidRPr="00E1495E" w:rsidRDefault="00E1495E" w:rsidP="00E1495E">
      <w:r w:rsidRPr="00E1495E">
        <w:t>Epoch 114/200 | Loss: 0.6550</w:t>
      </w:r>
    </w:p>
    <w:p w14:paraId="23642877" w14:textId="77777777" w:rsidR="00E1495E" w:rsidRPr="00E1495E" w:rsidRDefault="00E1495E" w:rsidP="00E1495E">
      <w:r w:rsidRPr="00E1495E">
        <w:t>Epoch 115/200 | Loss: 0.7011</w:t>
      </w:r>
    </w:p>
    <w:p w14:paraId="54712CE1" w14:textId="77777777" w:rsidR="00E1495E" w:rsidRPr="00E1495E" w:rsidRDefault="00E1495E" w:rsidP="00E1495E">
      <w:r w:rsidRPr="00E1495E">
        <w:t>Epoch 116/200 | Loss: 0.6561</w:t>
      </w:r>
    </w:p>
    <w:p w14:paraId="14D390CD" w14:textId="77777777" w:rsidR="00E1495E" w:rsidRPr="00E1495E" w:rsidRDefault="00E1495E" w:rsidP="00E1495E">
      <w:r w:rsidRPr="00E1495E">
        <w:t>Epoch 117/200 | Loss: 0.6393</w:t>
      </w:r>
    </w:p>
    <w:p w14:paraId="1366D2E1" w14:textId="77777777" w:rsidR="00E1495E" w:rsidRPr="00E1495E" w:rsidRDefault="00E1495E" w:rsidP="00E1495E">
      <w:r w:rsidRPr="00E1495E">
        <w:t>Epoch 118/200 | Loss: 0.6714</w:t>
      </w:r>
    </w:p>
    <w:p w14:paraId="6AB4C360" w14:textId="77777777" w:rsidR="00E1495E" w:rsidRPr="00E1495E" w:rsidRDefault="00E1495E" w:rsidP="00E1495E">
      <w:r w:rsidRPr="00E1495E">
        <w:t>Epoch 119/200 | Loss: 0.6481</w:t>
      </w:r>
    </w:p>
    <w:p w14:paraId="33B81836" w14:textId="77777777" w:rsidR="00E1495E" w:rsidRPr="00E1495E" w:rsidRDefault="00E1495E" w:rsidP="00E1495E">
      <w:r w:rsidRPr="00E1495E">
        <w:t>Epoch 120/200 | Loss: 0.6723</w:t>
      </w:r>
    </w:p>
    <w:p w14:paraId="38859D65" w14:textId="77777777" w:rsidR="00E1495E" w:rsidRPr="00E1495E" w:rsidRDefault="00E1495E" w:rsidP="00E1495E">
      <w:r w:rsidRPr="00E1495E">
        <w:t>Epoch 121/200 | Loss: 0.7356</w:t>
      </w:r>
    </w:p>
    <w:p w14:paraId="78F3F3FE" w14:textId="77777777" w:rsidR="00E1495E" w:rsidRPr="00E1495E" w:rsidRDefault="00E1495E" w:rsidP="00E1495E">
      <w:r w:rsidRPr="00E1495E">
        <w:t>Epoch 122/200 | Loss: 0.6565</w:t>
      </w:r>
    </w:p>
    <w:p w14:paraId="41E46257" w14:textId="77777777" w:rsidR="00E1495E" w:rsidRPr="00E1495E" w:rsidRDefault="00E1495E" w:rsidP="00E1495E">
      <w:r w:rsidRPr="00E1495E">
        <w:t>Epoch 123/200 | Loss: 0.7110</w:t>
      </w:r>
    </w:p>
    <w:p w14:paraId="719D823D" w14:textId="77777777" w:rsidR="00E1495E" w:rsidRPr="00E1495E" w:rsidRDefault="00E1495E" w:rsidP="00E1495E">
      <w:r w:rsidRPr="00E1495E">
        <w:t>Epoch 124/200 | Loss: 0.6727</w:t>
      </w:r>
    </w:p>
    <w:p w14:paraId="429A47CF" w14:textId="77777777" w:rsidR="00E1495E" w:rsidRPr="00E1495E" w:rsidRDefault="00E1495E" w:rsidP="00E1495E">
      <w:r w:rsidRPr="00E1495E">
        <w:t>Epoch 125/200 | Loss: 0.6220</w:t>
      </w:r>
    </w:p>
    <w:p w14:paraId="33C1AE89" w14:textId="77777777" w:rsidR="00E1495E" w:rsidRPr="00E1495E" w:rsidRDefault="00E1495E" w:rsidP="00E1495E">
      <w:r w:rsidRPr="00E1495E">
        <w:t>Epoch 126/200 | Loss: 0.7003</w:t>
      </w:r>
    </w:p>
    <w:p w14:paraId="28518B8C" w14:textId="77777777" w:rsidR="00E1495E" w:rsidRPr="00E1495E" w:rsidRDefault="00E1495E" w:rsidP="00E1495E">
      <w:r w:rsidRPr="00E1495E">
        <w:t>Epoch 127/200 | Loss: 0.7059</w:t>
      </w:r>
    </w:p>
    <w:p w14:paraId="5B63422A" w14:textId="77777777" w:rsidR="00E1495E" w:rsidRPr="00E1495E" w:rsidRDefault="00E1495E" w:rsidP="00E1495E">
      <w:r w:rsidRPr="00E1495E">
        <w:t>Epoch 128/200 | Loss: 0.7148</w:t>
      </w:r>
    </w:p>
    <w:p w14:paraId="09EE29F7" w14:textId="77777777" w:rsidR="00E1495E" w:rsidRPr="00E1495E" w:rsidRDefault="00E1495E" w:rsidP="00E1495E">
      <w:r w:rsidRPr="00E1495E">
        <w:t>Epoch 129/200 | Loss: 0.7325</w:t>
      </w:r>
    </w:p>
    <w:p w14:paraId="10CCA101" w14:textId="77777777" w:rsidR="00E1495E" w:rsidRPr="00E1495E" w:rsidRDefault="00E1495E" w:rsidP="00E1495E">
      <w:r w:rsidRPr="00E1495E">
        <w:t>Epoch 130/200 | Loss: 0.6918</w:t>
      </w:r>
    </w:p>
    <w:p w14:paraId="154966A7" w14:textId="77777777" w:rsidR="00E1495E" w:rsidRPr="00E1495E" w:rsidRDefault="00E1495E" w:rsidP="00E1495E">
      <w:r w:rsidRPr="00E1495E">
        <w:t>Epoch 131/200 | Loss: 0.7277</w:t>
      </w:r>
    </w:p>
    <w:p w14:paraId="3BF3CC7D" w14:textId="77777777" w:rsidR="00E1495E" w:rsidRPr="00E1495E" w:rsidRDefault="00E1495E" w:rsidP="00E1495E">
      <w:r w:rsidRPr="00E1495E">
        <w:t>Epoch 132/200 | Loss: 0.7082</w:t>
      </w:r>
    </w:p>
    <w:p w14:paraId="12F8BD9E" w14:textId="77777777" w:rsidR="00E1495E" w:rsidRPr="00E1495E" w:rsidRDefault="00E1495E" w:rsidP="00E1495E">
      <w:r w:rsidRPr="00E1495E">
        <w:t>Epoch 133/200 | Loss: 0.6845</w:t>
      </w:r>
    </w:p>
    <w:p w14:paraId="6B8F0095" w14:textId="77777777" w:rsidR="00E1495E" w:rsidRPr="00E1495E" w:rsidRDefault="00E1495E" w:rsidP="00E1495E">
      <w:r w:rsidRPr="00E1495E">
        <w:t>Epoch 134/200 | Loss: 0.6963</w:t>
      </w:r>
    </w:p>
    <w:p w14:paraId="68163815" w14:textId="77777777" w:rsidR="00E1495E" w:rsidRPr="00E1495E" w:rsidRDefault="00E1495E" w:rsidP="00E1495E">
      <w:r w:rsidRPr="00E1495E">
        <w:t>Epoch 135/200 | Loss: 0.6334</w:t>
      </w:r>
    </w:p>
    <w:p w14:paraId="37726375" w14:textId="77777777" w:rsidR="00E1495E" w:rsidRPr="00E1495E" w:rsidRDefault="00E1495E" w:rsidP="00E1495E">
      <w:r w:rsidRPr="00E1495E">
        <w:t>Epoch 136/200 | Loss: 0.7450</w:t>
      </w:r>
    </w:p>
    <w:p w14:paraId="3A5E5393" w14:textId="77777777" w:rsidR="00E1495E" w:rsidRPr="00E1495E" w:rsidRDefault="00E1495E" w:rsidP="00E1495E">
      <w:r w:rsidRPr="00E1495E">
        <w:t>Epoch 137/200 | Loss: 0.7339</w:t>
      </w:r>
    </w:p>
    <w:p w14:paraId="4FB90099" w14:textId="77777777" w:rsidR="00E1495E" w:rsidRPr="00E1495E" w:rsidRDefault="00E1495E" w:rsidP="00E1495E">
      <w:r w:rsidRPr="00E1495E">
        <w:t>Epoch 138/200 | Loss: 0.6753</w:t>
      </w:r>
    </w:p>
    <w:p w14:paraId="0758D164" w14:textId="77777777" w:rsidR="00E1495E" w:rsidRPr="00E1495E" w:rsidRDefault="00E1495E" w:rsidP="00E1495E">
      <w:r w:rsidRPr="00E1495E">
        <w:t>Epoch 139/200 | Loss: 0.6722</w:t>
      </w:r>
    </w:p>
    <w:p w14:paraId="75659AB4" w14:textId="77777777" w:rsidR="00E1495E" w:rsidRPr="00E1495E" w:rsidRDefault="00E1495E" w:rsidP="00E1495E">
      <w:r w:rsidRPr="00E1495E">
        <w:t>Epoch 140/200 | Loss: 0.6667</w:t>
      </w:r>
    </w:p>
    <w:p w14:paraId="55ECE021" w14:textId="77777777" w:rsidR="00E1495E" w:rsidRPr="00E1495E" w:rsidRDefault="00E1495E" w:rsidP="00E1495E">
      <w:r w:rsidRPr="00E1495E">
        <w:t>Epoch 141/200 | Loss: 0.6971</w:t>
      </w:r>
    </w:p>
    <w:p w14:paraId="7B5F2BD3" w14:textId="77777777" w:rsidR="00E1495E" w:rsidRPr="00E1495E" w:rsidRDefault="00E1495E" w:rsidP="00E1495E">
      <w:r w:rsidRPr="00E1495E">
        <w:t>Epoch 142/200 | Loss: 0.6653</w:t>
      </w:r>
    </w:p>
    <w:p w14:paraId="0D2135B1" w14:textId="77777777" w:rsidR="00E1495E" w:rsidRPr="00E1495E" w:rsidRDefault="00E1495E" w:rsidP="00E1495E">
      <w:r w:rsidRPr="00E1495E">
        <w:t>Epoch 143/200 | Loss: 0.6745</w:t>
      </w:r>
    </w:p>
    <w:p w14:paraId="4E157A7A" w14:textId="77777777" w:rsidR="00E1495E" w:rsidRPr="00E1495E" w:rsidRDefault="00E1495E" w:rsidP="00E1495E">
      <w:r w:rsidRPr="00E1495E">
        <w:lastRenderedPageBreak/>
        <w:t>Epoch 144/200 | Loss: 0.6866</w:t>
      </w:r>
    </w:p>
    <w:p w14:paraId="2908767C" w14:textId="77777777" w:rsidR="00E1495E" w:rsidRPr="00E1495E" w:rsidRDefault="00E1495E" w:rsidP="00E1495E">
      <w:r w:rsidRPr="00E1495E">
        <w:t>Epoch 145/200 | Loss: 0.7544</w:t>
      </w:r>
    </w:p>
    <w:p w14:paraId="44B6368F" w14:textId="77777777" w:rsidR="00E1495E" w:rsidRPr="00E1495E" w:rsidRDefault="00E1495E" w:rsidP="00E1495E">
      <w:r w:rsidRPr="00E1495E">
        <w:t>Epoch 146/200 | Loss: 0.6449</w:t>
      </w:r>
    </w:p>
    <w:p w14:paraId="1D57D8AE" w14:textId="77777777" w:rsidR="00E1495E" w:rsidRPr="00E1495E" w:rsidRDefault="00E1495E" w:rsidP="00E1495E">
      <w:r w:rsidRPr="00E1495E">
        <w:t>Epoch 147/200 | Loss: 0.7701</w:t>
      </w:r>
    </w:p>
    <w:p w14:paraId="4E203EB0" w14:textId="77777777" w:rsidR="00E1495E" w:rsidRPr="00E1495E" w:rsidRDefault="00E1495E" w:rsidP="00E1495E">
      <w:r w:rsidRPr="00E1495E">
        <w:t>Epoch 148/200 | Loss: 0.7012</w:t>
      </w:r>
    </w:p>
    <w:p w14:paraId="4611B79C" w14:textId="77777777" w:rsidR="00E1495E" w:rsidRPr="00E1495E" w:rsidRDefault="00E1495E" w:rsidP="00E1495E">
      <w:r w:rsidRPr="00E1495E">
        <w:t>Epoch 149/200 | Loss: 0.6905</w:t>
      </w:r>
    </w:p>
    <w:p w14:paraId="30BDB510" w14:textId="77777777" w:rsidR="00E1495E" w:rsidRPr="00E1495E" w:rsidRDefault="00E1495E" w:rsidP="00E1495E">
      <w:r w:rsidRPr="00E1495E">
        <w:t>Epoch 150/200 | Loss: 0.6733</w:t>
      </w:r>
    </w:p>
    <w:p w14:paraId="78D7F509" w14:textId="77777777" w:rsidR="00E1495E" w:rsidRPr="00E1495E" w:rsidRDefault="00E1495E" w:rsidP="00E1495E">
      <w:r w:rsidRPr="00E1495E">
        <w:t>Epoch 151/200 | Loss: 0.6296</w:t>
      </w:r>
    </w:p>
    <w:p w14:paraId="0FE04C63" w14:textId="77777777" w:rsidR="00E1495E" w:rsidRPr="00E1495E" w:rsidRDefault="00E1495E" w:rsidP="00E1495E">
      <w:r w:rsidRPr="00E1495E">
        <w:t>Epoch 152/200 | Loss: 0.7165</w:t>
      </w:r>
    </w:p>
    <w:p w14:paraId="2ADF3E05" w14:textId="77777777" w:rsidR="00E1495E" w:rsidRPr="00E1495E" w:rsidRDefault="00E1495E" w:rsidP="00E1495E">
      <w:r w:rsidRPr="00E1495E">
        <w:t>Epoch 153/200 | Loss: 0.6567</w:t>
      </w:r>
    </w:p>
    <w:p w14:paraId="515B074E" w14:textId="77777777" w:rsidR="00E1495E" w:rsidRPr="00E1495E" w:rsidRDefault="00E1495E" w:rsidP="00E1495E">
      <w:r w:rsidRPr="00E1495E">
        <w:t>Epoch 154/200 | Loss: 0.6448</w:t>
      </w:r>
    </w:p>
    <w:p w14:paraId="2C340BBC" w14:textId="77777777" w:rsidR="00E1495E" w:rsidRPr="00E1495E" w:rsidRDefault="00E1495E" w:rsidP="00E1495E">
      <w:r w:rsidRPr="00E1495E">
        <w:t>Epoch 155/200 | Loss: 0.6658</w:t>
      </w:r>
    </w:p>
    <w:p w14:paraId="63B30150" w14:textId="77777777" w:rsidR="00E1495E" w:rsidRPr="00E1495E" w:rsidRDefault="00E1495E" w:rsidP="00E1495E">
      <w:r w:rsidRPr="00E1495E">
        <w:t>Epoch 156/200 | Loss: 0.7492</w:t>
      </w:r>
    </w:p>
    <w:p w14:paraId="654647FB" w14:textId="77777777" w:rsidR="00E1495E" w:rsidRPr="00E1495E" w:rsidRDefault="00E1495E" w:rsidP="00E1495E">
      <w:r w:rsidRPr="00E1495E">
        <w:t>Epoch 157/200 | Loss: 0.7345</w:t>
      </w:r>
    </w:p>
    <w:p w14:paraId="544453EE" w14:textId="77777777" w:rsidR="00E1495E" w:rsidRPr="00E1495E" w:rsidRDefault="00E1495E" w:rsidP="00E1495E">
      <w:r w:rsidRPr="00E1495E">
        <w:t>Epoch 158/200 | Loss: 0.6607</w:t>
      </w:r>
    </w:p>
    <w:p w14:paraId="5C54B2F1" w14:textId="77777777" w:rsidR="00E1495E" w:rsidRPr="00E1495E" w:rsidRDefault="00E1495E" w:rsidP="00E1495E">
      <w:r w:rsidRPr="00E1495E">
        <w:t>Epoch 159/200 | Loss: 0.6819</w:t>
      </w:r>
    </w:p>
    <w:p w14:paraId="3861AD74" w14:textId="77777777" w:rsidR="00E1495E" w:rsidRPr="00E1495E" w:rsidRDefault="00E1495E" w:rsidP="00E1495E">
      <w:r w:rsidRPr="00E1495E">
        <w:t>Epoch 160/200 | Loss: 0.6823</w:t>
      </w:r>
    </w:p>
    <w:p w14:paraId="1648162E" w14:textId="77777777" w:rsidR="00E1495E" w:rsidRPr="00E1495E" w:rsidRDefault="00E1495E" w:rsidP="00E1495E">
      <w:r w:rsidRPr="00E1495E">
        <w:t>Epoch 161/200 | Loss: 0.6363</w:t>
      </w:r>
    </w:p>
    <w:p w14:paraId="6687B0C9" w14:textId="77777777" w:rsidR="00E1495E" w:rsidRPr="00E1495E" w:rsidRDefault="00E1495E" w:rsidP="00E1495E">
      <w:r w:rsidRPr="00E1495E">
        <w:t>Epoch 162/200 | Loss: 0.6843</w:t>
      </w:r>
    </w:p>
    <w:p w14:paraId="7E95F332" w14:textId="77777777" w:rsidR="00E1495E" w:rsidRPr="00E1495E" w:rsidRDefault="00E1495E" w:rsidP="00E1495E">
      <w:r w:rsidRPr="00E1495E">
        <w:t>Epoch 163/200 | Loss: 0.7028</w:t>
      </w:r>
    </w:p>
    <w:p w14:paraId="599FBFBF" w14:textId="77777777" w:rsidR="00E1495E" w:rsidRPr="00E1495E" w:rsidRDefault="00E1495E" w:rsidP="00E1495E">
      <w:r w:rsidRPr="00E1495E">
        <w:t>Epoch 164/200 | Loss: 0.7031</w:t>
      </w:r>
    </w:p>
    <w:p w14:paraId="608BE285" w14:textId="77777777" w:rsidR="00E1495E" w:rsidRPr="00E1495E" w:rsidRDefault="00E1495E" w:rsidP="00E1495E">
      <w:r w:rsidRPr="00E1495E">
        <w:t>Epoch 165/200 | Loss: 0.6483</w:t>
      </w:r>
    </w:p>
    <w:p w14:paraId="717DE3E0" w14:textId="77777777" w:rsidR="00E1495E" w:rsidRPr="00E1495E" w:rsidRDefault="00E1495E" w:rsidP="00E1495E">
      <w:r w:rsidRPr="00E1495E">
        <w:t>Epoch 166/200 | Loss: 0.6923</w:t>
      </w:r>
    </w:p>
    <w:p w14:paraId="059C073C" w14:textId="77777777" w:rsidR="00E1495E" w:rsidRPr="00E1495E" w:rsidRDefault="00E1495E" w:rsidP="00E1495E">
      <w:r w:rsidRPr="00E1495E">
        <w:t>Epoch 167/200 | Loss: 0.7108</w:t>
      </w:r>
    </w:p>
    <w:p w14:paraId="4DCE29D7" w14:textId="77777777" w:rsidR="00E1495E" w:rsidRPr="00E1495E" w:rsidRDefault="00E1495E" w:rsidP="00E1495E">
      <w:r w:rsidRPr="00E1495E">
        <w:t>Epoch 168/200 | Loss: 0.6580</w:t>
      </w:r>
    </w:p>
    <w:p w14:paraId="7927FAEA" w14:textId="77777777" w:rsidR="00E1495E" w:rsidRPr="00E1495E" w:rsidRDefault="00E1495E" w:rsidP="00E1495E">
      <w:r w:rsidRPr="00E1495E">
        <w:t>Epoch 169/200 | Loss: 0.6547</w:t>
      </w:r>
    </w:p>
    <w:p w14:paraId="0DD1CCBC" w14:textId="77777777" w:rsidR="00E1495E" w:rsidRPr="00E1495E" w:rsidRDefault="00E1495E" w:rsidP="00E1495E">
      <w:r w:rsidRPr="00E1495E">
        <w:t>Epoch 170/200 | Loss: 0.6915</w:t>
      </w:r>
    </w:p>
    <w:p w14:paraId="44A80729" w14:textId="77777777" w:rsidR="00E1495E" w:rsidRPr="00E1495E" w:rsidRDefault="00E1495E" w:rsidP="00E1495E">
      <w:r w:rsidRPr="00E1495E">
        <w:t>Epoch 171/200 | Loss: 0.6331</w:t>
      </w:r>
    </w:p>
    <w:p w14:paraId="7D2798F1" w14:textId="77777777" w:rsidR="00E1495E" w:rsidRPr="00E1495E" w:rsidRDefault="00E1495E" w:rsidP="00E1495E">
      <w:r w:rsidRPr="00E1495E">
        <w:t>Epoch 172/200 | Loss: 0.6432</w:t>
      </w:r>
    </w:p>
    <w:p w14:paraId="732348B6" w14:textId="77777777" w:rsidR="00E1495E" w:rsidRPr="00E1495E" w:rsidRDefault="00E1495E" w:rsidP="00E1495E">
      <w:r w:rsidRPr="00E1495E">
        <w:t>Epoch 173/200 | Loss: 0.6643</w:t>
      </w:r>
    </w:p>
    <w:p w14:paraId="2BA9755D" w14:textId="77777777" w:rsidR="00E1495E" w:rsidRPr="00E1495E" w:rsidRDefault="00E1495E" w:rsidP="00E1495E">
      <w:r w:rsidRPr="00E1495E">
        <w:t>Epoch 174/200 | Loss: 0.6708</w:t>
      </w:r>
    </w:p>
    <w:p w14:paraId="1F084562" w14:textId="77777777" w:rsidR="00E1495E" w:rsidRPr="00E1495E" w:rsidRDefault="00E1495E" w:rsidP="00E1495E">
      <w:r w:rsidRPr="00E1495E">
        <w:lastRenderedPageBreak/>
        <w:t>Epoch 175/200 | Loss: 0.6020</w:t>
      </w:r>
    </w:p>
    <w:p w14:paraId="1B5A76DA" w14:textId="77777777" w:rsidR="00E1495E" w:rsidRPr="00E1495E" w:rsidRDefault="00E1495E" w:rsidP="00E1495E">
      <w:r w:rsidRPr="00E1495E">
        <w:t>Epoch 176/200 | Loss: 0.5836</w:t>
      </w:r>
    </w:p>
    <w:p w14:paraId="788E5026" w14:textId="77777777" w:rsidR="00E1495E" w:rsidRPr="00E1495E" w:rsidRDefault="00E1495E" w:rsidP="00E1495E">
      <w:r w:rsidRPr="00E1495E">
        <w:t>Epoch 177/200 | Loss: 0.6100</w:t>
      </w:r>
    </w:p>
    <w:p w14:paraId="06A5C289" w14:textId="77777777" w:rsidR="00E1495E" w:rsidRPr="00E1495E" w:rsidRDefault="00E1495E" w:rsidP="00E1495E">
      <w:r w:rsidRPr="00E1495E">
        <w:t>Epoch 178/200 | Loss: 0.7087</w:t>
      </w:r>
    </w:p>
    <w:p w14:paraId="2024B7A5" w14:textId="77777777" w:rsidR="00E1495E" w:rsidRPr="00E1495E" w:rsidRDefault="00E1495E" w:rsidP="00E1495E">
      <w:r w:rsidRPr="00E1495E">
        <w:t>Epoch 179/200 | Loss: 0.6668</w:t>
      </w:r>
    </w:p>
    <w:p w14:paraId="3BA5FF6C" w14:textId="77777777" w:rsidR="00E1495E" w:rsidRPr="00E1495E" w:rsidRDefault="00E1495E" w:rsidP="00E1495E">
      <w:r w:rsidRPr="00E1495E">
        <w:t>Epoch 180/200 | Loss: 0.6464</w:t>
      </w:r>
    </w:p>
    <w:p w14:paraId="6A449AD6" w14:textId="77777777" w:rsidR="00E1495E" w:rsidRPr="00E1495E" w:rsidRDefault="00E1495E" w:rsidP="00E1495E">
      <w:r w:rsidRPr="00E1495E">
        <w:t>Epoch 181/200 | Loss: 0.6905</w:t>
      </w:r>
    </w:p>
    <w:p w14:paraId="64F50451" w14:textId="77777777" w:rsidR="00E1495E" w:rsidRPr="00E1495E" w:rsidRDefault="00E1495E" w:rsidP="00E1495E">
      <w:r w:rsidRPr="00E1495E">
        <w:t>Epoch 182/200 | Loss: 0.6003</w:t>
      </w:r>
    </w:p>
    <w:p w14:paraId="26B38BF1" w14:textId="77777777" w:rsidR="00E1495E" w:rsidRPr="00E1495E" w:rsidRDefault="00E1495E" w:rsidP="00E1495E">
      <w:r w:rsidRPr="00E1495E">
        <w:t>Epoch 183/200 | Loss: 0.6459</w:t>
      </w:r>
    </w:p>
    <w:p w14:paraId="510C6156" w14:textId="77777777" w:rsidR="00E1495E" w:rsidRPr="00E1495E" w:rsidRDefault="00E1495E" w:rsidP="00E1495E">
      <w:r w:rsidRPr="00E1495E">
        <w:t>Epoch 184/200 | Loss: 0.6275</w:t>
      </w:r>
    </w:p>
    <w:p w14:paraId="62FEF057" w14:textId="77777777" w:rsidR="00E1495E" w:rsidRPr="00E1495E" w:rsidRDefault="00E1495E" w:rsidP="00E1495E">
      <w:r w:rsidRPr="00E1495E">
        <w:t>Epoch 185/200 | Loss: 0.6665</w:t>
      </w:r>
    </w:p>
    <w:p w14:paraId="69571A1C" w14:textId="77777777" w:rsidR="00E1495E" w:rsidRPr="00E1495E" w:rsidRDefault="00E1495E" w:rsidP="00E1495E">
      <w:r w:rsidRPr="00E1495E">
        <w:t>Epoch 186/200 | Loss: 0.6625</w:t>
      </w:r>
    </w:p>
    <w:p w14:paraId="4D91A293" w14:textId="77777777" w:rsidR="00E1495E" w:rsidRPr="00E1495E" w:rsidRDefault="00E1495E" w:rsidP="00E1495E">
      <w:r w:rsidRPr="00E1495E">
        <w:t>Epoch 187/200 | Loss: 0.6688</w:t>
      </w:r>
    </w:p>
    <w:p w14:paraId="6716CBA6" w14:textId="77777777" w:rsidR="00E1495E" w:rsidRPr="00E1495E" w:rsidRDefault="00E1495E" w:rsidP="00E1495E">
      <w:r w:rsidRPr="00E1495E">
        <w:t>Epoch 188/200 | Loss: 0.7012</w:t>
      </w:r>
    </w:p>
    <w:p w14:paraId="708F8EDF" w14:textId="77777777" w:rsidR="00E1495E" w:rsidRPr="00E1495E" w:rsidRDefault="00E1495E" w:rsidP="00E1495E">
      <w:r w:rsidRPr="00E1495E">
        <w:t>Epoch 189/200 | Loss: 0.6497</w:t>
      </w:r>
    </w:p>
    <w:p w14:paraId="4E68EC9C" w14:textId="77777777" w:rsidR="00E1495E" w:rsidRPr="00E1495E" w:rsidRDefault="00E1495E" w:rsidP="00E1495E">
      <w:r w:rsidRPr="00E1495E">
        <w:t>Epoch 190/200 | Loss: 0.6862</w:t>
      </w:r>
    </w:p>
    <w:p w14:paraId="2A49F038" w14:textId="77777777" w:rsidR="00E1495E" w:rsidRPr="00E1495E" w:rsidRDefault="00E1495E" w:rsidP="00E1495E">
      <w:r w:rsidRPr="00E1495E">
        <w:t>Epoch 191/200 | Loss: 0.7983</w:t>
      </w:r>
    </w:p>
    <w:p w14:paraId="71915C1F" w14:textId="77777777" w:rsidR="00E1495E" w:rsidRPr="00E1495E" w:rsidRDefault="00E1495E" w:rsidP="00E1495E">
      <w:r w:rsidRPr="00E1495E">
        <w:t>Epoch 192/200 | Loss: 0.6514</w:t>
      </w:r>
    </w:p>
    <w:p w14:paraId="708811E9" w14:textId="77777777" w:rsidR="00E1495E" w:rsidRPr="00E1495E" w:rsidRDefault="00E1495E" w:rsidP="00E1495E">
      <w:r w:rsidRPr="00E1495E">
        <w:t>Epoch 193/200 | Loss: 0.7102</w:t>
      </w:r>
    </w:p>
    <w:p w14:paraId="2F241334" w14:textId="77777777" w:rsidR="00E1495E" w:rsidRPr="00E1495E" w:rsidRDefault="00E1495E" w:rsidP="00E1495E">
      <w:r w:rsidRPr="00E1495E">
        <w:t>Epoch 194/200 | Loss: 0.7219</w:t>
      </w:r>
    </w:p>
    <w:p w14:paraId="1601799A" w14:textId="77777777" w:rsidR="00E1495E" w:rsidRPr="00E1495E" w:rsidRDefault="00E1495E" w:rsidP="00E1495E">
      <w:r w:rsidRPr="00E1495E">
        <w:t>Epoch 195/200 | Loss: 0.6733</w:t>
      </w:r>
    </w:p>
    <w:p w14:paraId="51A2B5E7" w14:textId="77777777" w:rsidR="00E1495E" w:rsidRPr="00E1495E" w:rsidRDefault="00E1495E" w:rsidP="00E1495E">
      <w:r w:rsidRPr="00E1495E">
        <w:t>Epoch 196/200 | Loss: 0.6998</w:t>
      </w:r>
    </w:p>
    <w:p w14:paraId="6A293828" w14:textId="77777777" w:rsidR="00E1495E" w:rsidRPr="00E1495E" w:rsidRDefault="00E1495E" w:rsidP="00E1495E">
      <w:r w:rsidRPr="00E1495E">
        <w:t>Epoch 197/200 | Loss: 0.6438</w:t>
      </w:r>
    </w:p>
    <w:p w14:paraId="4A5C3D2F" w14:textId="77777777" w:rsidR="00E1495E" w:rsidRPr="00E1495E" w:rsidRDefault="00E1495E" w:rsidP="00E1495E">
      <w:r w:rsidRPr="00E1495E">
        <w:t>Epoch 198/200 | Loss: 0.6806</w:t>
      </w:r>
    </w:p>
    <w:p w14:paraId="4FA40811" w14:textId="77777777" w:rsidR="00E1495E" w:rsidRPr="00E1495E" w:rsidRDefault="00E1495E" w:rsidP="00E1495E">
      <w:r w:rsidRPr="00E1495E">
        <w:t>Epoch 199/200 | Loss: 0.7088</w:t>
      </w:r>
    </w:p>
    <w:p w14:paraId="62D665C4" w14:textId="77777777" w:rsidR="00E1495E" w:rsidRPr="00E1495E" w:rsidRDefault="00E1495E" w:rsidP="00E1495E">
      <w:r w:rsidRPr="00E1495E">
        <w:t>Epoch 200/200 | Loss: 0.7566</w:t>
      </w:r>
    </w:p>
    <w:p w14:paraId="560AF821" w14:textId="77777777" w:rsidR="00E1495E" w:rsidRPr="00E1495E" w:rsidRDefault="00E1495E" w:rsidP="00E1495E">
      <w:r w:rsidRPr="00E1495E">
        <w:lastRenderedPageBreak/>
        <w:drawing>
          <wp:inline distT="0" distB="0" distL="0" distR="0" wp14:anchorId="0AE4505A" wp14:editId="0D5A3F7F">
            <wp:extent cx="5731510" cy="2382520"/>
            <wp:effectExtent l="0" t="0" r="2540" b="0"/>
            <wp:docPr id="1455031726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DE15A" w14:textId="77777777" w:rsidR="00E1495E" w:rsidRPr="00E1495E" w:rsidRDefault="00E1495E" w:rsidP="00E1495E">
      <w:r w:rsidRPr="00E1495E">
        <w:drawing>
          <wp:inline distT="0" distB="0" distL="0" distR="0" wp14:anchorId="73EB4A6F" wp14:editId="71792930">
            <wp:extent cx="5731510" cy="2382520"/>
            <wp:effectExtent l="0" t="0" r="2540" b="0"/>
            <wp:docPr id="1052905265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B31F5" w14:textId="77777777" w:rsidR="00E1495E" w:rsidRPr="00E1495E" w:rsidRDefault="00E1495E" w:rsidP="00E1495E">
      <w:r w:rsidRPr="00E1495E">
        <w:drawing>
          <wp:inline distT="0" distB="0" distL="0" distR="0" wp14:anchorId="249377F1" wp14:editId="1DB3BDD4">
            <wp:extent cx="5731510" cy="2152015"/>
            <wp:effectExtent l="0" t="0" r="2540" b="635"/>
            <wp:docPr id="1018270994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8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84C02" w14:textId="77777777" w:rsidR="00E1495E" w:rsidRPr="00E1495E" w:rsidRDefault="00E1495E" w:rsidP="00E1495E">
      <w:r w:rsidRPr="00E1495E">
        <w:t>Split 1 Accuracy: 0.3636</w:t>
      </w:r>
    </w:p>
    <w:p w14:paraId="7068D7EB" w14:textId="77777777" w:rsidR="00E1495E" w:rsidRPr="00E1495E" w:rsidRDefault="00E1495E" w:rsidP="00E1495E">
      <w:r w:rsidRPr="00E1495E">
        <w:lastRenderedPageBreak/>
        <w:drawing>
          <wp:inline distT="0" distB="0" distL="0" distR="0" wp14:anchorId="486D1684" wp14:editId="1093CE4F">
            <wp:extent cx="4892040" cy="4145280"/>
            <wp:effectExtent l="0" t="0" r="3810" b="7620"/>
            <wp:docPr id="1912162209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0417E" w14:textId="77777777" w:rsidR="00E1495E" w:rsidRPr="00E1495E" w:rsidRDefault="00E1495E" w:rsidP="00E1495E">
      <w:r w:rsidRPr="00E1495E">
        <w:drawing>
          <wp:inline distT="0" distB="0" distL="0" distR="0" wp14:anchorId="1C05A81D" wp14:editId="35D74048">
            <wp:extent cx="5181600" cy="4145280"/>
            <wp:effectExtent l="0" t="0" r="0" b="7620"/>
            <wp:docPr id="1343268267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0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D40A3" w14:textId="77777777" w:rsidR="00E1495E" w:rsidRPr="00E1495E" w:rsidRDefault="00E1495E" w:rsidP="00E1495E"/>
    <w:p w14:paraId="35B57A18" w14:textId="77777777" w:rsidR="00E1495E" w:rsidRPr="00E1495E" w:rsidRDefault="00E1495E" w:rsidP="00E1495E">
      <w:r w:rsidRPr="00E1495E">
        <w:lastRenderedPageBreak/>
        <w:t>=== ENV2 Split 2/5 ===</w:t>
      </w:r>
    </w:p>
    <w:p w14:paraId="0E19B7A3" w14:textId="77777777" w:rsidR="00E1495E" w:rsidRPr="00E1495E" w:rsidRDefault="00E1495E" w:rsidP="00E1495E">
      <w:r w:rsidRPr="00E1495E">
        <w:t>After oversampling, class counts: Counter({1: 43, 0: 43})</w:t>
      </w:r>
    </w:p>
    <w:p w14:paraId="62189840" w14:textId="77777777" w:rsidR="00E1495E" w:rsidRPr="00E1495E" w:rsidRDefault="00E1495E" w:rsidP="00E1495E">
      <w:hyperlink r:id="rId206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6495B8D2" w14:textId="77777777" w:rsidR="00E1495E" w:rsidRPr="00E1495E" w:rsidRDefault="00E1495E" w:rsidP="00E1495E">
      <w:r w:rsidRPr="00E1495E">
        <w:t xml:space="preserve">  warnings.warn(out)</w:t>
      </w:r>
    </w:p>
    <w:p w14:paraId="5EE04DDE" w14:textId="77777777" w:rsidR="00C31818" w:rsidRPr="00C31818" w:rsidRDefault="00C31818" w:rsidP="00C31818">
      <w:r w:rsidRPr="00C31818">
        <w:t>Epoch 1/100 | Loss: 0.7103</w:t>
      </w:r>
    </w:p>
    <w:p w14:paraId="5E1827F8" w14:textId="77777777" w:rsidR="00C31818" w:rsidRPr="00C31818" w:rsidRDefault="00C31818" w:rsidP="00C31818">
      <w:r w:rsidRPr="00C31818">
        <w:t>Epoch 2/100 | Loss: 0.6929</w:t>
      </w:r>
    </w:p>
    <w:p w14:paraId="5FC24BA1" w14:textId="77777777" w:rsidR="00C31818" w:rsidRPr="00C31818" w:rsidRDefault="00C31818" w:rsidP="00C31818">
      <w:r w:rsidRPr="00C31818">
        <w:t>Epoch 3/100 | Loss: 0.7731</w:t>
      </w:r>
    </w:p>
    <w:p w14:paraId="3BDC46F7" w14:textId="77777777" w:rsidR="00C31818" w:rsidRPr="00C31818" w:rsidRDefault="00C31818" w:rsidP="00C31818">
      <w:r w:rsidRPr="00C31818">
        <w:t>Epoch 4/100 | Loss: 0.7508</w:t>
      </w:r>
    </w:p>
    <w:p w14:paraId="0C9B45A7" w14:textId="77777777" w:rsidR="00C31818" w:rsidRPr="00C31818" w:rsidRDefault="00C31818" w:rsidP="00C31818">
      <w:r w:rsidRPr="00C31818">
        <w:t>Epoch 5/100 | Loss: 0.7694</w:t>
      </w:r>
    </w:p>
    <w:p w14:paraId="3BCBDBEE" w14:textId="77777777" w:rsidR="00C31818" w:rsidRPr="00C31818" w:rsidRDefault="00C31818" w:rsidP="00C31818">
      <w:r w:rsidRPr="00C31818">
        <w:t>Epoch 6/100 | Loss: 0.7584</w:t>
      </w:r>
    </w:p>
    <w:p w14:paraId="16C0FF26" w14:textId="77777777" w:rsidR="00C31818" w:rsidRPr="00C31818" w:rsidRDefault="00C31818" w:rsidP="00C31818">
      <w:r w:rsidRPr="00C31818">
        <w:t>Epoch 7/100 | Loss: 0.7526</w:t>
      </w:r>
    </w:p>
    <w:p w14:paraId="05090570" w14:textId="77777777" w:rsidR="00C31818" w:rsidRPr="00C31818" w:rsidRDefault="00C31818" w:rsidP="00C31818">
      <w:r w:rsidRPr="00C31818">
        <w:t>Epoch 8/100 | Loss: 0.7270</w:t>
      </w:r>
    </w:p>
    <w:p w14:paraId="462248BE" w14:textId="77777777" w:rsidR="00C31818" w:rsidRPr="00C31818" w:rsidRDefault="00C31818" w:rsidP="00C31818">
      <w:r w:rsidRPr="00C31818">
        <w:t>Epoch 9/100 | Loss: 0.6754</w:t>
      </w:r>
    </w:p>
    <w:p w14:paraId="2C4D7D90" w14:textId="77777777" w:rsidR="00C31818" w:rsidRPr="00C31818" w:rsidRDefault="00C31818" w:rsidP="00C31818">
      <w:r w:rsidRPr="00C31818">
        <w:t>Epoch 10/100 | Loss: 0.7251</w:t>
      </w:r>
    </w:p>
    <w:p w14:paraId="33D6BD4D" w14:textId="77777777" w:rsidR="00C31818" w:rsidRPr="00C31818" w:rsidRDefault="00C31818" w:rsidP="00C31818">
      <w:r w:rsidRPr="00C31818">
        <w:t>Epoch 11/100 | Loss: 0.6974</w:t>
      </w:r>
    </w:p>
    <w:p w14:paraId="50291175" w14:textId="77777777" w:rsidR="00C31818" w:rsidRPr="00C31818" w:rsidRDefault="00C31818" w:rsidP="00C31818">
      <w:r w:rsidRPr="00C31818">
        <w:t>Epoch 12/100 | Loss: 0.6871</w:t>
      </w:r>
    </w:p>
    <w:p w14:paraId="528F9137" w14:textId="77777777" w:rsidR="00C31818" w:rsidRPr="00C31818" w:rsidRDefault="00C31818" w:rsidP="00C31818">
      <w:r w:rsidRPr="00C31818">
        <w:t>Epoch 13/100 | Loss: 0.7144</w:t>
      </w:r>
    </w:p>
    <w:p w14:paraId="68C2D168" w14:textId="77777777" w:rsidR="00C31818" w:rsidRPr="00C31818" w:rsidRDefault="00C31818" w:rsidP="00C31818">
      <w:r w:rsidRPr="00C31818">
        <w:t>Epoch 14/100 | Loss: 0.6430</w:t>
      </w:r>
    </w:p>
    <w:p w14:paraId="14E8683D" w14:textId="77777777" w:rsidR="00C31818" w:rsidRPr="00C31818" w:rsidRDefault="00C31818" w:rsidP="00C31818">
      <w:r w:rsidRPr="00C31818">
        <w:t>Epoch 15/100 | Loss: 0.6708</w:t>
      </w:r>
    </w:p>
    <w:p w14:paraId="32F39D64" w14:textId="77777777" w:rsidR="00C31818" w:rsidRPr="00C31818" w:rsidRDefault="00C31818" w:rsidP="00C31818">
      <w:r w:rsidRPr="00C31818">
        <w:t>Epoch 16/100 | Loss: 0.7025</w:t>
      </w:r>
    </w:p>
    <w:p w14:paraId="46E9C5C4" w14:textId="77777777" w:rsidR="00C31818" w:rsidRPr="00C31818" w:rsidRDefault="00C31818" w:rsidP="00C31818">
      <w:r w:rsidRPr="00C31818">
        <w:t>Epoch 17/100 | Loss: 0.6702</w:t>
      </w:r>
    </w:p>
    <w:p w14:paraId="1154D223" w14:textId="77777777" w:rsidR="00C31818" w:rsidRPr="00C31818" w:rsidRDefault="00C31818" w:rsidP="00C31818">
      <w:r w:rsidRPr="00C31818">
        <w:t>Epoch 18/100 | Loss: 0.7541</w:t>
      </w:r>
    </w:p>
    <w:p w14:paraId="7E0E4BB3" w14:textId="77777777" w:rsidR="00C31818" w:rsidRPr="00C31818" w:rsidRDefault="00C31818" w:rsidP="00C31818">
      <w:r w:rsidRPr="00C31818">
        <w:t>Epoch 19/100 | Loss: 0.6541</w:t>
      </w:r>
    </w:p>
    <w:p w14:paraId="057AFAB5" w14:textId="77777777" w:rsidR="00C31818" w:rsidRPr="00C31818" w:rsidRDefault="00C31818" w:rsidP="00C31818">
      <w:r w:rsidRPr="00C31818">
        <w:t>Epoch 20/100 | Loss: 0.6291</w:t>
      </w:r>
    </w:p>
    <w:p w14:paraId="59F09BCA" w14:textId="77777777" w:rsidR="00C31818" w:rsidRPr="00C31818" w:rsidRDefault="00C31818" w:rsidP="00C31818">
      <w:r w:rsidRPr="00C31818">
        <w:t>Epoch 21/100 | Loss: 0.7187</w:t>
      </w:r>
    </w:p>
    <w:p w14:paraId="7E956A66" w14:textId="77777777" w:rsidR="00C31818" w:rsidRPr="00C31818" w:rsidRDefault="00C31818" w:rsidP="00C31818">
      <w:r w:rsidRPr="00C31818">
        <w:t>Epoch 22/100 | Loss: 0.7470</w:t>
      </w:r>
    </w:p>
    <w:p w14:paraId="451FB8F9" w14:textId="77777777" w:rsidR="00C31818" w:rsidRPr="00C31818" w:rsidRDefault="00C31818" w:rsidP="00C31818">
      <w:r w:rsidRPr="00C31818">
        <w:t>Epoch 23/100 | Loss: 0.6873</w:t>
      </w:r>
    </w:p>
    <w:p w14:paraId="6D081447" w14:textId="77777777" w:rsidR="00C31818" w:rsidRPr="00C31818" w:rsidRDefault="00C31818" w:rsidP="00C31818">
      <w:r w:rsidRPr="00C31818">
        <w:t>Epoch 24/100 | Loss: 0.6587</w:t>
      </w:r>
    </w:p>
    <w:p w14:paraId="69FED03E" w14:textId="77777777" w:rsidR="00C31818" w:rsidRPr="00C31818" w:rsidRDefault="00C31818" w:rsidP="00C31818">
      <w:r w:rsidRPr="00C31818">
        <w:t>Epoch 25/100 | Loss: 0.6839</w:t>
      </w:r>
    </w:p>
    <w:p w14:paraId="6F87BC74" w14:textId="77777777" w:rsidR="00C31818" w:rsidRPr="00C31818" w:rsidRDefault="00C31818" w:rsidP="00C31818">
      <w:r w:rsidRPr="00C31818">
        <w:t>Epoch 26/100 | Loss: 0.6648</w:t>
      </w:r>
    </w:p>
    <w:p w14:paraId="4555977D" w14:textId="77777777" w:rsidR="00C31818" w:rsidRPr="00C31818" w:rsidRDefault="00C31818" w:rsidP="00C31818">
      <w:r w:rsidRPr="00C31818">
        <w:t>Epoch 27/100 | Loss: 0.6374</w:t>
      </w:r>
    </w:p>
    <w:p w14:paraId="7FA17F3B" w14:textId="77777777" w:rsidR="00C31818" w:rsidRPr="00C31818" w:rsidRDefault="00C31818" w:rsidP="00C31818">
      <w:r w:rsidRPr="00C31818">
        <w:t>Epoch 28/100 | Loss: 0.7194</w:t>
      </w:r>
    </w:p>
    <w:p w14:paraId="719AFF0E" w14:textId="77777777" w:rsidR="00C31818" w:rsidRPr="00C31818" w:rsidRDefault="00C31818" w:rsidP="00C31818">
      <w:r w:rsidRPr="00C31818">
        <w:t>Epoch 29/100 | Loss: 0.6878</w:t>
      </w:r>
    </w:p>
    <w:p w14:paraId="6237A968" w14:textId="77777777" w:rsidR="00C31818" w:rsidRPr="00C31818" w:rsidRDefault="00C31818" w:rsidP="00C31818">
      <w:r w:rsidRPr="00C31818">
        <w:t>Epoch 30/100 | Loss: 0.6257</w:t>
      </w:r>
    </w:p>
    <w:p w14:paraId="0C6AD539" w14:textId="77777777" w:rsidR="00C31818" w:rsidRPr="00C31818" w:rsidRDefault="00C31818" w:rsidP="00C31818">
      <w:r w:rsidRPr="00C31818">
        <w:t>Epoch 31/100 | Loss: 0.6064</w:t>
      </w:r>
    </w:p>
    <w:p w14:paraId="7982A865" w14:textId="77777777" w:rsidR="00C31818" w:rsidRPr="00C31818" w:rsidRDefault="00C31818" w:rsidP="00C31818">
      <w:r w:rsidRPr="00C31818">
        <w:t>Epoch 32/100 | Loss: 0.6122</w:t>
      </w:r>
    </w:p>
    <w:p w14:paraId="24832FD7" w14:textId="77777777" w:rsidR="00C31818" w:rsidRPr="00C31818" w:rsidRDefault="00C31818" w:rsidP="00C31818">
      <w:r w:rsidRPr="00C31818">
        <w:t>Epoch 33/100 | Loss: 0.7023</w:t>
      </w:r>
    </w:p>
    <w:p w14:paraId="57CF1C67" w14:textId="77777777" w:rsidR="00C31818" w:rsidRPr="00C31818" w:rsidRDefault="00C31818" w:rsidP="00C31818">
      <w:r w:rsidRPr="00C31818">
        <w:t>Epoch 34/100 | Loss: 0.7332</w:t>
      </w:r>
    </w:p>
    <w:p w14:paraId="3F817854" w14:textId="77777777" w:rsidR="00C31818" w:rsidRPr="00C31818" w:rsidRDefault="00C31818" w:rsidP="00C31818">
      <w:r w:rsidRPr="00C31818">
        <w:t>Epoch 35/100 | Loss: 0.6153</w:t>
      </w:r>
    </w:p>
    <w:p w14:paraId="64F21158" w14:textId="77777777" w:rsidR="00C31818" w:rsidRPr="00C31818" w:rsidRDefault="00C31818" w:rsidP="00C31818">
      <w:r w:rsidRPr="00C31818">
        <w:t>Epoch 36/100 | Loss: 0.6227</w:t>
      </w:r>
    </w:p>
    <w:p w14:paraId="35904D36" w14:textId="77777777" w:rsidR="00C31818" w:rsidRPr="00C31818" w:rsidRDefault="00C31818" w:rsidP="00C31818">
      <w:r w:rsidRPr="00C31818">
        <w:t>Epoch 37/100 | Loss: 0.6745</w:t>
      </w:r>
    </w:p>
    <w:p w14:paraId="7BEEEE33" w14:textId="77777777" w:rsidR="00C31818" w:rsidRPr="00C31818" w:rsidRDefault="00C31818" w:rsidP="00C31818">
      <w:r w:rsidRPr="00C31818">
        <w:t>Epoch 38/100 | Loss: 0.6296</w:t>
      </w:r>
    </w:p>
    <w:p w14:paraId="183515B6" w14:textId="77777777" w:rsidR="00C31818" w:rsidRPr="00C31818" w:rsidRDefault="00C31818" w:rsidP="00C31818">
      <w:r w:rsidRPr="00C31818">
        <w:t>Epoch 39/100 | Loss: 0.6638</w:t>
      </w:r>
    </w:p>
    <w:p w14:paraId="478EB245" w14:textId="77777777" w:rsidR="00C31818" w:rsidRPr="00C31818" w:rsidRDefault="00C31818" w:rsidP="00C31818">
      <w:r w:rsidRPr="00C31818">
        <w:t>Epoch 40/100 | Loss: 0.6350</w:t>
      </w:r>
    </w:p>
    <w:p w14:paraId="4859E206" w14:textId="77777777" w:rsidR="00C31818" w:rsidRPr="00C31818" w:rsidRDefault="00C31818" w:rsidP="00C31818">
      <w:r w:rsidRPr="00C31818">
        <w:t>Epoch 41/100 | Loss: 0.6869</w:t>
      </w:r>
    </w:p>
    <w:p w14:paraId="3B40DBAB" w14:textId="77777777" w:rsidR="00C31818" w:rsidRPr="00C31818" w:rsidRDefault="00C31818" w:rsidP="00C31818">
      <w:r w:rsidRPr="00C31818">
        <w:t>Epoch 42/100 | Loss: 0.5843</w:t>
      </w:r>
    </w:p>
    <w:p w14:paraId="423800A5" w14:textId="77777777" w:rsidR="00C31818" w:rsidRPr="00C31818" w:rsidRDefault="00C31818" w:rsidP="00C31818">
      <w:r w:rsidRPr="00C31818">
        <w:t>Epoch 43/100 | Loss: 0.6366</w:t>
      </w:r>
    </w:p>
    <w:p w14:paraId="797D8564" w14:textId="77777777" w:rsidR="00C31818" w:rsidRPr="00C31818" w:rsidRDefault="00C31818" w:rsidP="00C31818">
      <w:r w:rsidRPr="00C31818">
        <w:t>Epoch 44/100 | Loss: 0.6120</w:t>
      </w:r>
    </w:p>
    <w:p w14:paraId="5F734A28" w14:textId="77777777" w:rsidR="00C31818" w:rsidRPr="00C31818" w:rsidRDefault="00C31818" w:rsidP="00C31818">
      <w:r w:rsidRPr="00C31818">
        <w:t>Epoch 45/100 | Loss: 0.6539</w:t>
      </w:r>
    </w:p>
    <w:p w14:paraId="64F0D20C" w14:textId="77777777" w:rsidR="00C31818" w:rsidRPr="00C31818" w:rsidRDefault="00C31818" w:rsidP="00C31818">
      <w:r w:rsidRPr="00C31818">
        <w:t>Epoch 46/100 | Loss: 0.6089</w:t>
      </w:r>
    </w:p>
    <w:p w14:paraId="05B6F752" w14:textId="77777777" w:rsidR="00C31818" w:rsidRPr="00C31818" w:rsidRDefault="00C31818" w:rsidP="00C31818">
      <w:r w:rsidRPr="00C31818">
        <w:t>Epoch 47/100 | Loss: 0.6215</w:t>
      </w:r>
    </w:p>
    <w:p w14:paraId="573AB9EA" w14:textId="77777777" w:rsidR="00C31818" w:rsidRPr="00C31818" w:rsidRDefault="00C31818" w:rsidP="00C31818">
      <w:r w:rsidRPr="00C31818">
        <w:t>Epoch 48/100 | Loss: 0.6433</w:t>
      </w:r>
    </w:p>
    <w:p w14:paraId="02FB1789" w14:textId="77777777" w:rsidR="00C31818" w:rsidRPr="00C31818" w:rsidRDefault="00C31818" w:rsidP="00C31818">
      <w:r w:rsidRPr="00C31818">
        <w:t>Epoch 49/100 | Loss: 0.6297</w:t>
      </w:r>
    </w:p>
    <w:p w14:paraId="75C287DB" w14:textId="77777777" w:rsidR="00C31818" w:rsidRPr="00C31818" w:rsidRDefault="00C31818" w:rsidP="00C31818">
      <w:r w:rsidRPr="00C31818">
        <w:t>Epoch 50/100 | Loss: 0.6686</w:t>
      </w:r>
    </w:p>
    <w:p w14:paraId="42E2D964" w14:textId="77777777" w:rsidR="00C31818" w:rsidRPr="00C31818" w:rsidRDefault="00C31818" w:rsidP="00C31818">
      <w:r w:rsidRPr="00C31818">
        <w:t>Epoch 51/100 | Loss: 0.6918</w:t>
      </w:r>
    </w:p>
    <w:p w14:paraId="13BAB36A" w14:textId="77777777" w:rsidR="00C31818" w:rsidRPr="00C31818" w:rsidRDefault="00C31818" w:rsidP="00C31818">
      <w:r w:rsidRPr="00C31818">
        <w:t>Epoch 52/100 | Loss: 0.6099</w:t>
      </w:r>
    </w:p>
    <w:p w14:paraId="7C819410" w14:textId="77777777" w:rsidR="00C31818" w:rsidRPr="00C31818" w:rsidRDefault="00C31818" w:rsidP="00C31818">
      <w:r w:rsidRPr="00C31818">
        <w:t>Epoch 53/100 | Loss: 0.6447</w:t>
      </w:r>
    </w:p>
    <w:p w14:paraId="121A309D" w14:textId="77777777" w:rsidR="00C31818" w:rsidRPr="00C31818" w:rsidRDefault="00C31818" w:rsidP="00C31818">
      <w:r w:rsidRPr="00C31818">
        <w:t>Epoch 54/100 | Loss: 0.6282</w:t>
      </w:r>
    </w:p>
    <w:p w14:paraId="11C7A1D3" w14:textId="77777777" w:rsidR="00C31818" w:rsidRPr="00C31818" w:rsidRDefault="00C31818" w:rsidP="00C31818">
      <w:r w:rsidRPr="00C31818">
        <w:t>Epoch 55/100 | Loss: 0.6655</w:t>
      </w:r>
    </w:p>
    <w:p w14:paraId="3297C444" w14:textId="77777777" w:rsidR="00C31818" w:rsidRPr="00C31818" w:rsidRDefault="00C31818" w:rsidP="00C31818">
      <w:r w:rsidRPr="00C31818">
        <w:t>Epoch 56/100 | Loss: 0.6732</w:t>
      </w:r>
    </w:p>
    <w:p w14:paraId="0351296B" w14:textId="77777777" w:rsidR="00C31818" w:rsidRPr="00C31818" w:rsidRDefault="00C31818" w:rsidP="00C31818">
      <w:r w:rsidRPr="00C31818">
        <w:t>Epoch 57/100 | Loss: 0.6024</w:t>
      </w:r>
    </w:p>
    <w:p w14:paraId="5BAE90A3" w14:textId="77777777" w:rsidR="00C31818" w:rsidRPr="00C31818" w:rsidRDefault="00C31818" w:rsidP="00C31818">
      <w:r w:rsidRPr="00C31818">
        <w:t>Epoch 58/100 | Loss: 0.6003</w:t>
      </w:r>
    </w:p>
    <w:p w14:paraId="52EFA1D8" w14:textId="77777777" w:rsidR="00C31818" w:rsidRPr="00C31818" w:rsidRDefault="00C31818" w:rsidP="00C31818">
      <w:r w:rsidRPr="00C31818">
        <w:t>Epoch 59/100 | Loss: 0.5953</w:t>
      </w:r>
    </w:p>
    <w:p w14:paraId="4E20CA23" w14:textId="77777777" w:rsidR="00C31818" w:rsidRPr="00C31818" w:rsidRDefault="00C31818" w:rsidP="00C31818">
      <w:r w:rsidRPr="00C31818">
        <w:t>Epoch 60/100 | Loss: 0.6291</w:t>
      </w:r>
    </w:p>
    <w:p w14:paraId="5AF7856B" w14:textId="77777777" w:rsidR="00C31818" w:rsidRPr="00C31818" w:rsidRDefault="00C31818" w:rsidP="00C31818">
      <w:r w:rsidRPr="00C31818">
        <w:t>Epoch 61/100 | Loss: 0.6380</w:t>
      </w:r>
    </w:p>
    <w:p w14:paraId="64C63881" w14:textId="77777777" w:rsidR="00C31818" w:rsidRPr="00C31818" w:rsidRDefault="00C31818" w:rsidP="00C31818">
      <w:r w:rsidRPr="00C31818">
        <w:t>Epoch 62/100 | Loss: 0.6843</w:t>
      </w:r>
    </w:p>
    <w:p w14:paraId="23729684" w14:textId="77777777" w:rsidR="00C31818" w:rsidRPr="00C31818" w:rsidRDefault="00C31818" w:rsidP="00C31818">
      <w:r w:rsidRPr="00C31818">
        <w:t>Epoch 63/100 | Loss: 0.6015</w:t>
      </w:r>
    </w:p>
    <w:p w14:paraId="7E04FDC5" w14:textId="77777777" w:rsidR="00C31818" w:rsidRPr="00C31818" w:rsidRDefault="00C31818" w:rsidP="00C31818">
      <w:r w:rsidRPr="00C31818">
        <w:t>Epoch 64/100 | Loss: 0.7070</w:t>
      </w:r>
    </w:p>
    <w:p w14:paraId="20887B22" w14:textId="77777777" w:rsidR="00C31818" w:rsidRPr="00C31818" w:rsidRDefault="00C31818" w:rsidP="00C31818">
      <w:r w:rsidRPr="00C31818">
        <w:t>Epoch 65/100 | Loss: 0.6456</w:t>
      </w:r>
    </w:p>
    <w:p w14:paraId="2EE897E7" w14:textId="77777777" w:rsidR="00C31818" w:rsidRPr="00C31818" w:rsidRDefault="00C31818" w:rsidP="00C31818">
      <w:r w:rsidRPr="00C31818">
        <w:t>Epoch 66/100 | Loss: 0.5322</w:t>
      </w:r>
    </w:p>
    <w:p w14:paraId="2C183683" w14:textId="77777777" w:rsidR="00C31818" w:rsidRPr="00C31818" w:rsidRDefault="00C31818" w:rsidP="00C31818">
      <w:r w:rsidRPr="00C31818">
        <w:t>Epoch 67/100 | Loss: 0.6069</w:t>
      </w:r>
    </w:p>
    <w:p w14:paraId="37EFFEE8" w14:textId="77777777" w:rsidR="00C31818" w:rsidRPr="00C31818" w:rsidRDefault="00C31818" w:rsidP="00C31818">
      <w:r w:rsidRPr="00C31818">
        <w:t>Epoch 68/100 | Loss: 0.6762</w:t>
      </w:r>
    </w:p>
    <w:p w14:paraId="0D12D06B" w14:textId="77777777" w:rsidR="00C31818" w:rsidRPr="00C31818" w:rsidRDefault="00C31818" w:rsidP="00C31818">
      <w:r w:rsidRPr="00C31818">
        <w:t>Epoch 69/100 | Loss: 0.5595</w:t>
      </w:r>
    </w:p>
    <w:p w14:paraId="25D24CF3" w14:textId="77777777" w:rsidR="00C31818" w:rsidRPr="00C31818" w:rsidRDefault="00C31818" w:rsidP="00C31818">
      <w:r w:rsidRPr="00C31818">
        <w:t>Epoch 70/100 | Loss: 0.7014</w:t>
      </w:r>
    </w:p>
    <w:p w14:paraId="0FDEC2F9" w14:textId="77777777" w:rsidR="00C31818" w:rsidRPr="00C31818" w:rsidRDefault="00C31818" w:rsidP="00C31818">
      <w:r w:rsidRPr="00C31818">
        <w:t>Epoch 71/100 | Loss: 0.6900</w:t>
      </w:r>
    </w:p>
    <w:p w14:paraId="6FEA82E0" w14:textId="77777777" w:rsidR="00C31818" w:rsidRPr="00C31818" w:rsidRDefault="00C31818" w:rsidP="00C31818">
      <w:r w:rsidRPr="00C31818">
        <w:t>Epoch 72/100 | Loss: 0.6179</w:t>
      </w:r>
    </w:p>
    <w:p w14:paraId="12ABC2F7" w14:textId="77777777" w:rsidR="00C31818" w:rsidRPr="00C31818" w:rsidRDefault="00C31818" w:rsidP="00C31818">
      <w:r w:rsidRPr="00C31818">
        <w:t>Epoch 73/100 | Loss: 0.6762</w:t>
      </w:r>
    </w:p>
    <w:p w14:paraId="62632D4F" w14:textId="77777777" w:rsidR="00C31818" w:rsidRPr="00C31818" w:rsidRDefault="00C31818" w:rsidP="00C31818">
      <w:r w:rsidRPr="00C31818">
        <w:t>Epoch 74/100 | Loss: 0.6489</w:t>
      </w:r>
    </w:p>
    <w:p w14:paraId="11CE16A7" w14:textId="77777777" w:rsidR="00C31818" w:rsidRPr="00C31818" w:rsidRDefault="00C31818" w:rsidP="00C31818">
      <w:r w:rsidRPr="00C31818">
        <w:t>Epoch 75/100 | Loss: 0.6326</w:t>
      </w:r>
    </w:p>
    <w:p w14:paraId="2A47CE2D" w14:textId="77777777" w:rsidR="00C31818" w:rsidRPr="00C31818" w:rsidRDefault="00C31818" w:rsidP="00C31818">
      <w:r w:rsidRPr="00C31818">
        <w:t>Epoch 76/100 | Loss: 0.6299</w:t>
      </w:r>
    </w:p>
    <w:p w14:paraId="1FBD4F18" w14:textId="77777777" w:rsidR="00C31818" w:rsidRPr="00C31818" w:rsidRDefault="00C31818" w:rsidP="00C31818">
      <w:r w:rsidRPr="00C31818">
        <w:t>Epoch 77/100 | Loss: 0.5336</w:t>
      </w:r>
    </w:p>
    <w:p w14:paraId="3C900EC8" w14:textId="77777777" w:rsidR="00C31818" w:rsidRPr="00C31818" w:rsidRDefault="00C31818" w:rsidP="00C31818">
      <w:r w:rsidRPr="00C31818">
        <w:t>Epoch 78/100 | Loss: 0.6504</w:t>
      </w:r>
    </w:p>
    <w:p w14:paraId="7D93D7EF" w14:textId="77777777" w:rsidR="00C31818" w:rsidRPr="00C31818" w:rsidRDefault="00C31818" w:rsidP="00C31818">
      <w:r w:rsidRPr="00C31818">
        <w:t>Epoch 79/100 | Loss: 0.6729</w:t>
      </w:r>
    </w:p>
    <w:p w14:paraId="2BCFDE64" w14:textId="77777777" w:rsidR="00C31818" w:rsidRPr="00C31818" w:rsidRDefault="00C31818" w:rsidP="00C31818">
      <w:r w:rsidRPr="00C31818">
        <w:t>Epoch 80/100 | Loss: 0.5578</w:t>
      </w:r>
    </w:p>
    <w:p w14:paraId="609371D3" w14:textId="77777777" w:rsidR="00C31818" w:rsidRPr="00C31818" w:rsidRDefault="00C31818" w:rsidP="00C31818">
      <w:r w:rsidRPr="00C31818">
        <w:t>Epoch 81/100 | Loss: 0.6190</w:t>
      </w:r>
    </w:p>
    <w:p w14:paraId="1382A125" w14:textId="77777777" w:rsidR="00C31818" w:rsidRPr="00C31818" w:rsidRDefault="00C31818" w:rsidP="00C31818">
      <w:r w:rsidRPr="00C31818">
        <w:t>Epoch 82/100 | Loss: 0.6319</w:t>
      </w:r>
    </w:p>
    <w:p w14:paraId="156CB4BA" w14:textId="77777777" w:rsidR="00C31818" w:rsidRPr="00C31818" w:rsidRDefault="00C31818" w:rsidP="00C31818">
      <w:r w:rsidRPr="00C31818">
        <w:t>Epoch 83/100 | Loss: 0.5961</w:t>
      </w:r>
    </w:p>
    <w:p w14:paraId="065E0476" w14:textId="77777777" w:rsidR="00C31818" w:rsidRPr="00C31818" w:rsidRDefault="00C31818" w:rsidP="00C31818">
      <w:r w:rsidRPr="00C31818">
        <w:t>Epoch 84/100 | Loss: 0.6812</w:t>
      </w:r>
    </w:p>
    <w:p w14:paraId="5FDDE1E1" w14:textId="77777777" w:rsidR="00C31818" w:rsidRPr="00C31818" w:rsidRDefault="00C31818" w:rsidP="00C31818">
      <w:r w:rsidRPr="00C31818">
        <w:t>Epoch 85/100 | Loss: 0.6449</w:t>
      </w:r>
    </w:p>
    <w:p w14:paraId="5E2F6BB9" w14:textId="77777777" w:rsidR="00C31818" w:rsidRPr="00C31818" w:rsidRDefault="00C31818" w:rsidP="00C31818">
      <w:r w:rsidRPr="00C31818">
        <w:t>Epoch 86/100 | Loss: 0.5882</w:t>
      </w:r>
    </w:p>
    <w:p w14:paraId="5C448321" w14:textId="77777777" w:rsidR="00C31818" w:rsidRPr="00C31818" w:rsidRDefault="00C31818" w:rsidP="00C31818">
      <w:r w:rsidRPr="00C31818">
        <w:t>Epoch 87/100 | Loss: 0.6081</w:t>
      </w:r>
    </w:p>
    <w:p w14:paraId="4B676A8B" w14:textId="77777777" w:rsidR="00C31818" w:rsidRPr="00C31818" w:rsidRDefault="00C31818" w:rsidP="00C31818">
      <w:r w:rsidRPr="00C31818">
        <w:t>Epoch 88/100 | Loss: 0.5845</w:t>
      </w:r>
    </w:p>
    <w:p w14:paraId="596F435E" w14:textId="77777777" w:rsidR="00C31818" w:rsidRPr="00C31818" w:rsidRDefault="00C31818" w:rsidP="00C31818">
      <w:r w:rsidRPr="00C31818">
        <w:t>Epoch 89/100 | Loss: 0.5434</w:t>
      </w:r>
    </w:p>
    <w:p w14:paraId="1C784411" w14:textId="77777777" w:rsidR="00C31818" w:rsidRPr="00C31818" w:rsidRDefault="00C31818" w:rsidP="00C31818">
      <w:r w:rsidRPr="00C31818">
        <w:t>Epoch 90/100 | Loss: 0.5884</w:t>
      </w:r>
    </w:p>
    <w:p w14:paraId="4CD80EA0" w14:textId="77777777" w:rsidR="00C31818" w:rsidRPr="00C31818" w:rsidRDefault="00C31818" w:rsidP="00C31818">
      <w:r w:rsidRPr="00C31818">
        <w:t>Epoch 91/100 | Loss: 0.6544</w:t>
      </w:r>
    </w:p>
    <w:p w14:paraId="17B5F0C9" w14:textId="77777777" w:rsidR="00C31818" w:rsidRPr="00C31818" w:rsidRDefault="00C31818" w:rsidP="00C31818">
      <w:r w:rsidRPr="00C31818">
        <w:t>Epoch 92/100 | Loss: 0.5450</w:t>
      </w:r>
    </w:p>
    <w:p w14:paraId="39E30EA2" w14:textId="77777777" w:rsidR="00C31818" w:rsidRPr="00C31818" w:rsidRDefault="00C31818" w:rsidP="00C31818">
      <w:r w:rsidRPr="00C31818">
        <w:t>Epoch 93/100 | Loss: 0.6097</w:t>
      </w:r>
    </w:p>
    <w:p w14:paraId="56B53EDB" w14:textId="77777777" w:rsidR="00C31818" w:rsidRPr="00C31818" w:rsidRDefault="00C31818" w:rsidP="00C31818">
      <w:r w:rsidRPr="00C31818">
        <w:t>Epoch 94/100 | Loss: 0.5560</w:t>
      </w:r>
    </w:p>
    <w:p w14:paraId="023947E1" w14:textId="77777777" w:rsidR="00C31818" w:rsidRPr="00C31818" w:rsidRDefault="00C31818" w:rsidP="00C31818">
      <w:r w:rsidRPr="00C31818">
        <w:t>Epoch 95/100 | Loss: 0.5934</w:t>
      </w:r>
    </w:p>
    <w:p w14:paraId="6A8740ED" w14:textId="77777777" w:rsidR="00C31818" w:rsidRPr="00C31818" w:rsidRDefault="00C31818" w:rsidP="00C31818">
      <w:r w:rsidRPr="00C31818">
        <w:t>Epoch 96/100 | Loss: 0.6211</w:t>
      </w:r>
    </w:p>
    <w:p w14:paraId="61D2BB29" w14:textId="77777777" w:rsidR="00C31818" w:rsidRPr="00C31818" w:rsidRDefault="00C31818" w:rsidP="00C31818">
      <w:r w:rsidRPr="00C31818">
        <w:t>Epoch 97/100 | Loss: 0.5507</w:t>
      </w:r>
    </w:p>
    <w:p w14:paraId="6C62F66C" w14:textId="77777777" w:rsidR="00C31818" w:rsidRPr="00C31818" w:rsidRDefault="00C31818" w:rsidP="00C31818">
      <w:r w:rsidRPr="00C31818">
        <w:t>Epoch 98/100 | Loss: 0.6014</w:t>
      </w:r>
    </w:p>
    <w:p w14:paraId="2B9487F8" w14:textId="77777777" w:rsidR="00C31818" w:rsidRPr="00C31818" w:rsidRDefault="00C31818" w:rsidP="00C31818">
      <w:r w:rsidRPr="00C31818">
        <w:t>Epoch 99/100 | Loss: 0.6100</w:t>
      </w:r>
    </w:p>
    <w:p w14:paraId="7C30FCF2" w14:textId="77777777" w:rsidR="00C31818" w:rsidRPr="00C31818" w:rsidRDefault="00C31818" w:rsidP="00C31818">
      <w:r w:rsidRPr="00C31818">
        <w:t>Epoch 100/100 | Loss: 0.6154</w:t>
      </w:r>
    </w:p>
    <w:p w14:paraId="7E64D788" w14:textId="77777777" w:rsidR="00C31818" w:rsidRPr="00C31818" w:rsidRDefault="00C31818" w:rsidP="00C31818">
      <w:r w:rsidRPr="00C31818">
        <w:t>Split 5 Accuracy: 0.4762</w:t>
      </w:r>
    </w:p>
    <w:p w14:paraId="7DAD73EA" w14:textId="08EA9776" w:rsidR="00C31818" w:rsidRPr="00C31818" w:rsidRDefault="00C31818" w:rsidP="00C31818">
      <w:r w:rsidRPr="00C31818">
        <w:rPr>
          <w:noProof/>
        </w:rPr>
        <w:drawing>
          <wp:inline distT="0" distB="0" distL="0" distR="0" wp14:anchorId="29FCDF4A" wp14:editId="47D67245">
            <wp:extent cx="4853940" cy="4145280"/>
            <wp:effectExtent l="0" t="0" r="3810" b="7620"/>
            <wp:docPr id="145444741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4CD6D" w14:textId="1F14F7FC" w:rsidR="00C31818" w:rsidRPr="00C31818" w:rsidRDefault="00C31818" w:rsidP="00C31818">
      <w:r w:rsidRPr="00C31818">
        <w:rPr>
          <w:noProof/>
        </w:rPr>
        <w:drawing>
          <wp:inline distT="0" distB="0" distL="0" distR="0" wp14:anchorId="650EF18C" wp14:editId="1D7B5267">
            <wp:extent cx="5181600" cy="4145280"/>
            <wp:effectExtent l="0" t="0" r="0" b="7620"/>
            <wp:docPr id="1300220398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973FD" w14:textId="77777777" w:rsidR="00C31818" w:rsidRPr="00C31818" w:rsidRDefault="00C31818" w:rsidP="00C31818"/>
    <w:p w14:paraId="48337CE4" w14:textId="77777777" w:rsidR="00C31818" w:rsidRPr="00C31818" w:rsidRDefault="00C31818" w:rsidP="00C31818">
      <w:r w:rsidRPr="00C31818">
        <w:t>ENV2 corr Average Accuracy: 0.4900 ± 0.0409</w:t>
      </w:r>
    </w:p>
    <w:p w14:paraId="7A4B0859" w14:textId="2DE50092" w:rsidR="00C31818" w:rsidRPr="00C31818" w:rsidRDefault="00C31818" w:rsidP="00C31818">
      <w:r w:rsidRPr="00C31818">
        <w:rPr>
          <w:noProof/>
        </w:rPr>
        <w:drawing>
          <wp:inline distT="0" distB="0" distL="0" distR="0" wp14:anchorId="095575A2" wp14:editId="6FBC8270">
            <wp:extent cx="4853940" cy="4145280"/>
            <wp:effectExtent l="0" t="0" r="3810" b="7620"/>
            <wp:docPr id="823709579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C3026" w14:textId="49D904C9" w:rsidR="00C31818" w:rsidRPr="00C31818" w:rsidRDefault="00C31818" w:rsidP="00C31818">
      <w:r w:rsidRPr="00C31818">
        <w:rPr>
          <w:noProof/>
        </w:rPr>
        <w:drawing>
          <wp:inline distT="0" distB="0" distL="0" distR="0" wp14:anchorId="2E8E7F4D" wp14:editId="2B17C478">
            <wp:extent cx="5181600" cy="4145280"/>
            <wp:effectExtent l="0" t="0" r="0" b="7620"/>
            <wp:docPr id="117699718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F859" w14:textId="77777777" w:rsidR="00C31818" w:rsidRPr="00C31818" w:rsidRDefault="00C31818" w:rsidP="00C31818"/>
    <w:p w14:paraId="3187404E" w14:textId="77777777" w:rsidR="00C31818" w:rsidRPr="00C31818" w:rsidRDefault="00C31818" w:rsidP="00C31818">
      <w:r w:rsidRPr="00C31818">
        <w:t>Running GNN with coh connectivity for ENV2...</w:t>
      </w:r>
    </w:p>
    <w:p w14:paraId="2CBABF3D" w14:textId="77777777" w:rsidR="00C31818" w:rsidRPr="00C31818" w:rsidRDefault="00C31818" w:rsidP="00C31818"/>
    <w:p w14:paraId="134744E7" w14:textId="77777777" w:rsidR="00C31818" w:rsidRPr="00C31818" w:rsidRDefault="00C31818" w:rsidP="00C31818">
      <w:r w:rsidRPr="00C31818">
        <w:t>==================================================</w:t>
      </w:r>
    </w:p>
    <w:p w14:paraId="302B1F2C" w14:textId="77777777" w:rsidR="00C31818" w:rsidRPr="00C31818" w:rsidRDefault="00C31818" w:rsidP="00C31818">
      <w:r w:rsidRPr="00C31818">
        <w:t>Training GNN for ENV2 with coh connectivity</w:t>
      </w:r>
    </w:p>
    <w:p w14:paraId="015798E1" w14:textId="77777777" w:rsidR="00C31818" w:rsidRPr="00C31818" w:rsidRDefault="00C31818" w:rsidP="00C31818">
      <w:r w:rsidRPr="00C31818">
        <w:t>==================================================</w:t>
      </w:r>
    </w:p>
    <w:p w14:paraId="1890A491" w14:textId="77777777" w:rsidR="00C31818" w:rsidRPr="00C31818" w:rsidRDefault="00C31818" w:rsidP="00C31818"/>
    <w:p w14:paraId="00060454" w14:textId="77777777" w:rsidR="00C31818" w:rsidRPr="00C31818" w:rsidRDefault="00C31818" w:rsidP="00C31818">
      <w:r w:rsidRPr="00C31818">
        <w:t>=== ENV2 Split 1/5 ===</w:t>
      </w:r>
    </w:p>
    <w:p w14:paraId="01E0CB98" w14:textId="77777777" w:rsidR="00C31818" w:rsidRPr="00C31818" w:rsidRDefault="00C31818" w:rsidP="00C31818">
      <w:hyperlink r:id="rId210" w:anchor="line=1667" w:history="1">
        <w:r w:rsidRPr="00C31818">
          <w:rPr>
            <w:rStyle w:val="Hyperlink"/>
          </w:rPr>
          <w:t>C:\Users\sansk\miniconda3\Lib\site-packages\scipy\signal\_spectral_py.py:1668</w:t>
        </w:r>
      </w:hyperlink>
      <w:r w:rsidRPr="00C31818">
        <w:t>: RuntimeWarning: invalid value encountered in divide</w:t>
      </w:r>
    </w:p>
    <w:p w14:paraId="27EF437A" w14:textId="77777777" w:rsidR="00C31818" w:rsidRPr="00C31818" w:rsidRDefault="00C31818" w:rsidP="00C31818">
      <w:r w:rsidRPr="00C31818">
        <w:t xml:space="preserve">  Cxy = np.abs(Pxy)**2 / Pxx / Pyy</w:t>
      </w:r>
    </w:p>
    <w:p w14:paraId="20FC601E" w14:textId="77777777" w:rsidR="00C31818" w:rsidRPr="00C31818" w:rsidRDefault="00C31818" w:rsidP="00C31818">
      <w:r w:rsidRPr="00C31818">
        <w:t>After oversampling, class counts: Counter({0: 43, 1: 43})</w:t>
      </w:r>
    </w:p>
    <w:p w14:paraId="3251F45D" w14:textId="77777777" w:rsidR="00E1495E" w:rsidRPr="00E1495E" w:rsidRDefault="00E1495E" w:rsidP="00E1495E">
      <w:r w:rsidRPr="00E1495E">
        <w:t>Epoch 1/200 | Loss: 0.8429</w:t>
      </w:r>
    </w:p>
    <w:p w14:paraId="0D185966" w14:textId="77777777" w:rsidR="00E1495E" w:rsidRPr="00E1495E" w:rsidRDefault="00E1495E" w:rsidP="00E1495E">
      <w:r w:rsidRPr="00E1495E">
        <w:t>Epoch 2/200 | Loss: 0.8162</w:t>
      </w:r>
    </w:p>
    <w:p w14:paraId="7A2A47B6" w14:textId="77777777" w:rsidR="00E1495E" w:rsidRPr="00E1495E" w:rsidRDefault="00E1495E" w:rsidP="00E1495E">
      <w:r w:rsidRPr="00E1495E">
        <w:t>Epoch 3/200 | Loss: 0.7756</w:t>
      </w:r>
    </w:p>
    <w:p w14:paraId="430E1105" w14:textId="77777777" w:rsidR="00E1495E" w:rsidRPr="00E1495E" w:rsidRDefault="00E1495E" w:rsidP="00E1495E">
      <w:r w:rsidRPr="00E1495E">
        <w:t>Epoch 4/200 | Loss: 0.8453</w:t>
      </w:r>
    </w:p>
    <w:p w14:paraId="0DAFC90E" w14:textId="77777777" w:rsidR="00E1495E" w:rsidRPr="00E1495E" w:rsidRDefault="00E1495E" w:rsidP="00E1495E">
      <w:r w:rsidRPr="00E1495E">
        <w:t>Epoch 5/200 | Loss: 0.7768</w:t>
      </w:r>
    </w:p>
    <w:p w14:paraId="2BC0E891" w14:textId="77777777" w:rsidR="00E1495E" w:rsidRPr="00E1495E" w:rsidRDefault="00E1495E" w:rsidP="00E1495E">
      <w:r w:rsidRPr="00E1495E">
        <w:t>Epoch 6/200 | Loss: 0.7231</w:t>
      </w:r>
    </w:p>
    <w:p w14:paraId="22A6CB49" w14:textId="77777777" w:rsidR="00E1495E" w:rsidRPr="00E1495E" w:rsidRDefault="00E1495E" w:rsidP="00E1495E">
      <w:r w:rsidRPr="00E1495E">
        <w:t>Epoch 7/200 | Loss: 0.8380</w:t>
      </w:r>
    </w:p>
    <w:p w14:paraId="73D1635E" w14:textId="77777777" w:rsidR="00E1495E" w:rsidRPr="00E1495E" w:rsidRDefault="00E1495E" w:rsidP="00E1495E">
      <w:r w:rsidRPr="00E1495E">
        <w:t>Epoch 8/200 | Loss: 0.7575</w:t>
      </w:r>
    </w:p>
    <w:p w14:paraId="42DE01A9" w14:textId="77777777" w:rsidR="00E1495E" w:rsidRPr="00E1495E" w:rsidRDefault="00E1495E" w:rsidP="00E1495E">
      <w:r w:rsidRPr="00E1495E">
        <w:t>Epoch 9/200 | Loss: 0.8525</w:t>
      </w:r>
    </w:p>
    <w:p w14:paraId="59F29B9E" w14:textId="77777777" w:rsidR="00E1495E" w:rsidRPr="00E1495E" w:rsidRDefault="00E1495E" w:rsidP="00E1495E">
      <w:r w:rsidRPr="00E1495E">
        <w:t>Epoch 10/200 | Loss: 0.8073</w:t>
      </w:r>
    </w:p>
    <w:p w14:paraId="4B48D377" w14:textId="77777777" w:rsidR="00E1495E" w:rsidRPr="00E1495E" w:rsidRDefault="00E1495E" w:rsidP="00E1495E">
      <w:r w:rsidRPr="00E1495E">
        <w:t>Epoch 11/200 | Loss: 0.8063</w:t>
      </w:r>
    </w:p>
    <w:p w14:paraId="43E5589E" w14:textId="77777777" w:rsidR="00E1495E" w:rsidRPr="00E1495E" w:rsidRDefault="00E1495E" w:rsidP="00E1495E">
      <w:r w:rsidRPr="00E1495E">
        <w:t>Epoch 12/200 | Loss: 0.8129</w:t>
      </w:r>
    </w:p>
    <w:p w14:paraId="50857DD0" w14:textId="77777777" w:rsidR="00E1495E" w:rsidRPr="00E1495E" w:rsidRDefault="00E1495E" w:rsidP="00E1495E">
      <w:r w:rsidRPr="00E1495E">
        <w:t>Epoch 13/200 | Loss: 0.7559</w:t>
      </w:r>
    </w:p>
    <w:p w14:paraId="2C387B4A" w14:textId="77777777" w:rsidR="00E1495E" w:rsidRPr="00E1495E" w:rsidRDefault="00E1495E" w:rsidP="00E1495E">
      <w:r w:rsidRPr="00E1495E">
        <w:t>Epoch 14/200 | Loss: 0.7906</w:t>
      </w:r>
    </w:p>
    <w:p w14:paraId="0DDEA0D9" w14:textId="77777777" w:rsidR="00E1495E" w:rsidRPr="00E1495E" w:rsidRDefault="00E1495E" w:rsidP="00E1495E">
      <w:r w:rsidRPr="00E1495E">
        <w:t>Epoch 15/200 | Loss: 0.8154</w:t>
      </w:r>
    </w:p>
    <w:p w14:paraId="30CD6BF1" w14:textId="77777777" w:rsidR="00E1495E" w:rsidRPr="00E1495E" w:rsidRDefault="00E1495E" w:rsidP="00E1495E">
      <w:r w:rsidRPr="00E1495E">
        <w:t>Epoch 16/200 | Loss: 0.7522</w:t>
      </w:r>
    </w:p>
    <w:p w14:paraId="53B2BE7D" w14:textId="77777777" w:rsidR="00E1495E" w:rsidRPr="00E1495E" w:rsidRDefault="00E1495E" w:rsidP="00E1495E">
      <w:r w:rsidRPr="00E1495E">
        <w:t>Epoch 17/200 | Loss: 0.7407</w:t>
      </w:r>
    </w:p>
    <w:p w14:paraId="0B429542" w14:textId="77777777" w:rsidR="00E1495E" w:rsidRPr="00E1495E" w:rsidRDefault="00E1495E" w:rsidP="00E1495E">
      <w:r w:rsidRPr="00E1495E">
        <w:t>Epoch 18/200 | Loss: 0.7530</w:t>
      </w:r>
    </w:p>
    <w:p w14:paraId="1464C245" w14:textId="77777777" w:rsidR="00E1495E" w:rsidRPr="00E1495E" w:rsidRDefault="00E1495E" w:rsidP="00E1495E">
      <w:r w:rsidRPr="00E1495E">
        <w:t>Epoch 19/200 | Loss: 0.7797</w:t>
      </w:r>
    </w:p>
    <w:p w14:paraId="787D9ADE" w14:textId="77777777" w:rsidR="00E1495E" w:rsidRPr="00E1495E" w:rsidRDefault="00E1495E" w:rsidP="00E1495E">
      <w:r w:rsidRPr="00E1495E">
        <w:t>Epoch 20/200 | Loss: 0.7873</w:t>
      </w:r>
    </w:p>
    <w:p w14:paraId="05AB33A2" w14:textId="77777777" w:rsidR="00E1495E" w:rsidRPr="00E1495E" w:rsidRDefault="00E1495E" w:rsidP="00E1495E">
      <w:r w:rsidRPr="00E1495E">
        <w:t>Epoch 21/200 | Loss: 0.8157</w:t>
      </w:r>
    </w:p>
    <w:p w14:paraId="13E8806E" w14:textId="77777777" w:rsidR="00E1495E" w:rsidRPr="00E1495E" w:rsidRDefault="00E1495E" w:rsidP="00E1495E">
      <w:r w:rsidRPr="00E1495E">
        <w:t>Epoch 22/200 | Loss: 0.7890</w:t>
      </w:r>
    </w:p>
    <w:p w14:paraId="5993C6BD" w14:textId="77777777" w:rsidR="00E1495E" w:rsidRPr="00E1495E" w:rsidRDefault="00E1495E" w:rsidP="00E1495E">
      <w:r w:rsidRPr="00E1495E">
        <w:t>Epoch 23/200 | Loss: 0.7355</w:t>
      </w:r>
    </w:p>
    <w:p w14:paraId="153C2524" w14:textId="77777777" w:rsidR="00E1495E" w:rsidRPr="00E1495E" w:rsidRDefault="00E1495E" w:rsidP="00E1495E">
      <w:r w:rsidRPr="00E1495E">
        <w:t>Epoch 24/200 | Loss: 0.7452</w:t>
      </w:r>
    </w:p>
    <w:p w14:paraId="3F699FCF" w14:textId="77777777" w:rsidR="00E1495E" w:rsidRPr="00E1495E" w:rsidRDefault="00E1495E" w:rsidP="00E1495E">
      <w:r w:rsidRPr="00E1495E">
        <w:t>Epoch 25/200 | Loss: 0.8015</w:t>
      </w:r>
    </w:p>
    <w:p w14:paraId="522497D9" w14:textId="77777777" w:rsidR="00E1495E" w:rsidRPr="00E1495E" w:rsidRDefault="00E1495E" w:rsidP="00E1495E">
      <w:r w:rsidRPr="00E1495E">
        <w:t>Epoch 26/200 | Loss: 0.7525</w:t>
      </w:r>
    </w:p>
    <w:p w14:paraId="60E23CE4" w14:textId="77777777" w:rsidR="00E1495E" w:rsidRPr="00E1495E" w:rsidRDefault="00E1495E" w:rsidP="00E1495E">
      <w:r w:rsidRPr="00E1495E">
        <w:lastRenderedPageBreak/>
        <w:t>Epoch 27/200 | Loss: 0.8326</w:t>
      </w:r>
    </w:p>
    <w:p w14:paraId="6246E798" w14:textId="77777777" w:rsidR="00E1495E" w:rsidRPr="00E1495E" w:rsidRDefault="00E1495E" w:rsidP="00E1495E">
      <w:r w:rsidRPr="00E1495E">
        <w:t>Epoch 28/200 | Loss: 0.7572</w:t>
      </w:r>
    </w:p>
    <w:p w14:paraId="552F9A38" w14:textId="77777777" w:rsidR="00E1495E" w:rsidRPr="00E1495E" w:rsidRDefault="00E1495E" w:rsidP="00E1495E">
      <w:r w:rsidRPr="00E1495E">
        <w:t>Epoch 29/200 | Loss: 0.7535</w:t>
      </w:r>
    </w:p>
    <w:p w14:paraId="1E3C34AE" w14:textId="77777777" w:rsidR="00E1495E" w:rsidRPr="00E1495E" w:rsidRDefault="00E1495E" w:rsidP="00E1495E">
      <w:r w:rsidRPr="00E1495E">
        <w:t>Epoch 30/200 | Loss: 0.7782</w:t>
      </w:r>
    </w:p>
    <w:p w14:paraId="06BDC4FE" w14:textId="77777777" w:rsidR="00E1495E" w:rsidRPr="00E1495E" w:rsidRDefault="00E1495E" w:rsidP="00E1495E">
      <w:r w:rsidRPr="00E1495E">
        <w:t>Epoch 31/200 | Loss: 0.6668</w:t>
      </w:r>
    </w:p>
    <w:p w14:paraId="393AE637" w14:textId="77777777" w:rsidR="00E1495E" w:rsidRPr="00E1495E" w:rsidRDefault="00E1495E" w:rsidP="00E1495E">
      <w:r w:rsidRPr="00E1495E">
        <w:t>Epoch 32/200 | Loss: 0.7232</w:t>
      </w:r>
    </w:p>
    <w:p w14:paraId="239EB0B0" w14:textId="77777777" w:rsidR="00E1495E" w:rsidRPr="00E1495E" w:rsidRDefault="00E1495E" w:rsidP="00E1495E">
      <w:r w:rsidRPr="00E1495E">
        <w:t>Epoch 33/200 | Loss: 0.8210</w:t>
      </w:r>
    </w:p>
    <w:p w14:paraId="19ED0836" w14:textId="77777777" w:rsidR="00E1495E" w:rsidRPr="00E1495E" w:rsidRDefault="00E1495E" w:rsidP="00E1495E">
      <w:r w:rsidRPr="00E1495E">
        <w:t>Epoch 34/200 | Loss: 0.7164</w:t>
      </w:r>
    </w:p>
    <w:p w14:paraId="3560C2E7" w14:textId="77777777" w:rsidR="00E1495E" w:rsidRPr="00E1495E" w:rsidRDefault="00E1495E" w:rsidP="00E1495E">
      <w:r w:rsidRPr="00E1495E">
        <w:t>Epoch 35/200 | Loss: 0.8023</w:t>
      </w:r>
    </w:p>
    <w:p w14:paraId="5C21F61A" w14:textId="77777777" w:rsidR="00E1495E" w:rsidRPr="00E1495E" w:rsidRDefault="00E1495E" w:rsidP="00E1495E">
      <w:r w:rsidRPr="00E1495E">
        <w:t>Epoch 36/200 | Loss: 0.7387</w:t>
      </w:r>
    </w:p>
    <w:p w14:paraId="1DEB29A6" w14:textId="77777777" w:rsidR="00E1495E" w:rsidRPr="00E1495E" w:rsidRDefault="00E1495E" w:rsidP="00E1495E">
      <w:r w:rsidRPr="00E1495E">
        <w:t>Epoch 37/200 | Loss: 0.7505</w:t>
      </w:r>
    </w:p>
    <w:p w14:paraId="61A995DA" w14:textId="77777777" w:rsidR="00E1495E" w:rsidRPr="00E1495E" w:rsidRDefault="00E1495E" w:rsidP="00E1495E">
      <w:r w:rsidRPr="00E1495E">
        <w:t>Epoch 38/200 | Loss: 0.7665</w:t>
      </w:r>
    </w:p>
    <w:p w14:paraId="41E6B026" w14:textId="77777777" w:rsidR="00E1495E" w:rsidRPr="00E1495E" w:rsidRDefault="00E1495E" w:rsidP="00E1495E">
      <w:r w:rsidRPr="00E1495E">
        <w:t>Epoch 39/200 | Loss: 0.7355</w:t>
      </w:r>
    </w:p>
    <w:p w14:paraId="4A00877B" w14:textId="77777777" w:rsidR="00E1495E" w:rsidRPr="00E1495E" w:rsidRDefault="00E1495E" w:rsidP="00E1495E">
      <w:r w:rsidRPr="00E1495E">
        <w:t>Epoch 40/200 | Loss: 0.7026</w:t>
      </w:r>
    </w:p>
    <w:p w14:paraId="115A662F" w14:textId="77777777" w:rsidR="00E1495E" w:rsidRPr="00E1495E" w:rsidRDefault="00E1495E" w:rsidP="00E1495E">
      <w:r w:rsidRPr="00E1495E">
        <w:t>Epoch 41/200 | Loss: 0.7697</w:t>
      </w:r>
    </w:p>
    <w:p w14:paraId="540ECD26" w14:textId="77777777" w:rsidR="00E1495E" w:rsidRPr="00E1495E" w:rsidRDefault="00E1495E" w:rsidP="00E1495E">
      <w:r w:rsidRPr="00E1495E">
        <w:t>Epoch 42/200 | Loss: 0.7360</w:t>
      </w:r>
    </w:p>
    <w:p w14:paraId="56E10DDC" w14:textId="77777777" w:rsidR="00E1495E" w:rsidRPr="00E1495E" w:rsidRDefault="00E1495E" w:rsidP="00E1495E">
      <w:r w:rsidRPr="00E1495E">
        <w:t>Epoch 43/200 | Loss: 0.7177</w:t>
      </w:r>
    </w:p>
    <w:p w14:paraId="12DD8FB6" w14:textId="77777777" w:rsidR="00E1495E" w:rsidRPr="00E1495E" w:rsidRDefault="00E1495E" w:rsidP="00E1495E">
      <w:r w:rsidRPr="00E1495E">
        <w:t>Epoch 44/200 | Loss: 0.7148</w:t>
      </w:r>
    </w:p>
    <w:p w14:paraId="58DEE3FA" w14:textId="77777777" w:rsidR="00E1495E" w:rsidRPr="00E1495E" w:rsidRDefault="00E1495E" w:rsidP="00E1495E">
      <w:r w:rsidRPr="00E1495E">
        <w:t>Epoch 45/200 | Loss: 0.7798</w:t>
      </w:r>
    </w:p>
    <w:p w14:paraId="79DCC3C3" w14:textId="77777777" w:rsidR="00E1495E" w:rsidRPr="00E1495E" w:rsidRDefault="00E1495E" w:rsidP="00E1495E">
      <w:r w:rsidRPr="00E1495E">
        <w:t>Epoch 46/200 | Loss: 0.7132</w:t>
      </w:r>
    </w:p>
    <w:p w14:paraId="254EF6CB" w14:textId="77777777" w:rsidR="00E1495E" w:rsidRPr="00E1495E" w:rsidRDefault="00E1495E" w:rsidP="00E1495E">
      <w:r w:rsidRPr="00E1495E">
        <w:t>Epoch 47/200 | Loss: 0.7476</w:t>
      </w:r>
    </w:p>
    <w:p w14:paraId="615E9366" w14:textId="77777777" w:rsidR="00E1495E" w:rsidRPr="00E1495E" w:rsidRDefault="00E1495E" w:rsidP="00E1495E">
      <w:r w:rsidRPr="00E1495E">
        <w:t>Epoch 48/200 | Loss: 0.7142</w:t>
      </w:r>
    </w:p>
    <w:p w14:paraId="04499F1A" w14:textId="77777777" w:rsidR="00E1495E" w:rsidRPr="00E1495E" w:rsidRDefault="00E1495E" w:rsidP="00E1495E">
      <w:r w:rsidRPr="00E1495E">
        <w:t>Epoch 49/200 | Loss: 0.7214</w:t>
      </w:r>
    </w:p>
    <w:p w14:paraId="17696344" w14:textId="77777777" w:rsidR="00E1495E" w:rsidRPr="00E1495E" w:rsidRDefault="00E1495E" w:rsidP="00E1495E">
      <w:r w:rsidRPr="00E1495E">
        <w:t>Epoch 50/200 | Loss: 0.7393</w:t>
      </w:r>
    </w:p>
    <w:p w14:paraId="4111F1BC" w14:textId="77777777" w:rsidR="00E1495E" w:rsidRPr="00E1495E" w:rsidRDefault="00E1495E" w:rsidP="00E1495E">
      <w:r w:rsidRPr="00E1495E">
        <w:t>Epoch 51/200 | Loss: 0.7775</w:t>
      </w:r>
    </w:p>
    <w:p w14:paraId="68737E74" w14:textId="77777777" w:rsidR="00E1495E" w:rsidRPr="00E1495E" w:rsidRDefault="00E1495E" w:rsidP="00E1495E">
      <w:r w:rsidRPr="00E1495E">
        <w:t>Epoch 52/200 | Loss: 0.7895</w:t>
      </w:r>
    </w:p>
    <w:p w14:paraId="31C71B15" w14:textId="77777777" w:rsidR="00E1495E" w:rsidRPr="00E1495E" w:rsidRDefault="00E1495E" w:rsidP="00E1495E">
      <w:r w:rsidRPr="00E1495E">
        <w:t>Epoch 53/200 | Loss: 0.7719</w:t>
      </w:r>
    </w:p>
    <w:p w14:paraId="3E66C088" w14:textId="77777777" w:rsidR="00E1495E" w:rsidRPr="00E1495E" w:rsidRDefault="00E1495E" w:rsidP="00E1495E">
      <w:r w:rsidRPr="00E1495E">
        <w:t>Epoch 54/200 | Loss: 0.7588</w:t>
      </w:r>
    </w:p>
    <w:p w14:paraId="06F4FB53" w14:textId="77777777" w:rsidR="00E1495E" w:rsidRPr="00E1495E" w:rsidRDefault="00E1495E" w:rsidP="00E1495E">
      <w:r w:rsidRPr="00E1495E">
        <w:t>Epoch 55/200 | Loss: 0.7378</w:t>
      </w:r>
    </w:p>
    <w:p w14:paraId="7F5A516D" w14:textId="77777777" w:rsidR="00E1495E" w:rsidRPr="00E1495E" w:rsidRDefault="00E1495E" w:rsidP="00E1495E">
      <w:r w:rsidRPr="00E1495E">
        <w:t>Epoch 56/200 | Loss: 0.7082</w:t>
      </w:r>
    </w:p>
    <w:p w14:paraId="46F2BE3B" w14:textId="77777777" w:rsidR="00E1495E" w:rsidRPr="00E1495E" w:rsidRDefault="00E1495E" w:rsidP="00E1495E">
      <w:r w:rsidRPr="00E1495E">
        <w:t>Epoch 57/200 | Loss: 0.7437</w:t>
      </w:r>
    </w:p>
    <w:p w14:paraId="6978AC2E" w14:textId="77777777" w:rsidR="00E1495E" w:rsidRPr="00E1495E" w:rsidRDefault="00E1495E" w:rsidP="00E1495E">
      <w:r w:rsidRPr="00E1495E">
        <w:lastRenderedPageBreak/>
        <w:t>Epoch 58/200 | Loss: 0.7440</w:t>
      </w:r>
    </w:p>
    <w:p w14:paraId="55725D3E" w14:textId="77777777" w:rsidR="00E1495E" w:rsidRPr="00E1495E" w:rsidRDefault="00E1495E" w:rsidP="00E1495E">
      <w:r w:rsidRPr="00E1495E">
        <w:t>Epoch 59/200 | Loss: 0.7465</w:t>
      </w:r>
    </w:p>
    <w:p w14:paraId="1F6FE905" w14:textId="77777777" w:rsidR="00E1495E" w:rsidRPr="00E1495E" w:rsidRDefault="00E1495E" w:rsidP="00E1495E">
      <w:r w:rsidRPr="00E1495E">
        <w:t>Epoch 60/200 | Loss: 0.7173</w:t>
      </w:r>
    </w:p>
    <w:p w14:paraId="234B21F6" w14:textId="77777777" w:rsidR="00E1495E" w:rsidRPr="00E1495E" w:rsidRDefault="00E1495E" w:rsidP="00E1495E">
      <w:r w:rsidRPr="00E1495E">
        <w:t>Epoch 61/200 | Loss: 0.6761</w:t>
      </w:r>
    </w:p>
    <w:p w14:paraId="1462963D" w14:textId="77777777" w:rsidR="00E1495E" w:rsidRPr="00E1495E" w:rsidRDefault="00E1495E" w:rsidP="00E1495E">
      <w:r w:rsidRPr="00E1495E">
        <w:t>Epoch 62/200 | Loss: 0.7568</w:t>
      </w:r>
    </w:p>
    <w:p w14:paraId="252A5AA8" w14:textId="77777777" w:rsidR="00E1495E" w:rsidRPr="00E1495E" w:rsidRDefault="00E1495E" w:rsidP="00E1495E">
      <w:r w:rsidRPr="00E1495E">
        <w:t>Epoch 63/200 | Loss: 0.7123</w:t>
      </w:r>
    </w:p>
    <w:p w14:paraId="64E4B738" w14:textId="77777777" w:rsidR="00E1495E" w:rsidRPr="00E1495E" w:rsidRDefault="00E1495E" w:rsidP="00E1495E">
      <w:r w:rsidRPr="00E1495E">
        <w:t>Epoch 64/200 | Loss: 0.7155</w:t>
      </w:r>
    </w:p>
    <w:p w14:paraId="3555D788" w14:textId="77777777" w:rsidR="00E1495E" w:rsidRPr="00E1495E" w:rsidRDefault="00E1495E" w:rsidP="00E1495E">
      <w:r w:rsidRPr="00E1495E">
        <w:t>Epoch 65/200 | Loss: 0.7652</w:t>
      </w:r>
    </w:p>
    <w:p w14:paraId="393A3D5F" w14:textId="77777777" w:rsidR="00E1495E" w:rsidRPr="00E1495E" w:rsidRDefault="00E1495E" w:rsidP="00E1495E">
      <w:r w:rsidRPr="00E1495E">
        <w:t>Epoch 66/200 | Loss: 0.7024</w:t>
      </w:r>
    </w:p>
    <w:p w14:paraId="0A512B80" w14:textId="77777777" w:rsidR="00E1495E" w:rsidRPr="00E1495E" w:rsidRDefault="00E1495E" w:rsidP="00E1495E">
      <w:r w:rsidRPr="00E1495E">
        <w:t>Epoch 67/200 | Loss: 0.7033</w:t>
      </w:r>
    </w:p>
    <w:p w14:paraId="66FE73A3" w14:textId="77777777" w:rsidR="00E1495E" w:rsidRPr="00E1495E" w:rsidRDefault="00E1495E" w:rsidP="00E1495E">
      <w:r w:rsidRPr="00E1495E">
        <w:t>Epoch 68/200 | Loss: 0.7461</w:t>
      </w:r>
    </w:p>
    <w:p w14:paraId="4AA71F83" w14:textId="77777777" w:rsidR="00E1495E" w:rsidRPr="00E1495E" w:rsidRDefault="00E1495E" w:rsidP="00E1495E">
      <w:r w:rsidRPr="00E1495E">
        <w:t>Epoch 69/200 | Loss: 0.7276</w:t>
      </w:r>
    </w:p>
    <w:p w14:paraId="0870C2A1" w14:textId="77777777" w:rsidR="00E1495E" w:rsidRPr="00E1495E" w:rsidRDefault="00E1495E" w:rsidP="00E1495E">
      <w:r w:rsidRPr="00E1495E">
        <w:t>Epoch 70/200 | Loss: 0.6809</w:t>
      </w:r>
    </w:p>
    <w:p w14:paraId="68E74C63" w14:textId="77777777" w:rsidR="00E1495E" w:rsidRPr="00E1495E" w:rsidRDefault="00E1495E" w:rsidP="00E1495E">
      <w:r w:rsidRPr="00E1495E">
        <w:t>Epoch 71/200 | Loss: 0.7016</w:t>
      </w:r>
    </w:p>
    <w:p w14:paraId="0C6A711F" w14:textId="77777777" w:rsidR="00E1495E" w:rsidRPr="00E1495E" w:rsidRDefault="00E1495E" w:rsidP="00E1495E">
      <w:r w:rsidRPr="00E1495E">
        <w:t>Epoch 72/200 | Loss: 0.7134</w:t>
      </w:r>
    </w:p>
    <w:p w14:paraId="6A826F1A" w14:textId="77777777" w:rsidR="00E1495E" w:rsidRPr="00E1495E" w:rsidRDefault="00E1495E" w:rsidP="00E1495E">
      <w:r w:rsidRPr="00E1495E">
        <w:t>Epoch 73/200 | Loss: 0.7550</w:t>
      </w:r>
    </w:p>
    <w:p w14:paraId="28ED252B" w14:textId="77777777" w:rsidR="00E1495E" w:rsidRPr="00E1495E" w:rsidRDefault="00E1495E" w:rsidP="00E1495E">
      <w:r w:rsidRPr="00E1495E">
        <w:t>Epoch 74/200 | Loss: 0.6747</w:t>
      </w:r>
    </w:p>
    <w:p w14:paraId="2CB7AB9A" w14:textId="77777777" w:rsidR="00E1495E" w:rsidRPr="00E1495E" w:rsidRDefault="00E1495E" w:rsidP="00E1495E">
      <w:r w:rsidRPr="00E1495E">
        <w:t>Epoch 75/200 | Loss: 0.7823</w:t>
      </w:r>
    </w:p>
    <w:p w14:paraId="1D3F09A4" w14:textId="77777777" w:rsidR="00E1495E" w:rsidRPr="00E1495E" w:rsidRDefault="00E1495E" w:rsidP="00E1495E">
      <w:r w:rsidRPr="00E1495E">
        <w:t>Epoch 76/200 | Loss: 0.7301</w:t>
      </w:r>
    </w:p>
    <w:p w14:paraId="16619220" w14:textId="77777777" w:rsidR="00E1495E" w:rsidRPr="00E1495E" w:rsidRDefault="00E1495E" w:rsidP="00E1495E">
      <w:r w:rsidRPr="00E1495E">
        <w:t>Epoch 77/200 | Loss: 0.7171</w:t>
      </w:r>
    </w:p>
    <w:p w14:paraId="382F9C48" w14:textId="77777777" w:rsidR="00E1495E" w:rsidRPr="00E1495E" w:rsidRDefault="00E1495E" w:rsidP="00E1495E">
      <w:r w:rsidRPr="00E1495E">
        <w:t>Epoch 78/200 | Loss: 0.6917</w:t>
      </w:r>
    </w:p>
    <w:p w14:paraId="158B5B03" w14:textId="77777777" w:rsidR="00E1495E" w:rsidRPr="00E1495E" w:rsidRDefault="00E1495E" w:rsidP="00E1495E">
      <w:r w:rsidRPr="00E1495E">
        <w:t>Epoch 79/200 | Loss: 0.7000</w:t>
      </w:r>
    </w:p>
    <w:p w14:paraId="1E2F484D" w14:textId="77777777" w:rsidR="00E1495E" w:rsidRPr="00E1495E" w:rsidRDefault="00E1495E" w:rsidP="00E1495E">
      <w:r w:rsidRPr="00E1495E">
        <w:t>Epoch 80/200 | Loss: 0.6939</w:t>
      </w:r>
    </w:p>
    <w:p w14:paraId="16F56D05" w14:textId="77777777" w:rsidR="00E1495E" w:rsidRPr="00E1495E" w:rsidRDefault="00E1495E" w:rsidP="00E1495E">
      <w:r w:rsidRPr="00E1495E">
        <w:t>Epoch 81/200 | Loss: 0.6611</w:t>
      </w:r>
    </w:p>
    <w:p w14:paraId="60641163" w14:textId="77777777" w:rsidR="00E1495E" w:rsidRPr="00E1495E" w:rsidRDefault="00E1495E" w:rsidP="00E1495E">
      <w:r w:rsidRPr="00E1495E">
        <w:t>Epoch 82/200 | Loss: 0.6927</w:t>
      </w:r>
    </w:p>
    <w:p w14:paraId="79FBE21F" w14:textId="77777777" w:rsidR="00E1495E" w:rsidRPr="00E1495E" w:rsidRDefault="00E1495E" w:rsidP="00E1495E">
      <w:r w:rsidRPr="00E1495E">
        <w:t>Epoch 83/200 | Loss: 0.7395</w:t>
      </w:r>
    </w:p>
    <w:p w14:paraId="4F1EB353" w14:textId="77777777" w:rsidR="00E1495E" w:rsidRPr="00E1495E" w:rsidRDefault="00E1495E" w:rsidP="00E1495E">
      <w:r w:rsidRPr="00E1495E">
        <w:t>Epoch 84/200 | Loss: 0.6377</w:t>
      </w:r>
    </w:p>
    <w:p w14:paraId="67D25EED" w14:textId="77777777" w:rsidR="00E1495E" w:rsidRPr="00E1495E" w:rsidRDefault="00E1495E" w:rsidP="00E1495E">
      <w:r w:rsidRPr="00E1495E">
        <w:t>Epoch 85/200 | Loss: 0.7346</w:t>
      </w:r>
    </w:p>
    <w:p w14:paraId="0C9099E5" w14:textId="77777777" w:rsidR="00E1495E" w:rsidRPr="00E1495E" w:rsidRDefault="00E1495E" w:rsidP="00E1495E">
      <w:r w:rsidRPr="00E1495E">
        <w:t>Epoch 86/200 | Loss: 0.7426</w:t>
      </w:r>
    </w:p>
    <w:p w14:paraId="226C99F8" w14:textId="77777777" w:rsidR="00E1495E" w:rsidRPr="00E1495E" w:rsidRDefault="00E1495E" w:rsidP="00E1495E">
      <w:r w:rsidRPr="00E1495E">
        <w:t>Epoch 87/200 | Loss: 0.7490</w:t>
      </w:r>
    </w:p>
    <w:p w14:paraId="3B5B8647" w14:textId="77777777" w:rsidR="00E1495E" w:rsidRPr="00E1495E" w:rsidRDefault="00E1495E" w:rsidP="00E1495E">
      <w:r w:rsidRPr="00E1495E">
        <w:t>Epoch 88/200 | Loss: 0.6611</w:t>
      </w:r>
    </w:p>
    <w:p w14:paraId="413B1AB3" w14:textId="77777777" w:rsidR="00E1495E" w:rsidRPr="00E1495E" w:rsidRDefault="00E1495E" w:rsidP="00E1495E">
      <w:r w:rsidRPr="00E1495E">
        <w:lastRenderedPageBreak/>
        <w:t>Epoch 89/200 | Loss: 0.6508</w:t>
      </w:r>
    </w:p>
    <w:p w14:paraId="137C14C1" w14:textId="77777777" w:rsidR="00E1495E" w:rsidRPr="00E1495E" w:rsidRDefault="00E1495E" w:rsidP="00E1495E">
      <w:r w:rsidRPr="00E1495E">
        <w:t>Epoch 90/200 | Loss: 0.6955</w:t>
      </w:r>
    </w:p>
    <w:p w14:paraId="1A34EDC8" w14:textId="77777777" w:rsidR="00E1495E" w:rsidRPr="00E1495E" w:rsidRDefault="00E1495E" w:rsidP="00E1495E">
      <w:r w:rsidRPr="00E1495E">
        <w:t>Epoch 91/200 | Loss: 0.6698</w:t>
      </w:r>
    </w:p>
    <w:p w14:paraId="7B92D7F0" w14:textId="77777777" w:rsidR="00E1495E" w:rsidRPr="00E1495E" w:rsidRDefault="00E1495E" w:rsidP="00E1495E">
      <w:r w:rsidRPr="00E1495E">
        <w:t>Epoch 92/200 | Loss: 0.6537</w:t>
      </w:r>
    </w:p>
    <w:p w14:paraId="4B72FA90" w14:textId="77777777" w:rsidR="00E1495E" w:rsidRPr="00E1495E" w:rsidRDefault="00E1495E" w:rsidP="00E1495E">
      <w:r w:rsidRPr="00E1495E">
        <w:t>Epoch 93/200 | Loss: 0.6539</w:t>
      </w:r>
    </w:p>
    <w:p w14:paraId="15034134" w14:textId="77777777" w:rsidR="00E1495E" w:rsidRPr="00E1495E" w:rsidRDefault="00E1495E" w:rsidP="00E1495E">
      <w:r w:rsidRPr="00E1495E">
        <w:t>Epoch 94/200 | Loss: 0.6432</w:t>
      </w:r>
    </w:p>
    <w:p w14:paraId="38E92808" w14:textId="77777777" w:rsidR="00E1495E" w:rsidRPr="00E1495E" w:rsidRDefault="00E1495E" w:rsidP="00E1495E">
      <w:r w:rsidRPr="00E1495E">
        <w:t>Epoch 95/200 | Loss: 0.7158</w:t>
      </w:r>
    </w:p>
    <w:p w14:paraId="63B180F6" w14:textId="77777777" w:rsidR="00E1495E" w:rsidRPr="00E1495E" w:rsidRDefault="00E1495E" w:rsidP="00E1495E">
      <w:r w:rsidRPr="00E1495E">
        <w:t>Epoch 96/200 | Loss: 0.7208</w:t>
      </w:r>
    </w:p>
    <w:p w14:paraId="2BAD5734" w14:textId="77777777" w:rsidR="00E1495E" w:rsidRPr="00E1495E" w:rsidRDefault="00E1495E" w:rsidP="00E1495E">
      <w:r w:rsidRPr="00E1495E">
        <w:t>Epoch 97/200 | Loss: 0.6911</w:t>
      </w:r>
    </w:p>
    <w:p w14:paraId="33F726B4" w14:textId="77777777" w:rsidR="00E1495E" w:rsidRPr="00E1495E" w:rsidRDefault="00E1495E" w:rsidP="00E1495E">
      <w:r w:rsidRPr="00E1495E">
        <w:t>Epoch 98/200 | Loss: 0.7098</w:t>
      </w:r>
    </w:p>
    <w:p w14:paraId="2B94A5CD" w14:textId="77777777" w:rsidR="00E1495E" w:rsidRPr="00E1495E" w:rsidRDefault="00E1495E" w:rsidP="00E1495E">
      <w:r w:rsidRPr="00E1495E">
        <w:t>Epoch 99/200 | Loss: 0.6515</w:t>
      </w:r>
    </w:p>
    <w:p w14:paraId="00A97E39" w14:textId="77777777" w:rsidR="00E1495E" w:rsidRPr="00E1495E" w:rsidRDefault="00E1495E" w:rsidP="00E1495E">
      <w:r w:rsidRPr="00E1495E">
        <w:t>Epoch 100/200 | Loss: 0.7097</w:t>
      </w:r>
    </w:p>
    <w:p w14:paraId="015BEE88" w14:textId="77777777" w:rsidR="00E1495E" w:rsidRPr="00E1495E" w:rsidRDefault="00E1495E" w:rsidP="00E1495E">
      <w:r w:rsidRPr="00E1495E">
        <w:t>Epoch 101/200 | Loss: 0.7105</w:t>
      </w:r>
    </w:p>
    <w:p w14:paraId="3EDA961F" w14:textId="77777777" w:rsidR="00E1495E" w:rsidRPr="00E1495E" w:rsidRDefault="00E1495E" w:rsidP="00E1495E">
      <w:r w:rsidRPr="00E1495E">
        <w:t>Epoch 102/200 | Loss: 0.6334</w:t>
      </w:r>
    </w:p>
    <w:p w14:paraId="62BE09DF" w14:textId="77777777" w:rsidR="00E1495E" w:rsidRPr="00E1495E" w:rsidRDefault="00E1495E" w:rsidP="00E1495E">
      <w:r w:rsidRPr="00E1495E">
        <w:t>Epoch 103/200 | Loss: 0.6509</w:t>
      </w:r>
    </w:p>
    <w:p w14:paraId="2F8DA31A" w14:textId="77777777" w:rsidR="00E1495E" w:rsidRPr="00E1495E" w:rsidRDefault="00E1495E" w:rsidP="00E1495E">
      <w:r w:rsidRPr="00E1495E">
        <w:t>Epoch 104/200 | Loss: 0.6605</w:t>
      </w:r>
    </w:p>
    <w:p w14:paraId="67B6F648" w14:textId="77777777" w:rsidR="00E1495E" w:rsidRPr="00E1495E" w:rsidRDefault="00E1495E" w:rsidP="00E1495E">
      <w:r w:rsidRPr="00E1495E">
        <w:t>Epoch 105/200 | Loss: 0.6924</w:t>
      </w:r>
    </w:p>
    <w:p w14:paraId="71132030" w14:textId="77777777" w:rsidR="00E1495E" w:rsidRPr="00E1495E" w:rsidRDefault="00E1495E" w:rsidP="00E1495E">
      <w:r w:rsidRPr="00E1495E">
        <w:t>Epoch 106/200 | Loss: 0.7181</w:t>
      </w:r>
    </w:p>
    <w:p w14:paraId="05C6D132" w14:textId="77777777" w:rsidR="00E1495E" w:rsidRPr="00E1495E" w:rsidRDefault="00E1495E" w:rsidP="00E1495E">
      <w:r w:rsidRPr="00E1495E">
        <w:t>Epoch 107/200 | Loss: 0.7145</w:t>
      </w:r>
    </w:p>
    <w:p w14:paraId="3754131A" w14:textId="77777777" w:rsidR="00E1495E" w:rsidRPr="00E1495E" w:rsidRDefault="00E1495E" w:rsidP="00E1495E">
      <w:r w:rsidRPr="00E1495E">
        <w:t>Epoch 108/200 | Loss: 0.7086</w:t>
      </w:r>
    </w:p>
    <w:p w14:paraId="2F6D9F2B" w14:textId="77777777" w:rsidR="00E1495E" w:rsidRPr="00E1495E" w:rsidRDefault="00E1495E" w:rsidP="00E1495E">
      <w:r w:rsidRPr="00E1495E">
        <w:t>Epoch 109/200 | Loss: 0.6528</w:t>
      </w:r>
    </w:p>
    <w:p w14:paraId="1B7FFC7B" w14:textId="77777777" w:rsidR="00E1495E" w:rsidRPr="00E1495E" w:rsidRDefault="00E1495E" w:rsidP="00E1495E">
      <w:r w:rsidRPr="00E1495E">
        <w:t>Epoch 110/200 | Loss: 0.7084</w:t>
      </w:r>
    </w:p>
    <w:p w14:paraId="1805B594" w14:textId="77777777" w:rsidR="00E1495E" w:rsidRPr="00E1495E" w:rsidRDefault="00E1495E" w:rsidP="00E1495E">
      <w:r w:rsidRPr="00E1495E">
        <w:t>Epoch 111/200 | Loss: 0.7960</w:t>
      </w:r>
    </w:p>
    <w:p w14:paraId="2E13BFC4" w14:textId="77777777" w:rsidR="00E1495E" w:rsidRPr="00E1495E" w:rsidRDefault="00E1495E" w:rsidP="00E1495E">
      <w:r w:rsidRPr="00E1495E">
        <w:t>Epoch 112/200 | Loss: 0.7226</w:t>
      </w:r>
    </w:p>
    <w:p w14:paraId="46B0833E" w14:textId="77777777" w:rsidR="00E1495E" w:rsidRPr="00E1495E" w:rsidRDefault="00E1495E" w:rsidP="00E1495E">
      <w:r w:rsidRPr="00E1495E">
        <w:t>Epoch 113/200 | Loss: 0.7258</w:t>
      </w:r>
    </w:p>
    <w:p w14:paraId="7CA7AE79" w14:textId="77777777" w:rsidR="00E1495E" w:rsidRPr="00E1495E" w:rsidRDefault="00E1495E" w:rsidP="00E1495E">
      <w:r w:rsidRPr="00E1495E">
        <w:t>Epoch 114/200 | Loss: 0.6364</w:t>
      </w:r>
    </w:p>
    <w:p w14:paraId="47DD46B3" w14:textId="77777777" w:rsidR="00E1495E" w:rsidRPr="00E1495E" w:rsidRDefault="00E1495E" w:rsidP="00E1495E">
      <w:r w:rsidRPr="00E1495E">
        <w:t>Epoch 115/200 | Loss: 0.6807</w:t>
      </w:r>
    </w:p>
    <w:p w14:paraId="0EEE2CDA" w14:textId="77777777" w:rsidR="00E1495E" w:rsidRPr="00E1495E" w:rsidRDefault="00E1495E" w:rsidP="00E1495E">
      <w:r w:rsidRPr="00E1495E">
        <w:t>Epoch 116/200 | Loss: 0.6665</w:t>
      </w:r>
    </w:p>
    <w:p w14:paraId="623B6948" w14:textId="77777777" w:rsidR="00E1495E" w:rsidRPr="00E1495E" w:rsidRDefault="00E1495E" w:rsidP="00E1495E">
      <w:r w:rsidRPr="00E1495E">
        <w:t>Epoch 117/200 | Loss: 0.7419</w:t>
      </w:r>
    </w:p>
    <w:p w14:paraId="1C42D0F1" w14:textId="77777777" w:rsidR="00E1495E" w:rsidRPr="00E1495E" w:rsidRDefault="00E1495E" w:rsidP="00E1495E">
      <w:r w:rsidRPr="00E1495E">
        <w:t>Epoch 118/200 | Loss: 0.6730</w:t>
      </w:r>
    </w:p>
    <w:p w14:paraId="4A56629A" w14:textId="77777777" w:rsidR="00E1495E" w:rsidRPr="00E1495E" w:rsidRDefault="00E1495E" w:rsidP="00E1495E">
      <w:r w:rsidRPr="00E1495E">
        <w:t>Epoch 119/200 | Loss: 0.6803</w:t>
      </w:r>
    </w:p>
    <w:p w14:paraId="6F11787F" w14:textId="77777777" w:rsidR="00E1495E" w:rsidRPr="00E1495E" w:rsidRDefault="00E1495E" w:rsidP="00E1495E">
      <w:r w:rsidRPr="00E1495E">
        <w:lastRenderedPageBreak/>
        <w:t>Epoch 120/200 | Loss: 0.6645</w:t>
      </w:r>
    </w:p>
    <w:p w14:paraId="0C489614" w14:textId="77777777" w:rsidR="00E1495E" w:rsidRPr="00E1495E" w:rsidRDefault="00E1495E" w:rsidP="00E1495E">
      <w:r w:rsidRPr="00E1495E">
        <w:t>Epoch 121/200 | Loss: 0.7080</w:t>
      </w:r>
    </w:p>
    <w:p w14:paraId="57B22D25" w14:textId="77777777" w:rsidR="00E1495E" w:rsidRPr="00E1495E" w:rsidRDefault="00E1495E" w:rsidP="00E1495E">
      <w:r w:rsidRPr="00E1495E">
        <w:t>Epoch 122/200 | Loss: 0.7004</w:t>
      </w:r>
    </w:p>
    <w:p w14:paraId="697AC0E7" w14:textId="77777777" w:rsidR="00E1495E" w:rsidRPr="00E1495E" w:rsidRDefault="00E1495E" w:rsidP="00E1495E">
      <w:r w:rsidRPr="00E1495E">
        <w:t>Epoch 123/200 | Loss: 0.7865</w:t>
      </w:r>
    </w:p>
    <w:p w14:paraId="25473D4E" w14:textId="77777777" w:rsidR="00E1495E" w:rsidRPr="00E1495E" w:rsidRDefault="00E1495E" w:rsidP="00E1495E">
      <w:r w:rsidRPr="00E1495E">
        <w:t>Epoch 124/200 | Loss: 0.7091</w:t>
      </w:r>
    </w:p>
    <w:p w14:paraId="39079594" w14:textId="77777777" w:rsidR="00E1495E" w:rsidRPr="00E1495E" w:rsidRDefault="00E1495E" w:rsidP="00E1495E">
      <w:r w:rsidRPr="00E1495E">
        <w:t>Epoch 125/200 | Loss: 0.6712</w:t>
      </w:r>
    </w:p>
    <w:p w14:paraId="73022A1A" w14:textId="77777777" w:rsidR="00E1495E" w:rsidRPr="00E1495E" w:rsidRDefault="00E1495E" w:rsidP="00E1495E">
      <w:r w:rsidRPr="00E1495E">
        <w:t>Epoch 126/200 | Loss: 0.6913</w:t>
      </w:r>
    </w:p>
    <w:p w14:paraId="35161165" w14:textId="77777777" w:rsidR="00E1495E" w:rsidRPr="00E1495E" w:rsidRDefault="00E1495E" w:rsidP="00E1495E">
      <w:r w:rsidRPr="00E1495E">
        <w:t>Epoch 127/200 | Loss: 0.6407</w:t>
      </w:r>
    </w:p>
    <w:p w14:paraId="2AA6238A" w14:textId="77777777" w:rsidR="00E1495E" w:rsidRPr="00E1495E" w:rsidRDefault="00E1495E" w:rsidP="00E1495E">
      <w:r w:rsidRPr="00E1495E">
        <w:t>Epoch 128/200 | Loss: 0.6423</w:t>
      </w:r>
    </w:p>
    <w:p w14:paraId="42AE226D" w14:textId="77777777" w:rsidR="00E1495E" w:rsidRPr="00E1495E" w:rsidRDefault="00E1495E" w:rsidP="00E1495E">
      <w:r w:rsidRPr="00E1495E">
        <w:t>Epoch 129/200 | Loss: 0.7001</w:t>
      </w:r>
    </w:p>
    <w:p w14:paraId="2D6B7967" w14:textId="77777777" w:rsidR="00E1495E" w:rsidRPr="00E1495E" w:rsidRDefault="00E1495E" w:rsidP="00E1495E">
      <w:r w:rsidRPr="00E1495E">
        <w:t>Epoch 130/200 | Loss: 0.6816</w:t>
      </w:r>
    </w:p>
    <w:p w14:paraId="0F1D3B0A" w14:textId="77777777" w:rsidR="00E1495E" w:rsidRPr="00E1495E" w:rsidRDefault="00E1495E" w:rsidP="00E1495E">
      <w:r w:rsidRPr="00E1495E">
        <w:t>Epoch 131/200 | Loss: 0.6460</w:t>
      </w:r>
    </w:p>
    <w:p w14:paraId="6F6EA135" w14:textId="77777777" w:rsidR="00E1495E" w:rsidRPr="00E1495E" w:rsidRDefault="00E1495E" w:rsidP="00E1495E">
      <w:r w:rsidRPr="00E1495E">
        <w:t>Epoch 132/200 | Loss: 0.6395</w:t>
      </w:r>
    </w:p>
    <w:p w14:paraId="022B5F66" w14:textId="77777777" w:rsidR="00E1495E" w:rsidRPr="00E1495E" w:rsidRDefault="00E1495E" w:rsidP="00E1495E">
      <w:r w:rsidRPr="00E1495E">
        <w:t>Epoch 133/200 | Loss: 0.5992</w:t>
      </w:r>
    </w:p>
    <w:p w14:paraId="54F78A52" w14:textId="77777777" w:rsidR="00E1495E" w:rsidRPr="00E1495E" w:rsidRDefault="00E1495E" w:rsidP="00E1495E">
      <w:r w:rsidRPr="00E1495E">
        <w:t>Epoch 134/200 | Loss: 0.6406</w:t>
      </w:r>
    </w:p>
    <w:p w14:paraId="37824375" w14:textId="77777777" w:rsidR="00E1495E" w:rsidRPr="00E1495E" w:rsidRDefault="00E1495E" w:rsidP="00E1495E">
      <w:r w:rsidRPr="00E1495E">
        <w:t>Epoch 135/200 | Loss: 0.7146</w:t>
      </w:r>
    </w:p>
    <w:p w14:paraId="1B62BDEB" w14:textId="77777777" w:rsidR="00E1495E" w:rsidRPr="00E1495E" w:rsidRDefault="00E1495E" w:rsidP="00E1495E">
      <w:r w:rsidRPr="00E1495E">
        <w:t>Epoch 136/200 | Loss: 0.6881</w:t>
      </w:r>
    </w:p>
    <w:p w14:paraId="361C8EC1" w14:textId="77777777" w:rsidR="00E1495E" w:rsidRPr="00E1495E" w:rsidRDefault="00E1495E" w:rsidP="00E1495E">
      <w:r w:rsidRPr="00E1495E">
        <w:t>Epoch 137/200 | Loss: 0.6241</w:t>
      </w:r>
    </w:p>
    <w:p w14:paraId="009D464D" w14:textId="77777777" w:rsidR="00E1495E" w:rsidRPr="00E1495E" w:rsidRDefault="00E1495E" w:rsidP="00E1495E">
      <w:r w:rsidRPr="00E1495E">
        <w:t>Epoch 138/200 | Loss: 0.6473</w:t>
      </w:r>
    </w:p>
    <w:p w14:paraId="2C9EB6B0" w14:textId="77777777" w:rsidR="00E1495E" w:rsidRPr="00E1495E" w:rsidRDefault="00E1495E" w:rsidP="00E1495E">
      <w:r w:rsidRPr="00E1495E">
        <w:t>Epoch 139/200 | Loss: 0.6542</w:t>
      </w:r>
    </w:p>
    <w:p w14:paraId="5FD3590D" w14:textId="77777777" w:rsidR="00E1495E" w:rsidRPr="00E1495E" w:rsidRDefault="00E1495E" w:rsidP="00E1495E">
      <w:r w:rsidRPr="00E1495E">
        <w:t>Epoch 140/200 | Loss: 0.6402</w:t>
      </w:r>
    </w:p>
    <w:p w14:paraId="4A0C2844" w14:textId="77777777" w:rsidR="00E1495E" w:rsidRPr="00E1495E" w:rsidRDefault="00E1495E" w:rsidP="00E1495E">
      <w:r w:rsidRPr="00E1495E">
        <w:t>Epoch 141/200 | Loss: 0.6407</w:t>
      </w:r>
    </w:p>
    <w:p w14:paraId="4F71A772" w14:textId="77777777" w:rsidR="00E1495E" w:rsidRPr="00E1495E" w:rsidRDefault="00E1495E" w:rsidP="00E1495E">
      <w:r w:rsidRPr="00E1495E">
        <w:t>Epoch 142/200 | Loss: 0.6284</w:t>
      </w:r>
    </w:p>
    <w:p w14:paraId="5631AC16" w14:textId="77777777" w:rsidR="00E1495E" w:rsidRPr="00E1495E" w:rsidRDefault="00E1495E" w:rsidP="00E1495E">
      <w:r w:rsidRPr="00E1495E">
        <w:t>Epoch 143/200 | Loss: 0.6338</w:t>
      </w:r>
    </w:p>
    <w:p w14:paraId="4AA3A281" w14:textId="77777777" w:rsidR="00E1495E" w:rsidRPr="00E1495E" w:rsidRDefault="00E1495E" w:rsidP="00E1495E">
      <w:r w:rsidRPr="00E1495E">
        <w:t>Epoch 144/200 | Loss: 0.6564</w:t>
      </w:r>
    </w:p>
    <w:p w14:paraId="029E18E4" w14:textId="77777777" w:rsidR="00E1495E" w:rsidRPr="00E1495E" w:rsidRDefault="00E1495E" w:rsidP="00E1495E">
      <w:r w:rsidRPr="00E1495E">
        <w:t>Epoch 145/200 | Loss: 0.6772</w:t>
      </w:r>
    </w:p>
    <w:p w14:paraId="062D9722" w14:textId="77777777" w:rsidR="00E1495E" w:rsidRPr="00E1495E" w:rsidRDefault="00E1495E" w:rsidP="00E1495E">
      <w:r w:rsidRPr="00E1495E">
        <w:t>Epoch 146/200 | Loss: 0.6315</w:t>
      </w:r>
    </w:p>
    <w:p w14:paraId="1E0B9E97" w14:textId="77777777" w:rsidR="00E1495E" w:rsidRPr="00E1495E" w:rsidRDefault="00E1495E" w:rsidP="00E1495E">
      <w:r w:rsidRPr="00E1495E">
        <w:t>Epoch 147/200 | Loss: 0.6374</w:t>
      </w:r>
    </w:p>
    <w:p w14:paraId="3ECFC9E8" w14:textId="77777777" w:rsidR="00E1495E" w:rsidRPr="00E1495E" w:rsidRDefault="00E1495E" w:rsidP="00E1495E">
      <w:r w:rsidRPr="00E1495E">
        <w:t>Epoch 148/200 | Loss: 0.6646</w:t>
      </w:r>
    </w:p>
    <w:p w14:paraId="4481A9AD" w14:textId="77777777" w:rsidR="00E1495E" w:rsidRPr="00E1495E" w:rsidRDefault="00E1495E" w:rsidP="00E1495E">
      <w:r w:rsidRPr="00E1495E">
        <w:t>Epoch 149/200 | Loss: 0.6825</w:t>
      </w:r>
    </w:p>
    <w:p w14:paraId="3D5732A8" w14:textId="77777777" w:rsidR="00E1495E" w:rsidRPr="00E1495E" w:rsidRDefault="00E1495E" w:rsidP="00E1495E">
      <w:r w:rsidRPr="00E1495E">
        <w:t>Epoch 150/200 | Loss: 0.6852</w:t>
      </w:r>
    </w:p>
    <w:p w14:paraId="553F2495" w14:textId="77777777" w:rsidR="00E1495E" w:rsidRPr="00E1495E" w:rsidRDefault="00E1495E" w:rsidP="00E1495E">
      <w:r w:rsidRPr="00E1495E">
        <w:lastRenderedPageBreak/>
        <w:t>Epoch 151/200 | Loss: 0.6794</w:t>
      </w:r>
    </w:p>
    <w:p w14:paraId="726B41E4" w14:textId="77777777" w:rsidR="00E1495E" w:rsidRPr="00E1495E" w:rsidRDefault="00E1495E" w:rsidP="00E1495E">
      <w:r w:rsidRPr="00E1495E">
        <w:t>Epoch 152/200 | Loss: 0.6731</w:t>
      </w:r>
    </w:p>
    <w:p w14:paraId="17CBB8E6" w14:textId="77777777" w:rsidR="00E1495E" w:rsidRPr="00E1495E" w:rsidRDefault="00E1495E" w:rsidP="00E1495E">
      <w:r w:rsidRPr="00E1495E">
        <w:t>Epoch 153/200 | Loss: 0.6909</w:t>
      </w:r>
    </w:p>
    <w:p w14:paraId="7D8106C6" w14:textId="77777777" w:rsidR="00E1495E" w:rsidRPr="00E1495E" w:rsidRDefault="00E1495E" w:rsidP="00E1495E">
      <w:r w:rsidRPr="00E1495E">
        <w:t>Epoch 154/200 | Loss: 0.6815</w:t>
      </w:r>
    </w:p>
    <w:p w14:paraId="59EDD51C" w14:textId="77777777" w:rsidR="00E1495E" w:rsidRPr="00E1495E" w:rsidRDefault="00E1495E" w:rsidP="00E1495E">
      <w:r w:rsidRPr="00E1495E">
        <w:t>Epoch 155/200 | Loss: 0.5708</w:t>
      </w:r>
    </w:p>
    <w:p w14:paraId="141584B1" w14:textId="77777777" w:rsidR="00E1495E" w:rsidRPr="00E1495E" w:rsidRDefault="00E1495E" w:rsidP="00E1495E">
      <w:r w:rsidRPr="00E1495E">
        <w:t>Epoch 156/200 | Loss: 0.6619</w:t>
      </w:r>
    </w:p>
    <w:p w14:paraId="189034E6" w14:textId="77777777" w:rsidR="00E1495E" w:rsidRPr="00E1495E" w:rsidRDefault="00E1495E" w:rsidP="00E1495E">
      <w:r w:rsidRPr="00E1495E">
        <w:t>Epoch 157/200 | Loss: 0.6598</w:t>
      </w:r>
    </w:p>
    <w:p w14:paraId="6F4A10AD" w14:textId="77777777" w:rsidR="00E1495E" w:rsidRPr="00E1495E" w:rsidRDefault="00E1495E" w:rsidP="00E1495E">
      <w:r w:rsidRPr="00E1495E">
        <w:t>Epoch 158/200 | Loss: 0.6546</w:t>
      </w:r>
    </w:p>
    <w:p w14:paraId="076EB4BD" w14:textId="77777777" w:rsidR="00E1495E" w:rsidRPr="00E1495E" w:rsidRDefault="00E1495E" w:rsidP="00E1495E">
      <w:r w:rsidRPr="00E1495E">
        <w:t>Epoch 159/200 | Loss: 0.6781</w:t>
      </w:r>
    </w:p>
    <w:p w14:paraId="3D185BC0" w14:textId="77777777" w:rsidR="00E1495E" w:rsidRPr="00E1495E" w:rsidRDefault="00E1495E" w:rsidP="00E1495E">
      <w:r w:rsidRPr="00E1495E">
        <w:t>Epoch 160/200 | Loss: 0.6331</w:t>
      </w:r>
    </w:p>
    <w:p w14:paraId="6A84AB37" w14:textId="77777777" w:rsidR="00E1495E" w:rsidRPr="00E1495E" w:rsidRDefault="00E1495E" w:rsidP="00E1495E">
      <w:r w:rsidRPr="00E1495E">
        <w:t>Epoch 161/200 | Loss: 0.6615</w:t>
      </w:r>
    </w:p>
    <w:p w14:paraId="7EA94E58" w14:textId="77777777" w:rsidR="00E1495E" w:rsidRPr="00E1495E" w:rsidRDefault="00E1495E" w:rsidP="00E1495E">
      <w:r w:rsidRPr="00E1495E">
        <w:t>Epoch 162/200 | Loss: 0.6128</w:t>
      </w:r>
    </w:p>
    <w:p w14:paraId="402F7F5A" w14:textId="77777777" w:rsidR="00E1495E" w:rsidRPr="00E1495E" w:rsidRDefault="00E1495E" w:rsidP="00E1495E">
      <w:r w:rsidRPr="00E1495E">
        <w:t>Epoch 163/200 | Loss: 0.6591</w:t>
      </w:r>
    </w:p>
    <w:p w14:paraId="7935836C" w14:textId="77777777" w:rsidR="00E1495E" w:rsidRPr="00E1495E" w:rsidRDefault="00E1495E" w:rsidP="00E1495E">
      <w:r w:rsidRPr="00E1495E">
        <w:t>Epoch 164/200 | Loss: 0.6582</w:t>
      </w:r>
    </w:p>
    <w:p w14:paraId="14FFBD60" w14:textId="77777777" w:rsidR="00E1495E" w:rsidRPr="00E1495E" w:rsidRDefault="00E1495E" w:rsidP="00E1495E">
      <w:r w:rsidRPr="00E1495E">
        <w:t>Epoch 165/200 | Loss: 0.7079</w:t>
      </w:r>
    </w:p>
    <w:p w14:paraId="3210B829" w14:textId="77777777" w:rsidR="00E1495E" w:rsidRPr="00E1495E" w:rsidRDefault="00E1495E" w:rsidP="00E1495E">
      <w:r w:rsidRPr="00E1495E">
        <w:t>Epoch 166/200 | Loss: 0.5872</w:t>
      </w:r>
    </w:p>
    <w:p w14:paraId="4675BDC8" w14:textId="77777777" w:rsidR="00E1495E" w:rsidRPr="00E1495E" w:rsidRDefault="00E1495E" w:rsidP="00E1495E">
      <w:r w:rsidRPr="00E1495E">
        <w:t>Epoch 167/200 | Loss: 0.6731</w:t>
      </w:r>
    </w:p>
    <w:p w14:paraId="2DFE8709" w14:textId="77777777" w:rsidR="00E1495E" w:rsidRPr="00E1495E" w:rsidRDefault="00E1495E" w:rsidP="00E1495E">
      <w:r w:rsidRPr="00E1495E">
        <w:t>Epoch 168/200 | Loss: 0.5834</w:t>
      </w:r>
    </w:p>
    <w:p w14:paraId="188F34E5" w14:textId="77777777" w:rsidR="00E1495E" w:rsidRPr="00E1495E" w:rsidRDefault="00E1495E" w:rsidP="00E1495E">
      <w:r w:rsidRPr="00E1495E">
        <w:t>Epoch 169/200 | Loss: 0.6787</w:t>
      </w:r>
    </w:p>
    <w:p w14:paraId="48ECF9C0" w14:textId="77777777" w:rsidR="00E1495E" w:rsidRPr="00E1495E" w:rsidRDefault="00E1495E" w:rsidP="00E1495E">
      <w:r w:rsidRPr="00E1495E">
        <w:t>Epoch 170/200 | Loss: 0.6292</w:t>
      </w:r>
    </w:p>
    <w:p w14:paraId="46361C4E" w14:textId="77777777" w:rsidR="00E1495E" w:rsidRPr="00E1495E" w:rsidRDefault="00E1495E" w:rsidP="00E1495E">
      <w:r w:rsidRPr="00E1495E">
        <w:t>Epoch 171/200 | Loss: 0.7107</w:t>
      </w:r>
    </w:p>
    <w:p w14:paraId="24E8C935" w14:textId="77777777" w:rsidR="00E1495E" w:rsidRPr="00E1495E" w:rsidRDefault="00E1495E" w:rsidP="00E1495E">
      <w:r w:rsidRPr="00E1495E">
        <w:t>Epoch 172/200 | Loss: 0.6386</w:t>
      </w:r>
    </w:p>
    <w:p w14:paraId="117BCD2D" w14:textId="77777777" w:rsidR="00E1495E" w:rsidRPr="00E1495E" w:rsidRDefault="00E1495E" w:rsidP="00E1495E">
      <w:r w:rsidRPr="00E1495E">
        <w:t>Epoch 173/200 | Loss: 0.7073</w:t>
      </w:r>
    </w:p>
    <w:p w14:paraId="557ADF6F" w14:textId="77777777" w:rsidR="00E1495E" w:rsidRPr="00E1495E" w:rsidRDefault="00E1495E" w:rsidP="00E1495E">
      <w:r w:rsidRPr="00E1495E">
        <w:t>Epoch 174/200 | Loss: 0.6030</w:t>
      </w:r>
    </w:p>
    <w:p w14:paraId="65DA85FB" w14:textId="77777777" w:rsidR="00E1495E" w:rsidRPr="00E1495E" w:rsidRDefault="00E1495E" w:rsidP="00E1495E">
      <w:r w:rsidRPr="00E1495E">
        <w:t>Epoch 175/200 | Loss: 0.6242</w:t>
      </w:r>
    </w:p>
    <w:p w14:paraId="0B52D42A" w14:textId="77777777" w:rsidR="00E1495E" w:rsidRPr="00E1495E" w:rsidRDefault="00E1495E" w:rsidP="00E1495E">
      <w:r w:rsidRPr="00E1495E">
        <w:t>Epoch 176/200 | Loss: 0.6689</w:t>
      </w:r>
    </w:p>
    <w:p w14:paraId="03A20AE8" w14:textId="77777777" w:rsidR="00E1495E" w:rsidRPr="00E1495E" w:rsidRDefault="00E1495E" w:rsidP="00E1495E">
      <w:r w:rsidRPr="00E1495E">
        <w:t>Epoch 177/200 | Loss: 0.6230</w:t>
      </w:r>
    </w:p>
    <w:p w14:paraId="7A8909DE" w14:textId="77777777" w:rsidR="00E1495E" w:rsidRPr="00E1495E" w:rsidRDefault="00E1495E" w:rsidP="00E1495E">
      <w:r w:rsidRPr="00E1495E">
        <w:t>Epoch 178/200 | Loss: 0.6428</w:t>
      </w:r>
    </w:p>
    <w:p w14:paraId="764C9490" w14:textId="77777777" w:rsidR="00E1495E" w:rsidRPr="00E1495E" w:rsidRDefault="00E1495E" w:rsidP="00E1495E">
      <w:r w:rsidRPr="00E1495E">
        <w:t>Epoch 179/200 | Loss: 0.6020</w:t>
      </w:r>
    </w:p>
    <w:p w14:paraId="72EC4F85" w14:textId="77777777" w:rsidR="00E1495E" w:rsidRPr="00E1495E" w:rsidRDefault="00E1495E" w:rsidP="00E1495E">
      <w:r w:rsidRPr="00E1495E">
        <w:t>Epoch 180/200 | Loss: 0.6506</w:t>
      </w:r>
    </w:p>
    <w:p w14:paraId="6EB3A137" w14:textId="77777777" w:rsidR="00E1495E" w:rsidRPr="00E1495E" w:rsidRDefault="00E1495E" w:rsidP="00E1495E">
      <w:r w:rsidRPr="00E1495E">
        <w:t>Epoch 181/200 | Loss: 0.6143</w:t>
      </w:r>
    </w:p>
    <w:p w14:paraId="7C3CBD94" w14:textId="77777777" w:rsidR="00E1495E" w:rsidRPr="00E1495E" w:rsidRDefault="00E1495E" w:rsidP="00E1495E">
      <w:r w:rsidRPr="00E1495E">
        <w:lastRenderedPageBreak/>
        <w:t>Epoch 182/200 | Loss: 0.5392</w:t>
      </w:r>
    </w:p>
    <w:p w14:paraId="4141C7AF" w14:textId="77777777" w:rsidR="00E1495E" w:rsidRPr="00E1495E" w:rsidRDefault="00E1495E" w:rsidP="00E1495E">
      <w:r w:rsidRPr="00E1495E">
        <w:t>Epoch 183/200 | Loss: 0.7189</w:t>
      </w:r>
    </w:p>
    <w:p w14:paraId="1396543A" w14:textId="77777777" w:rsidR="00E1495E" w:rsidRPr="00E1495E" w:rsidRDefault="00E1495E" w:rsidP="00E1495E">
      <w:r w:rsidRPr="00E1495E">
        <w:t>Epoch 184/200 | Loss: 0.6488</w:t>
      </w:r>
    </w:p>
    <w:p w14:paraId="0929EBC6" w14:textId="77777777" w:rsidR="00E1495E" w:rsidRPr="00E1495E" w:rsidRDefault="00E1495E" w:rsidP="00E1495E">
      <w:r w:rsidRPr="00E1495E">
        <w:t>Epoch 185/200 | Loss: 0.6928</w:t>
      </w:r>
    </w:p>
    <w:p w14:paraId="2846AEF9" w14:textId="77777777" w:rsidR="00E1495E" w:rsidRPr="00E1495E" w:rsidRDefault="00E1495E" w:rsidP="00E1495E">
      <w:r w:rsidRPr="00E1495E">
        <w:t>Epoch 186/200 | Loss: 0.6372</w:t>
      </w:r>
    </w:p>
    <w:p w14:paraId="3AB34818" w14:textId="77777777" w:rsidR="00E1495E" w:rsidRPr="00E1495E" w:rsidRDefault="00E1495E" w:rsidP="00E1495E">
      <w:r w:rsidRPr="00E1495E">
        <w:t>Epoch 187/200 | Loss: 0.6122</w:t>
      </w:r>
    </w:p>
    <w:p w14:paraId="0AE19F0F" w14:textId="77777777" w:rsidR="00E1495E" w:rsidRPr="00E1495E" w:rsidRDefault="00E1495E" w:rsidP="00E1495E">
      <w:r w:rsidRPr="00E1495E">
        <w:t>Epoch 188/200 | Loss: 0.5900</w:t>
      </w:r>
    </w:p>
    <w:p w14:paraId="0C9FA9DD" w14:textId="77777777" w:rsidR="00E1495E" w:rsidRPr="00E1495E" w:rsidRDefault="00E1495E" w:rsidP="00E1495E">
      <w:r w:rsidRPr="00E1495E">
        <w:t>Epoch 189/200 | Loss: 0.6397</w:t>
      </w:r>
    </w:p>
    <w:p w14:paraId="64444B97" w14:textId="77777777" w:rsidR="00E1495E" w:rsidRPr="00E1495E" w:rsidRDefault="00E1495E" w:rsidP="00E1495E">
      <w:r w:rsidRPr="00E1495E">
        <w:t>Epoch 190/200 | Loss: 0.6588</w:t>
      </w:r>
    </w:p>
    <w:p w14:paraId="2B14C490" w14:textId="77777777" w:rsidR="00E1495E" w:rsidRPr="00E1495E" w:rsidRDefault="00E1495E" w:rsidP="00E1495E">
      <w:r w:rsidRPr="00E1495E">
        <w:t>Epoch 191/200 | Loss: 0.6522</w:t>
      </w:r>
    </w:p>
    <w:p w14:paraId="56C58095" w14:textId="77777777" w:rsidR="00E1495E" w:rsidRPr="00E1495E" w:rsidRDefault="00E1495E" w:rsidP="00E1495E">
      <w:r w:rsidRPr="00E1495E">
        <w:t>Epoch 192/200 | Loss: 0.6482</w:t>
      </w:r>
    </w:p>
    <w:p w14:paraId="71E2BDC6" w14:textId="77777777" w:rsidR="00E1495E" w:rsidRPr="00E1495E" w:rsidRDefault="00E1495E" w:rsidP="00E1495E">
      <w:r w:rsidRPr="00E1495E">
        <w:t>Epoch 193/200 | Loss: 0.6337</w:t>
      </w:r>
    </w:p>
    <w:p w14:paraId="2297597B" w14:textId="77777777" w:rsidR="00E1495E" w:rsidRPr="00E1495E" w:rsidRDefault="00E1495E" w:rsidP="00E1495E">
      <w:r w:rsidRPr="00E1495E">
        <w:t>Epoch 194/200 | Loss: 0.6067</w:t>
      </w:r>
    </w:p>
    <w:p w14:paraId="23508399" w14:textId="77777777" w:rsidR="00E1495E" w:rsidRPr="00E1495E" w:rsidRDefault="00E1495E" w:rsidP="00E1495E">
      <w:r w:rsidRPr="00E1495E">
        <w:t>Epoch 195/200 | Loss: 0.6658</w:t>
      </w:r>
    </w:p>
    <w:p w14:paraId="62D55C19" w14:textId="77777777" w:rsidR="00E1495E" w:rsidRPr="00E1495E" w:rsidRDefault="00E1495E" w:rsidP="00E1495E">
      <w:r w:rsidRPr="00E1495E">
        <w:t>Epoch 196/200 | Loss: 0.6284</w:t>
      </w:r>
    </w:p>
    <w:p w14:paraId="2E3B0AEB" w14:textId="77777777" w:rsidR="00E1495E" w:rsidRPr="00E1495E" w:rsidRDefault="00E1495E" w:rsidP="00E1495E">
      <w:r w:rsidRPr="00E1495E">
        <w:t>Epoch 197/200 | Loss: 0.7100</w:t>
      </w:r>
    </w:p>
    <w:p w14:paraId="2A1E9910" w14:textId="77777777" w:rsidR="00E1495E" w:rsidRPr="00E1495E" w:rsidRDefault="00E1495E" w:rsidP="00E1495E">
      <w:r w:rsidRPr="00E1495E">
        <w:t>Epoch 198/200 | Loss: 0.6450</w:t>
      </w:r>
    </w:p>
    <w:p w14:paraId="72E2BD6C" w14:textId="77777777" w:rsidR="00E1495E" w:rsidRPr="00E1495E" w:rsidRDefault="00E1495E" w:rsidP="00E1495E">
      <w:r w:rsidRPr="00E1495E">
        <w:t>Epoch 199/200 | Loss: 0.6526</w:t>
      </w:r>
    </w:p>
    <w:p w14:paraId="7F89C46D" w14:textId="77777777" w:rsidR="00E1495E" w:rsidRPr="00E1495E" w:rsidRDefault="00E1495E" w:rsidP="00E1495E">
      <w:r w:rsidRPr="00E1495E">
        <w:t>Epoch 200/200 | Loss: 0.6486</w:t>
      </w:r>
    </w:p>
    <w:p w14:paraId="634194E3" w14:textId="77777777" w:rsidR="00E1495E" w:rsidRPr="00E1495E" w:rsidRDefault="00E1495E" w:rsidP="00E1495E">
      <w:r w:rsidRPr="00E1495E">
        <w:drawing>
          <wp:inline distT="0" distB="0" distL="0" distR="0" wp14:anchorId="200F1211" wp14:editId="30DD5683">
            <wp:extent cx="5731510" cy="2446020"/>
            <wp:effectExtent l="0" t="0" r="2540" b="0"/>
            <wp:docPr id="121828413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9BC14" w14:textId="77777777" w:rsidR="00E1495E" w:rsidRPr="00E1495E" w:rsidRDefault="00E1495E" w:rsidP="00E1495E">
      <w:r w:rsidRPr="00E1495E">
        <w:lastRenderedPageBreak/>
        <w:drawing>
          <wp:inline distT="0" distB="0" distL="0" distR="0" wp14:anchorId="7D34CC1F" wp14:editId="4556856F">
            <wp:extent cx="5731510" cy="2407285"/>
            <wp:effectExtent l="0" t="0" r="2540" b="0"/>
            <wp:docPr id="1599045635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2F85" w14:textId="77777777" w:rsidR="00E1495E" w:rsidRPr="00E1495E" w:rsidRDefault="00E1495E" w:rsidP="00E1495E">
      <w:r w:rsidRPr="00E1495E">
        <w:drawing>
          <wp:inline distT="0" distB="0" distL="0" distR="0" wp14:anchorId="6D87B912" wp14:editId="723BF4A4">
            <wp:extent cx="5731510" cy="2152015"/>
            <wp:effectExtent l="0" t="0" r="2540" b="635"/>
            <wp:docPr id="839810135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DC82" w14:textId="77777777" w:rsidR="00E1495E" w:rsidRPr="00E1495E" w:rsidRDefault="00E1495E" w:rsidP="00E1495E">
      <w:r w:rsidRPr="00E1495E">
        <w:t>Split 2 Accuracy: 0.5238</w:t>
      </w:r>
    </w:p>
    <w:p w14:paraId="37B01CE0" w14:textId="77777777" w:rsidR="00E1495E" w:rsidRPr="00E1495E" w:rsidRDefault="00E1495E" w:rsidP="00E1495E">
      <w:r w:rsidRPr="00E1495E">
        <w:lastRenderedPageBreak/>
        <w:drawing>
          <wp:inline distT="0" distB="0" distL="0" distR="0" wp14:anchorId="0AD3D277" wp14:editId="7FF54E09">
            <wp:extent cx="4853940" cy="4145280"/>
            <wp:effectExtent l="0" t="0" r="3810" b="7620"/>
            <wp:docPr id="818985568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0994F" w14:textId="77777777" w:rsidR="00E1495E" w:rsidRPr="00E1495E" w:rsidRDefault="00E1495E" w:rsidP="00E1495E">
      <w:r w:rsidRPr="00E1495E">
        <w:drawing>
          <wp:inline distT="0" distB="0" distL="0" distR="0" wp14:anchorId="7B3DDA7F" wp14:editId="7A303086">
            <wp:extent cx="5181600" cy="4145280"/>
            <wp:effectExtent l="0" t="0" r="0" b="7620"/>
            <wp:docPr id="521635659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7280" w14:textId="77777777" w:rsidR="00E1495E" w:rsidRPr="00E1495E" w:rsidRDefault="00E1495E" w:rsidP="00E1495E"/>
    <w:p w14:paraId="55334348" w14:textId="77777777" w:rsidR="00E1495E" w:rsidRPr="00E1495E" w:rsidRDefault="00E1495E" w:rsidP="00E1495E">
      <w:r w:rsidRPr="00E1495E">
        <w:lastRenderedPageBreak/>
        <w:t>=== ENV2 Split 3/5 ===</w:t>
      </w:r>
    </w:p>
    <w:p w14:paraId="2AA9167F" w14:textId="77777777" w:rsidR="00E1495E" w:rsidRPr="00E1495E" w:rsidRDefault="00E1495E" w:rsidP="00E1495E">
      <w:r w:rsidRPr="00E1495E">
        <w:t>After oversampling, class counts: Counter({1: 43, 0: 43})</w:t>
      </w:r>
    </w:p>
    <w:p w14:paraId="0D001ED1" w14:textId="77777777" w:rsidR="00E1495E" w:rsidRPr="00E1495E" w:rsidRDefault="00E1495E" w:rsidP="00E1495E">
      <w:hyperlink r:id="rId216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58AAE914" w14:textId="77777777" w:rsidR="00E1495E" w:rsidRPr="00E1495E" w:rsidRDefault="00E1495E" w:rsidP="00E1495E">
      <w:r w:rsidRPr="00E1495E">
        <w:t xml:space="preserve">  warnings.warn(out)</w:t>
      </w:r>
    </w:p>
    <w:p w14:paraId="2FBC841A" w14:textId="77777777" w:rsidR="00C31818" w:rsidRPr="00C31818" w:rsidRDefault="00C31818" w:rsidP="00C31818">
      <w:r w:rsidRPr="00C31818">
        <w:t>Epoch 1/100 | Loss: 0.6724</w:t>
      </w:r>
    </w:p>
    <w:p w14:paraId="6E249922" w14:textId="77777777" w:rsidR="00C31818" w:rsidRPr="00C31818" w:rsidRDefault="00C31818" w:rsidP="00C31818">
      <w:r w:rsidRPr="00C31818">
        <w:t>Epoch 2/100 | Loss: 0.7716</w:t>
      </w:r>
    </w:p>
    <w:p w14:paraId="0D139654" w14:textId="77777777" w:rsidR="00C31818" w:rsidRPr="00C31818" w:rsidRDefault="00C31818" w:rsidP="00C31818">
      <w:r w:rsidRPr="00C31818">
        <w:t>Epoch 3/100 | Loss: 0.7902</w:t>
      </w:r>
    </w:p>
    <w:p w14:paraId="437ADA6D" w14:textId="77777777" w:rsidR="00C31818" w:rsidRPr="00C31818" w:rsidRDefault="00C31818" w:rsidP="00C31818">
      <w:r w:rsidRPr="00C31818">
        <w:t>Epoch 4/100 | Loss: 0.8034</w:t>
      </w:r>
    </w:p>
    <w:p w14:paraId="5B1A4D21" w14:textId="77777777" w:rsidR="00C31818" w:rsidRPr="00C31818" w:rsidRDefault="00C31818" w:rsidP="00C31818">
      <w:r w:rsidRPr="00C31818">
        <w:t>Epoch 5/100 | Loss: 0.6644</w:t>
      </w:r>
    </w:p>
    <w:p w14:paraId="1B0DDA69" w14:textId="77777777" w:rsidR="00C31818" w:rsidRPr="00C31818" w:rsidRDefault="00C31818" w:rsidP="00C31818">
      <w:r w:rsidRPr="00C31818">
        <w:t>Epoch 6/100 | Loss: 0.8076</w:t>
      </w:r>
    </w:p>
    <w:p w14:paraId="7D80A570" w14:textId="77777777" w:rsidR="00C31818" w:rsidRPr="00C31818" w:rsidRDefault="00C31818" w:rsidP="00C31818">
      <w:r w:rsidRPr="00C31818">
        <w:t>Epoch 7/100 | Loss: 0.7185</w:t>
      </w:r>
    </w:p>
    <w:p w14:paraId="4B57BBD6" w14:textId="77777777" w:rsidR="00C31818" w:rsidRPr="00C31818" w:rsidRDefault="00C31818" w:rsidP="00C31818">
      <w:r w:rsidRPr="00C31818">
        <w:t>Epoch 8/100 | Loss: 0.7292</w:t>
      </w:r>
    </w:p>
    <w:p w14:paraId="7FCDEE35" w14:textId="77777777" w:rsidR="00C31818" w:rsidRPr="00C31818" w:rsidRDefault="00C31818" w:rsidP="00C31818">
      <w:r w:rsidRPr="00C31818">
        <w:t>Epoch 9/100 | Loss: 0.7387</w:t>
      </w:r>
    </w:p>
    <w:p w14:paraId="1A3875EC" w14:textId="77777777" w:rsidR="00C31818" w:rsidRPr="00C31818" w:rsidRDefault="00C31818" w:rsidP="00C31818">
      <w:r w:rsidRPr="00C31818">
        <w:t>Epoch 10/100 | Loss: 0.6931</w:t>
      </w:r>
    </w:p>
    <w:p w14:paraId="03108C38" w14:textId="77777777" w:rsidR="00C31818" w:rsidRPr="00C31818" w:rsidRDefault="00C31818" w:rsidP="00C31818">
      <w:r w:rsidRPr="00C31818">
        <w:t>Epoch 11/100 | Loss: 0.6747</w:t>
      </w:r>
    </w:p>
    <w:p w14:paraId="2CDFFDA3" w14:textId="77777777" w:rsidR="00C31818" w:rsidRPr="00C31818" w:rsidRDefault="00C31818" w:rsidP="00C31818">
      <w:r w:rsidRPr="00C31818">
        <w:t>Epoch 12/100 | Loss: 0.7278</w:t>
      </w:r>
    </w:p>
    <w:p w14:paraId="28122006" w14:textId="77777777" w:rsidR="00C31818" w:rsidRPr="00C31818" w:rsidRDefault="00C31818" w:rsidP="00C31818">
      <w:r w:rsidRPr="00C31818">
        <w:t>Epoch 13/100 | Loss: 0.7267</w:t>
      </w:r>
    </w:p>
    <w:p w14:paraId="5A634D6F" w14:textId="77777777" w:rsidR="00C31818" w:rsidRPr="00C31818" w:rsidRDefault="00C31818" w:rsidP="00C31818">
      <w:r w:rsidRPr="00C31818">
        <w:t>Epoch 14/100 | Loss: 0.7884</w:t>
      </w:r>
    </w:p>
    <w:p w14:paraId="2E9E9190" w14:textId="77777777" w:rsidR="00C31818" w:rsidRPr="00C31818" w:rsidRDefault="00C31818" w:rsidP="00C31818">
      <w:r w:rsidRPr="00C31818">
        <w:t>Epoch 15/100 | Loss: 0.7076</w:t>
      </w:r>
    </w:p>
    <w:p w14:paraId="14430CEB" w14:textId="77777777" w:rsidR="00C31818" w:rsidRPr="00C31818" w:rsidRDefault="00C31818" w:rsidP="00C31818">
      <w:r w:rsidRPr="00C31818">
        <w:t>Epoch 16/100 | Loss: 0.7426</w:t>
      </w:r>
    </w:p>
    <w:p w14:paraId="6B535169" w14:textId="77777777" w:rsidR="00C31818" w:rsidRPr="00C31818" w:rsidRDefault="00C31818" w:rsidP="00C31818">
      <w:r w:rsidRPr="00C31818">
        <w:t>Epoch 17/100 | Loss: 0.6424</w:t>
      </w:r>
    </w:p>
    <w:p w14:paraId="76671244" w14:textId="77777777" w:rsidR="00C31818" w:rsidRPr="00C31818" w:rsidRDefault="00C31818" w:rsidP="00C31818">
      <w:r w:rsidRPr="00C31818">
        <w:t>Epoch 18/100 | Loss: 0.7347</w:t>
      </w:r>
    </w:p>
    <w:p w14:paraId="6B34B4E9" w14:textId="77777777" w:rsidR="00C31818" w:rsidRPr="00C31818" w:rsidRDefault="00C31818" w:rsidP="00C31818">
      <w:r w:rsidRPr="00C31818">
        <w:t>Epoch 19/100 | Loss: 0.7470</w:t>
      </w:r>
    </w:p>
    <w:p w14:paraId="600D325F" w14:textId="77777777" w:rsidR="00C31818" w:rsidRPr="00C31818" w:rsidRDefault="00C31818" w:rsidP="00C31818">
      <w:r w:rsidRPr="00C31818">
        <w:t>Epoch 20/100 | Loss: 0.6644</w:t>
      </w:r>
    </w:p>
    <w:p w14:paraId="75525DB8" w14:textId="77777777" w:rsidR="00C31818" w:rsidRPr="00C31818" w:rsidRDefault="00C31818" w:rsidP="00C31818">
      <w:r w:rsidRPr="00C31818">
        <w:t>Epoch 21/100 | Loss: 0.7148</w:t>
      </w:r>
    </w:p>
    <w:p w14:paraId="73E25BAB" w14:textId="77777777" w:rsidR="00C31818" w:rsidRPr="00C31818" w:rsidRDefault="00C31818" w:rsidP="00C31818">
      <w:r w:rsidRPr="00C31818">
        <w:t>Epoch 22/100 | Loss: 0.7370</w:t>
      </w:r>
    </w:p>
    <w:p w14:paraId="4DE3AAD4" w14:textId="77777777" w:rsidR="00C31818" w:rsidRPr="00C31818" w:rsidRDefault="00C31818" w:rsidP="00C31818">
      <w:r w:rsidRPr="00C31818">
        <w:t>Epoch 23/100 | Loss: 0.7085</w:t>
      </w:r>
    </w:p>
    <w:p w14:paraId="321D5CA9" w14:textId="77777777" w:rsidR="00C31818" w:rsidRPr="00C31818" w:rsidRDefault="00C31818" w:rsidP="00C31818">
      <w:r w:rsidRPr="00C31818">
        <w:t>Epoch 24/100 | Loss: 0.7430</w:t>
      </w:r>
    </w:p>
    <w:p w14:paraId="2B788A79" w14:textId="77777777" w:rsidR="00C31818" w:rsidRPr="00C31818" w:rsidRDefault="00C31818" w:rsidP="00C31818">
      <w:r w:rsidRPr="00C31818">
        <w:t>Epoch 25/100 | Loss: 0.7959</w:t>
      </w:r>
    </w:p>
    <w:p w14:paraId="4A651DF2" w14:textId="77777777" w:rsidR="00C31818" w:rsidRPr="00C31818" w:rsidRDefault="00C31818" w:rsidP="00C31818">
      <w:r w:rsidRPr="00C31818">
        <w:t>Epoch 26/100 | Loss: 0.7431</w:t>
      </w:r>
    </w:p>
    <w:p w14:paraId="243AAC86" w14:textId="77777777" w:rsidR="00C31818" w:rsidRPr="00C31818" w:rsidRDefault="00C31818" w:rsidP="00C31818">
      <w:r w:rsidRPr="00C31818">
        <w:t>Epoch 27/100 | Loss: 0.7365</w:t>
      </w:r>
    </w:p>
    <w:p w14:paraId="79F961D3" w14:textId="77777777" w:rsidR="00C31818" w:rsidRPr="00C31818" w:rsidRDefault="00C31818" w:rsidP="00C31818">
      <w:r w:rsidRPr="00C31818">
        <w:t>Epoch 28/100 | Loss: 0.6759</w:t>
      </w:r>
    </w:p>
    <w:p w14:paraId="6F2AD0FD" w14:textId="77777777" w:rsidR="00C31818" w:rsidRPr="00C31818" w:rsidRDefault="00C31818" w:rsidP="00C31818">
      <w:r w:rsidRPr="00C31818">
        <w:t>Epoch 29/100 | Loss: 0.7596</w:t>
      </w:r>
    </w:p>
    <w:p w14:paraId="58A06522" w14:textId="77777777" w:rsidR="00C31818" w:rsidRPr="00C31818" w:rsidRDefault="00C31818" w:rsidP="00C31818">
      <w:r w:rsidRPr="00C31818">
        <w:t>Epoch 30/100 | Loss: 0.7218</w:t>
      </w:r>
    </w:p>
    <w:p w14:paraId="1C54A07F" w14:textId="77777777" w:rsidR="00C31818" w:rsidRPr="00C31818" w:rsidRDefault="00C31818" w:rsidP="00C31818">
      <w:r w:rsidRPr="00C31818">
        <w:t>Epoch 31/100 | Loss: 0.7216</w:t>
      </w:r>
    </w:p>
    <w:p w14:paraId="759DE520" w14:textId="77777777" w:rsidR="00C31818" w:rsidRPr="00C31818" w:rsidRDefault="00C31818" w:rsidP="00C31818">
      <w:r w:rsidRPr="00C31818">
        <w:t>Epoch 32/100 | Loss: 0.7569</w:t>
      </w:r>
    </w:p>
    <w:p w14:paraId="456BF748" w14:textId="77777777" w:rsidR="00C31818" w:rsidRPr="00C31818" w:rsidRDefault="00C31818" w:rsidP="00C31818">
      <w:r w:rsidRPr="00C31818">
        <w:t>Epoch 33/100 | Loss: 0.7504</w:t>
      </w:r>
    </w:p>
    <w:p w14:paraId="59FA6C55" w14:textId="77777777" w:rsidR="00C31818" w:rsidRPr="00C31818" w:rsidRDefault="00C31818" w:rsidP="00C31818">
      <w:r w:rsidRPr="00C31818">
        <w:t>Epoch 34/100 | Loss: 0.6918</w:t>
      </w:r>
    </w:p>
    <w:p w14:paraId="771AD749" w14:textId="77777777" w:rsidR="00C31818" w:rsidRPr="00C31818" w:rsidRDefault="00C31818" w:rsidP="00C31818">
      <w:r w:rsidRPr="00C31818">
        <w:t>Epoch 35/100 | Loss: 0.6927</w:t>
      </w:r>
    </w:p>
    <w:p w14:paraId="5BC206A0" w14:textId="77777777" w:rsidR="00C31818" w:rsidRPr="00C31818" w:rsidRDefault="00C31818" w:rsidP="00C31818">
      <w:r w:rsidRPr="00C31818">
        <w:t>Epoch 36/100 | Loss: 0.7048</w:t>
      </w:r>
    </w:p>
    <w:p w14:paraId="3D8512C0" w14:textId="77777777" w:rsidR="00C31818" w:rsidRPr="00C31818" w:rsidRDefault="00C31818" w:rsidP="00C31818">
      <w:r w:rsidRPr="00C31818">
        <w:t>Epoch 37/100 | Loss: 0.6872</w:t>
      </w:r>
    </w:p>
    <w:p w14:paraId="352D156F" w14:textId="77777777" w:rsidR="00C31818" w:rsidRPr="00C31818" w:rsidRDefault="00C31818" w:rsidP="00C31818">
      <w:r w:rsidRPr="00C31818">
        <w:t>Epoch 38/100 | Loss: 0.7118</w:t>
      </w:r>
    </w:p>
    <w:p w14:paraId="1D9C1A52" w14:textId="77777777" w:rsidR="00C31818" w:rsidRPr="00C31818" w:rsidRDefault="00C31818" w:rsidP="00C31818">
      <w:r w:rsidRPr="00C31818">
        <w:t>Epoch 39/100 | Loss: 0.7411</w:t>
      </w:r>
    </w:p>
    <w:p w14:paraId="08AA6AD9" w14:textId="77777777" w:rsidR="00C31818" w:rsidRPr="00C31818" w:rsidRDefault="00C31818" w:rsidP="00C31818">
      <w:r w:rsidRPr="00C31818">
        <w:t>Epoch 40/100 | Loss: 0.7336</w:t>
      </w:r>
    </w:p>
    <w:p w14:paraId="0CD1BD02" w14:textId="77777777" w:rsidR="00C31818" w:rsidRPr="00C31818" w:rsidRDefault="00C31818" w:rsidP="00C31818">
      <w:r w:rsidRPr="00C31818">
        <w:t>Epoch 41/100 | Loss: 0.7443</w:t>
      </w:r>
    </w:p>
    <w:p w14:paraId="654CB5B7" w14:textId="77777777" w:rsidR="00C31818" w:rsidRPr="00C31818" w:rsidRDefault="00C31818" w:rsidP="00C31818">
      <w:r w:rsidRPr="00C31818">
        <w:t>Epoch 42/100 | Loss: 0.7451</w:t>
      </w:r>
    </w:p>
    <w:p w14:paraId="4AE40BF7" w14:textId="77777777" w:rsidR="00C31818" w:rsidRPr="00C31818" w:rsidRDefault="00C31818" w:rsidP="00C31818">
      <w:r w:rsidRPr="00C31818">
        <w:t>Epoch 43/100 | Loss: 0.6733</w:t>
      </w:r>
    </w:p>
    <w:p w14:paraId="29ABDE72" w14:textId="77777777" w:rsidR="00C31818" w:rsidRPr="00C31818" w:rsidRDefault="00C31818" w:rsidP="00C31818">
      <w:r w:rsidRPr="00C31818">
        <w:t>Epoch 44/100 | Loss: 0.7140</w:t>
      </w:r>
    </w:p>
    <w:p w14:paraId="41817B7A" w14:textId="77777777" w:rsidR="00C31818" w:rsidRPr="00C31818" w:rsidRDefault="00C31818" w:rsidP="00C31818">
      <w:r w:rsidRPr="00C31818">
        <w:t>Epoch 45/100 | Loss: 0.7315</w:t>
      </w:r>
    </w:p>
    <w:p w14:paraId="1F6ADCC7" w14:textId="77777777" w:rsidR="00C31818" w:rsidRPr="00C31818" w:rsidRDefault="00C31818" w:rsidP="00C31818">
      <w:r w:rsidRPr="00C31818">
        <w:t>Epoch 46/100 | Loss: 0.7169</w:t>
      </w:r>
    </w:p>
    <w:p w14:paraId="61A46F85" w14:textId="77777777" w:rsidR="00C31818" w:rsidRPr="00C31818" w:rsidRDefault="00C31818" w:rsidP="00C31818">
      <w:r w:rsidRPr="00C31818">
        <w:t>Epoch 47/100 | Loss: 0.6943</w:t>
      </w:r>
    </w:p>
    <w:p w14:paraId="7C57281D" w14:textId="77777777" w:rsidR="00C31818" w:rsidRPr="00C31818" w:rsidRDefault="00C31818" w:rsidP="00C31818">
      <w:r w:rsidRPr="00C31818">
        <w:t>Epoch 48/100 | Loss: 0.6590</w:t>
      </w:r>
    </w:p>
    <w:p w14:paraId="36AAE8D5" w14:textId="77777777" w:rsidR="00C31818" w:rsidRPr="00C31818" w:rsidRDefault="00C31818" w:rsidP="00C31818">
      <w:r w:rsidRPr="00C31818">
        <w:t>Epoch 49/100 | Loss: 0.6843</w:t>
      </w:r>
    </w:p>
    <w:p w14:paraId="55B2F670" w14:textId="77777777" w:rsidR="00C31818" w:rsidRPr="00C31818" w:rsidRDefault="00C31818" w:rsidP="00C31818">
      <w:r w:rsidRPr="00C31818">
        <w:t>Epoch 50/100 | Loss: 0.7190</w:t>
      </w:r>
    </w:p>
    <w:p w14:paraId="4DA51655" w14:textId="77777777" w:rsidR="00C31818" w:rsidRPr="00C31818" w:rsidRDefault="00C31818" w:rsidP="00C31818">
      <w:r w:rsidRPr="00C31818">
        <w:t>Epoch 51/100 | Loss: 0.7121</w:t>
      </w:r>
    </w:p>
    <w:p w14:paraId="51568715" w14:textId="77777777" w:rsidR="00C31818" w:rsidRPr="00C31818" w:rsidRDefault="00C31818" w:rsidP="00C31818">
      <w:r w:rsidRPr="00C31818">
        <w:t>Epoch 52/100 | Loss: 0.7542</w:t>
      </w:r>
    </w:p>
    <w:p w14:paraId="7F89000D" w14:textId="77777777" w:rsidR="00C31818" w:rsidRPr="00C31818" w:rsidRDefault="00C31818" w:rsidP="00C31818">
      <w:r w:rsidRPr="00C31818">
        <w:t>Epoch 53/100 | Loss: 0.6980</w:t>
      </w:r>
    </w:p>
    <w:p w14:paraId="45D3E13E" w14:textId="77777777" w:rsidR="00C31818" w:rsidRPr="00C31818" w:rsidRDefault="00C31818" w:rsidP="00C31818">
      <w:r w:rsidRPr="00C31818">
        <w:t>Epoch 54/100 | Loss: 0.6702</w:t>
      </w:r>
    </w:p>
    <w:p w14:paraId="6C74DE5D" w14:textId="77777777" w:rsidR="00C31818" w:rsidRPr="00C31818" w:rsidRDefault="00C31818" w:rsidP="00C31818">
      <w:r w:rsidRPr="00C31818">
        <w:t>Epoch 55/100 | Loss: 0.7856</w:t>
      </w:r>
    </w:p>
    <w:p w14:paraId="5A8383A1" w14:textId="77777777" w:rsidR="00C31818" w:rsidRPr="00C31818" w:rsidRDefault="00C31818" w:rsidP="00C31818">
      <w:r w:rsidRPr="00C31818">
        <w:t>Epoch 56/100 | Loss: 0.6711</w:t>
      </w:r>
    </w:p>
    <w:p w14:paraId="025D9C6C" w14:textId="77777777" w:rsidR="00C31818" w:rsidRPr="00C31818" w:rsidRDefault="00C31818" w:rsidP="00C31818">
      <w:r w:rsidRPr="00C31818">
        <w:t>Epoch 57/100 | Loss: 0.6895</w:t>
      </w:r>
    </w:p>
    <w:p w14:paraId="5C46820C" w14:textId="77777777" w:rsidR="00C31818" w:rsidRPr="00C31818" w:rsidRDefault="00C31818" w:rsidP="00C31818">
      <w:r w:rsidRPr="00C31818">
        <w:t>Epoch 58/100 | Loss: 0.7085</w:t>
      </w:r>
    </w:p>
    <w:p w14:paraId="17F7E3A6" w14:textId="77777777" w:rsidR="00C31818" w:rsidRPr="00C31818" w:rsidRDefault="00C31818" w:rsidP="00C31818">
      <w:r w:rsidRPr="00C31818">
        <w:t>Epoch 59/100 | Loss: 0.6878</w:t>
      </w:r>
    </w:p>
    <w:p w14:paraId="1BE52741" w14:textId="77777777" w:rsidR="00C31818" w:rsidRPr="00C31818" w:rsidRDefault="00C31818" w:rsidP="00C31818">
      <w:r w:rsidRPr="00C31818">
        <w:t>Epoch 60/100 | Loss: 0.7282</w:t>
      </w:r>
    </w:p>
    <w:p w14:paraId="411FBB2F" w14:textId="77777777" w:rsidR="00C31818" w:rsidRPr="00C31818" w:rsidRDefault="00C31818" w:rsidP="00C31818">
      <w:r w:rsidRPr="00C31818">
        <w:t>Epoch 61/100 | Loss: 0.7330</w:t>
      </w:r>
    </w:p>
    <w:p w14:paraId="795CDA5B" w14:textId="77777777" w:rsidR="00C31818" w:rsidRPr="00C31818" w:rsidRDefault="00C31818" w:rsidP="00C31818">
      <w:r w:rsidRPr="00C31818">
        <w:t>Epoch 62/100 | Loss: 0.7014</w:t>
      </w:r>
    </w:p>
    <w:p w14:paraId="7A31BE8E" w14:textId="77777777" w:rsidR="00C31818" w:rsidRPr="00C31818" w:rsidRDefault="00C31818" w:rsidP="00C31818">
      <w:r w:rsidRPr="00C31818">
        <w:t>Epoch 63/100 | Loss: 0.7141</w:t>
      </w:r>
    </w:p>
    <w:p w14:paraId="61684432" w14:textId="77777777" w:rsidR="00C31818" w:rsidRPr="00C31818" w:rsidRDefault="00C31818" w:rsidP="00C31818">
      <w:r w:rsidRPr="00C31818">
        <w:t>Epoch 64/100 | Loss: 0.7012</w:t>
      </w:r>
    </w:p>
    <w:p w14:paraId="780D20AE" w14:textId="77777777" w:rsidR="00C31818" w:rsidRPr="00C31818" w:rsidRDefault="00C31818" w:rsidP="00C31818">
      <w:r w:rsidRPr="00C31818">
        <w:t>Epoch 65/100 | Loss: 0.7066</w:t>
      </w:r>
    </w:p>
    <w:p w14:paraId="2AABB058" w14:textId="77777777" w:rsidR="00C31818" w:rsidRPr="00C31818" w:rsidRDefault="00C31818" w:rsidP="00C31818">
      <w:r w:rsidRPr="00C31818">
        <w:t>Epoch 66/100 | Loss: 0.6610</w:t>
      </w:r>
    </w:p>
    <w:p w14:paraId="1798E0A2" w14:textId="77777777" w:rsidR="00C31818" w:rsidRPr="00C31818" w:rsidRDefault="00C31818" w:rsidP="00C31818">
      <w:r w:rsidRPr="00C31818">
        <w:t>Epoch 67/100 | Loss: 0.6590</w:t>
      </w:r>
    </w:p>
    <w:p w14:paraId="5EEE7753" w14:textId="77777777" w:rsidR="00C31818" w:rsidRPr="00C31818" w:rsidRDefault="00C31818" w:rsidP="00C31818">
      <w:r w:rsidRPr="00C31818">
        <w:t>Epoch 68/100 | Loss: 0.7230</w:t>
      </w:r>
    </w:p>
    <w:p w14:paraId="7D648823" w14:textId="77777777" w:rsidR="00C31818" w:rsidRPr="00C31818" w:rsidRDefault="00C31818" w:rsidP="00C31818">
      <w:r w:rsidRPr="00C31818">
        <w:t>Epoch 69/100 | Loss: 0.7248</w:t>
      </w:r>
    </w:p>
    <w:p w14:paraId="14C79084" w14:textId="77777777" w:rsidR="00C31818" w:rsidRPr="00C31818" w:rsidRDefault="00C31818" w:rsidP="00C31818">
      <w:r w:rsidRPr="00C31818">
        <w:t>Epoch 70/100 | Loss: 0.6689</w:t>
      </w:r>
    </w:p>
    <w:p w14:paraId="46FFDDB6" w14:textId="77777777" w:rsidR="00C31818" w:rsidRPr="00C31818" w:rsidRDefault="00C31818" w:rsidP="00C31818">
      <w:r w:rsidRPr="00C31818">
        <w:t>Epoch 71/100 | Loss: 0.6732</w:t>
      </w:r>
    </w:p>
    <w:p w14:paraId="60E96D13" w14:textId="77777777" w:rsidR="00C31818" w:rsidRPr="00C31818" w:rsidRDefault="00C31818" w:rsidP="00C31818">
      <w:r w:rsidRPr="00C31818">
        <w:t>Epoch 72/100 | Loss: 0.6948</w:t>
      </w:r>
    </w:p>
    <w:p w14:paraId="760A698F" w14:textId="77777777" w:rsidR="00C31818" w:rsidRPr="00C31818" w:rsidRDefault="00C31818" w:rsidP="00C31818">
      <w:r w:rsidRPr="00C31818">
        <w:t>Epoch 73/100 | Loss: 0.6463</w:t>
      </w:r>
    </w:p>
    <w:p w14:paraId="0880963A" w14:textId="77777777" w:rsidR="00C31818" w:rsidRPr="00C31818" w:rsidRDefault="00C31818" w:rsidP="00C31818">
      <w:r w:rsidRPr="00C31818">
        <w:t>Epoch 74/100 | Loss: 0.7061</w:t>
      </w:r>
    </w:p>
    <w:p w14:paraId="480FEB8A" w14:textId="77777777" w:rsidR="00C31818" w:rsidRPr="00C31818" w:rsidRDefault="00C31818" w:rsidP="00C31818">
      <w:r w:rsidRPr="00C31818">
        <w:t>Epoch 75/100 | Loss: 0.6649</w:t>
      </w:r>
    </w:p>
    <w:p w14:paraId="25CBD704" w14:textId="77777777" w:rsidR="00C31818" w:rsidRPr="00C31818" w:rsidRDefault="00C31818" w:rsidP="00C31818">
      <w:r w:rsidRPr="00C31818">
        <w:t>Epoch 76/100 | Loss: 0.7168</w:t>
      </w:r>
    </w:p>
    <w:p w14:paraId="18046BAE" w14:textId="77777777" w:rsidR="00C31818" w:rsidRPr="00C31818" w:rsidRDefault="00C31818" w:rsidP="00C31818">
      <w:r w:rsidRPr="00C31818">
        <w:t>Epoch 77/100 | Loss: 0.7099</w:t>
      </w:r>
    </w:p>
    <w:p w14:paraId="7CA3A0AA" w14:textId="77777777" w:rsidR="00C31818" w:rsidRPr="00C31818" w:rsidRDefault="00C31818" w:rsidP="00C31818">
      <w:r w:rsidRPr="00C31818">
        <w:t>Epoch 78/100 | Loss: 0.6802</w:t>
      </w:r>
    </w:p>
    <w:p w14:paraId="2C578B47" w14:textId="77777777" w:rsidR="00C31818" w:rsidRPr="00C31818" w:rsidRDefault="00C31818" w:rsidP="00C31818">
      <w:r w:rsidRPr="00C31818">
        <w:t>Epoch 79/100 | Loss: 0.6931</w:t>
      </w:r>
    </w:p>
    <w:p w14:paraId="3586DD76" w14:textId="77777777" w:rsidR="00C31818" w:rsidRPr="00C31818" w:rsidRDefault="00C31818" w:rsidP="00C31818">
      <w:r w:rsidRPr="00C31818">
        <w:t>Epoch 80/100 | Loss: 0.6877</w:t>
      </w:r>
    </w:p>
    <w:p w14:paraId="11EADA53" w14:textId="77777777" w:rsidR="00C31818" w:rsidRPr="00C31818" w:rsidRDefault="00C31818" w:rsidP="00C31818">
      <w:r w:rsidRPr="00C31818">
        <w:t>Epoch 81/100 | Loss: 0.6655</w:t>
      </w:r>
    </w:p>
    <w:p w14:paraId="79C66F8D" w14:textId="77777777" w:rsidR="00C31818" w:rsidRPr="00C31818" w:rsidRDefault="00C31818" w:rsidP="00C31818">
      <w:r w:rsidRPr="00C31818">
        <w:t>Epoch 82/100 | Loss: 0.7539</w:t>
      </w:r>
    </w:p>
    <w:p w14:paraId="4CB2666A" w14:textId="77777777" w:rsidR="00C31818" w:rsidRPr="00C31818" w:rsidRDefault="00C31818" w:rsidP="00C31818">
      <w:r w:rsidRPr="00C31818">
        <w:t>Epoch 83/100 | Loss: 0.6354</w:t>
      </w:r>
    </w:p>
    <w:p w14:paraId="730FC373" w14:textId="77777777" w:rsidR="00C31818" w:rsidRPr="00C31818" w:rsidRDefault="00C31818" w:rsidP="00C31818">
      <w:r w:rsidRPr="00C31818">
        <w:t>Epoch 84/100 | Loss: 0.6593</w:t>
      </w:r>
    </w:p>
    <w:p w14:paraId="3ECA15E7" w14:textId="77777777" w:rsidR="00C31818" w:rsidRPr="00C31818" w:rsidRDefault="00C31818" w:rsidP="00C31818">
      <w:r w:rsidRPr="00C31818">
        <w:t>Epoch 85/100 | Loss: 0.6352</w:t>
      </w:r>
    </w:p>
    <w:p w14:paraId="69B713F6" w14:textId="77777777" w:rsidR="00C31818" w:rsidRPr="00C31818" w:rsidRDefault="00C31818" w:rsidP="00C31818">
      <w:r w:rsidRPr="00C31818">
        <w:t>Epoch 86/100 | Loss: 0.6870</w:t>
      </w:r>
    </w:p>
    <w:p w14:paraId="2F85A46D" w14:textId="77777777" w:rsidR="00C31818" w:rsidRPr="00C31818" w:rsidRDefault="00C31818" w:rsidP="00C31818">
      <w:r w:rsidRPr="00C31818">
        <w:t>Epoch 87/100 | Loss: 0.7097</w:t>
      </w:r>
    </w:p>
    <w:p w14:paraId="3501BE31" w14:textId="77777777" w:rsidR="00C31818" w:rsidRPr="00C31818" w:rsidRDefault="00C31818" w:rsidP="00C31818">
      <w:r w:rsidRPr="00C31818">
        <w:t>Epoch 88/100 | Loss: 0.7341</w:t>
      </w:r>
    </w:p>
    <w:p w14:paraId="1EEA3A6A" w14:textId="77777777" w:rsidR="00C31818" w:rsidRPr="00C31818" w:rsidRDefault="00C31818" w:rsidP="00C31818">
      <w:r w:rsidRPr="00C31818">
        <w:t>Epoch 89/100 | Loss: 0.7510</w:t>
      </w:r>
    </w:p>
    <w:p w14:paraId="1ACFBB78" w14:textId="77777777" w:rsidR="00C31818" w:rsidRPr="00C31818" w:rsidRDefault="00C31818" w:rsidP="00C31818">
      <w:r w:rsidRPr="00C31818">
        <w:t>Epoch 90/100 | Loss: 0.6925</w:t>
      </w:r>
    </w:p>
    <w:p w14:paraId="2E579E98" w14:textId="77777777" w:rsidR="00C31818" w:rsidRPr="00C31818" w:rsidRDefault="00C31818" w:rsidP="00C31818">
      <w:r w:rsidRPr="00C31818">
        <w:t>Epoch 91/100 | Loss: 0.6726</w:t>
      </w:r>
    </w:p>
    <w:p w14:paraId="726C094E" w14:textId="77777777" w:rsidR="00C31818" w:rsidRPr="00C31818" w:rsidRDefault="00C31818" w:rsidP="00C31818">
      <w:r w:rsidRPr="00C31818">
        <w:t>Epoch 92/100 | Loss: 0.6966</w:t>
      </w:r>
    </w:p>
    <w:p w14:paraId="35ADD83E" w14:textId="77777777" w:rsidR="00C31818" w:rsidRPr="00C31818" w:rsidRDefault="00C31818" w:rsidP="00C31818">
      <w:r w:rsidRPr="00C31818">
        <w:t>Epoch 93/100 | Loss: 0.6914</w:t>
      </w:r>
    </w:p>
    <w:p w14:paraId="694D935E" w14:textId="77777777" w:rsidR="00C31818" w:rsidRPr="00C31818" w:rsidRDefault="00C31818" w:rsidP="00C31818">
      <w:r w:rsidRPr="00C31818">
        <w:t>Epoch 94/100 | Loss: 0.7494</w:t>
      </w:r>
    </w:p>
    <w:p w14:paraId="601B7CF9" w14:textId="77777777" w:rsidR="00C31818" w:rsidRPr="00C31818" w:rsidRDefault="00C31818" w:rsidP="00C31818">
      <w:r w:rsidRPr="00C31818">
        <w:t>Epoch 95/100 | Loss: 0.7061</w:t>
      </w:r>
    </w:p>
    <w:p w14:paraId="19965804" w14:textId="77777777" w:rsidR="00C31818" w:rsidRPr="00C31818" w:rsidRDefault="00C31818" w:rsidP="00C31818">
      <w:r w:rsidRPr="00C31818">
        <w:t>Epoch 96/100 | Loss: 0.7025</w:t>
      </w:r>
    </w:p>
    <w:p w14:paraId="37BB5916" w14:textId="77777777" w:rsidR="00C31818" w:rsidRPr="00C31818" w:rsidRDefault="00C31818" w:rsidP="00C31818">
      <w:r w:rsidRPr="00C31818">
        <w:t>Epoch 97/100 | Loss: 0.7247</w:t>
      </w:r>
    </w:p>
    <w:p w14:paraId="29556D59" w14:textId="77777777" w:rsidR="00C31818" w:rsidRPr="00C31818" w:rsidRDefault="00C31818" w:rsidP="00C31818">
      <w:r w:rsidRPr="00C31818">
        <w:t>Epoch 98/100 | Loss: 0.7079</w:t>
      </w:r>
    </w:p>
    <w:p w14:paraId="4D50A654" w14:textId="77777777" w:rsidR="00C31818" w:rsidRPr="00C31818" w:rsidRDefault="00C31818" w:rsidP="00C31818">
      <w:r w:rsidRPr="00C31818">
        <w:t>Epoch 99/100 | Loss: 0.7073</w:t>
      </w:r>
    </w:p>
    <w:p w14:paraId="2A09CACB" w14:textId="77777777" w:rsidR="00C31818" w:rsidRPr="00C31818" w:rsidRDefault="00C31818" w:rsidP="00C31818">
      <w:r w:rsidRPr="00C31818">
        <w:t>Epoch 100/100 | Loss: 0.6814</w:t>
      </w:r>
    </w:p>
    <w:p w14:paraId="54B5A543" w14:textId="77777777" w:rsidR="00C31818" w:rsidRPr="00C31818" w:rsidRDefault="00C31818" w:rsidP="00C31818">
      <w:r w:rsidRPr="00C31818">
        <w:t>Split 1 Accuracy: 0.5909</w:t>
      </w:r>
    </w:p>
    <w:p w14:paraId="5791DB2C" w14:textId="6C688466" w:rsidR="00C31818" w:rsidRPr="00C31818" w:rsidRDefault="00C31818" w:rsidP="00C31818">
      <w:r w:rsidRPr="00C31818">
        <w:rPr>
          <w:noProof/>
        </w:rPr>
        <w:drawing>
          <wp:inline distT="0" distB="0" distL="0" distR="0" wp14:anchorId="2BB67056" wp14:editId="6A843169">
            <wp:extent cx="4892040" cy="4145280"/>
            <wp:effectExtent l="0" t="0" r="3810" b="7620"/>
            <wp:docPr id="1861977393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20D0A" w14:textId="3C470FBD" w:rsidR="00C31818" w:rsidRPr="00C31818" w:rsidRDefault="00C31818" w:rsidP="00C31818">
      <w:r w:rsidRPr="00C31818">
        <w:rPr>
          <w:noProof/>
        </w:rPr>
        <w:drawing>
          <wp:inline distT="0" distB="0" distL="0" distR="0" wp14:anchorId="11005209" wp14:editId="18F64F25">
            <wp:extent cx="5181600" cy="4145280"/>
            <wp:effectExtent l="0" t="0" r="0" b="7620"/>
            <wp:docPr id="2122069437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AFB3F" w14:textId="77777777" w:rsidR="00C31818" w:rsidRPr="00C31818" w:rsidRDefault="00C31818" w:rsidP="00C31818"/>
    <w:p w14:paraId="5F5565B8" w14:textId="77777777" w:rsidR="00C31818" w:rsidRPr="00C31818" w:rsidRDefault="00C31818" w:rsidP="00C31818">
      <w:r w:rsidRPr="00C31818">
        <w:t>=== ENV2 Split 2/5 ===</w:t>
      </w:r>
    </w:p>
    <w:p w14:paraId="6A2C28C5" w14:textId="77777777" w:rsidR="00C31818" w:rsidRPr="00C31818" w:rsidRDefault="00C31818" w:rsidP="00C31818">
      <w:hyperlink r:id="rId219" w:anchor="line=1667" w:history="1">
        <w:r w:rsidRPr="00C31818">
          <w:rPr>
            <w:rStyle w:val="Hyperlink"/>
          </w:rPr>
          <w:t>C:\Users\sansk\miniconda3\Lib\site-packages\scipy\signal\_spectral_py.py:1668</w:t>
        </w:r>
      </w:hyperlink>
      <w:r w:rsidRPr="00C31818">
        <w:t>: RuntimeWarning: invalid value encountered in divide</w:t>
      </w:r>
    </w:p>
    <w:p w14:paraId="3B25011B" w14:textId="77777777" w:rsidR="00C31818" w:rsidRPr="00C31818" w:rsidRDefault="00C31818" w:rsidP="00C31818">
      <w:r w:rsidRPr="00C31818">
        <w:t xml:space="preserve">  Cxy = np.abs(Pxy)**2 / Pxx / Pyy</w:t>
      </w:r>
    </w:p>
    <w:p w14:paraId="15A84619" w14:textId="77777777" w:rsidR="00C31818" w:rsidRPr="00C31818" w:rsidRDefault="00C31818" w:rsidP="00C31818">
      <w:r w:rsidRPr="00C31818">
        <w:t>After oversampling, class counts: Counter({1: 43, 0: 43})</w:t>
      </w:r>
    </w:p>
    <w:p w14:paraId="263A9E45" w14:textId="77777777" w:rsidR="00E1495E" w:rsidRPr="00E1495E" w:rsidRDefault="00E1495E" w:rsidP="00E1495E">
      <w:r w:rsidRPr="00E1495E">
        <w:t>Epoch 1/200 | Loss: 0.7698</w:t>
      </w:r>
    </w:p>
    <w:p w14:paraId="31D68154" w14:textId="77777777" w:rsidR="00E1495E" w:rsidRPr="00E1495E" w:rsidRDefault="00E1495E" w:rsidP="00E1495E">
      <w:r w:rsidRPr="00E1495E">
        <w:t>Epoch 2/200 | Loss: 0.7425</w:t>
      </w:r>
    </w:p>
    <w:p w14:paraId="0D2C3934" w14:textId="77777777" w:rsidR="00E1495E" w:rsidRPr="00E1495E" w:rsidRDefault="00E1495E" w:rsidP="00E1495E">
      <w:r w:rsidRPr="00E1495E">
        <w:t>Epoch 3/200 | Loss: 0.7444</w:t>
      </w:r>
    </w:p>
    <w:p w14:paraId="749B3084" w14:textId="77777777" w:rsidR="00E1495E" w:rsidRPr="00E1495E" w:rsidRDefault="00E1495E" w:rsidP="00E1495E">
      <w:r w:rsidRPr="00E1495E">
        <w:t>Epoch 4/200 | Loss: 0.7648</w:t>
      </w:r>
    </w:p>
    <w:p w14:paraId="00A133BD" w14:textId="77777777" w:rsidR="00E1495E" w:rsidRPr="00E1495E" w:rsidRDefault="00E1495E" w:rsidP="00E1495E">
      <w:r w:rsidRPr="00E1495E">
        <w:t>Epoch 5/200 | Loss: 0.7406</w:t>
      </w:r>
    </w:p>
    <w:p w14:paraId="434A8FD5" w14:textId="77777777" w:rsidR="00E1495E" w:rsidRPr="00E1495E" w:rsidRDefault="00E1495E" w:rsidP="00E1495E">
      <w:r w:rsidRPr="00E1495E">
        <w:t>Epoch 6/200 | Loss: 0.7559</w:t>
      </w:r>
    </w:p>
    <w:p w14:paraId="1E7CC4BC" w14:textId="77777777" w:rsidR="00E1495E" w:rsidRPr="00E1495E" w:rsidRDefault="00E1495E" w:rsidP="00E1495E">
      <w:r w:rsidRPr="00E1495E">
        <w:t>Epoch 7/200 | Loss: 0.7587</w:t>
      </w:r>
    </w:p>
    <w:p w14:paraId="339423E2" w14:textId="77777777" w:rsidR="00E1495E" w:rsidRPr="00E1495E" w:rsidRDefault="00E1495E" w:rsidP="00E1495E">
      <w:r w:rsidRPr="00E1495E">
        <w:t>Epoch 8/200 | Loss: 0.7837</w:t>
      </w:r>
    </w:p>
    <w:p w14:paraId="553168CC" w14:textId="77777777" w:rsidR="00E1495E" w:rsidRPr="00E1495E" w:rsidRDefault="00E1495E" w:rsidP="00E1495E">
      <w:r w:rsidRPr="00E1495E">
        <w:t>Epoch 9/200 | Loss: 0.8272</w:t>
      </w:r>
    </w:p>
    <w:p w14:paraId="638E2FD3" w14:textId="77777777" w:rsidR="00E1495E" w:rsidRPr="00E1495E" w:rsidRDefault="00E1495E" w:rsidP="00E1495E">
      <w:r w:rsidRPr="00E1495E">
        <w:t>Epoch 10/200 | Loss: 0.7722</w:t>
      </w:r>
    </w:p>
    <w:p w14:paraId="60CDAA0F" w14:textId="77777777" w:rsidR="00E1495E" w:rsidRPr="00E1495E" w:rsidRDefault="00E1495E" w:rsidP="00E1495E">
      <w:r w:rsidRPr="00E1495E">
        <w:t>Epoch 11/200 | Loss: 0.6913</w:t>
      </w:r>
    </w:p>
    <w:p w14:paraId="4D01FDAE" w14:textId="77777777" w:rsidR="00E1495E" w:rsidRPr="00E1495E" w:rsidRDefault="00E1495E" w:rsidP="00E1495E">
      <w:r w:rsidRPr="00E1495E">
        <w:t>Epoch 12/200 | Loss: 0.7559</w:t>
      </w:r>
    </w:p>
    <w:p w14:paraId="606DDC31" w14:textId="77777777" w:rsidR="00E1495E" w:rsidRPr="00E1495E" w:rsidRDefault="00E1495E" w:rsidP="00E1495E">
      <w:r w:rsidRPr="00E1495E">
        <w:t>Epoch 13/200 | Loss: 0.7600</w:t>
      </w:r>
    </w:p>
    <w:p w14:paraId="71A537C9" w14:textId="77777777" w:rsidR="00E1495E" w:rsidRPr="00E1495E" w:rsidRDefault="00E1495E" w:rsidP="00E1495E">
      <w:r w:rsidRPr="00E1495E">
        <w:t>Epoch 14/200 | Loss: 0.7741</w:t>
      </w:r>
    </w:p>
    <w:p w14:paraId="6A5A211D" w14:textId="77777777" w:rsidR="00E1495E" w:rsidRPr="00E1495E" w:rsidRDefault="00E1495E" w:rsidP="00E1495E">
      <w:r w:rsidRPr="00E1495E">
        <w:t>Epoch 15/200 | Loss: 0.7483</w:t>
      </w:r>
    </w:p>
    <w:p w14:paraId="1EB5428F" w14:textId="77777777" w:rsidR="00E1495E" w:rsidRPr="00E1495E" w:rsidRDefault="00E1495E" w:rsidP="00E1495E">
      <w:r w:rsidRPr="00E1495E">
        <w:t>Epoch 16/200 | Loss: 0.7069</w:t>
      </w:r>
    </w:p>
    <w:p w14:paraId="2AC72671" w14:textId="77777777" w:rsidR="00E1495E" w:rsidRPr="00E1495E" w:rsidRDefault="00E1495E" w:rsidP="00E1495E">
      <w:r w:rsidRPr="00E1495E">
        <w:t>Epoch 17/200 | Loss: 0.7188</w:t>
      </w:r>
    </w:p>
    <w:p w14:paraId="351A8342" w14:textId="77777777" w:rsidR="00E1495E" w:rsidRPr="00E1495E" w:rsidRDefault="00E1495E" w:rsidP="00E1495E">
      <w:r w:rsidRPr="00E1495E">
        <w:t>Epoch 18/200 | Loss: 0.8058</w:t>
      </w:r>
    </w:p>
    <w:p w14:paraId="552A5C62" w14:textId="77777777" w:rsidR="00E1495E" w:rsidRPr="00E1495E" w:rsidRDefault="00E1495E" w:rsidP="00E1495E">
      <w:r w:rsidRPr="00E1495E">
        <w:t>Epoch 19/200 | Loss: 0.7821</w:t>
      </w:r>
    </w:p>
    <w:p w14:paraId="5526FA89" w14:textId="77777777" w:rsidR="00E1495E" w:rsidRPr="00E1495E" w:rsidRDefault="00E1495E" w:rsidP="00E1495E">
      <w:r w:rsidRPr="00E1495E">
        <w:t>Epoch 20/200 | Loss: 0.7016</w:t>
      </w:r>
    </w:p>
    <w:p w14:paraId="536638ED" w14:textId="77777777" w:rsidR="00E1495E" w:rsidRPr="00E1495E" w:rsidRDefault="00E1495E" w:rsidP="00E1495E">
      <w:r w:rsidRPr="00E1495E">
        <w:t>Epoch 21/200 | Loss: 0.7070</w:t>
      </w:r>
    </w:p>
    <w:p w14:paraId="13A2D02A" w14:textId="77777777" w:rsidR="00E1495E" w:rsidRPr="00E1495E" w:rsidRDefault="00E1495E" w:rsidP="00E1495E">
      <w:r w:rsidRPr="00E1495E">
        <w:t>Epoch 22/200 | Loss: 0.7476</w:t>
      </w:r>
    </w:p>
    <w:p w14:paraId="68189C98" w14:textId="77777777" w:rsidR="00E1495E" w:rsidRPr="00E1495E" w:rsidRDefault="00E1495E" w:rsidP="00E1495E">
      <w:r w:rsidRPr="00E1495E">
        <w:t>Epoch 23/200 | Loss: 0.7509</w:t>
      </w:r>
    </w:p>
    <w:p w14:paraId="133C5C0C" w14:textId="77777777" w:rsidR="00E1495E" w:rsidRPr="00E1495E" w:rsidRDefault="00E1495E" w:rsidP="00E1495E">
      <w:r w:rsidRPr="00E1495E">
        <w:t>Epoch 24/200 | Loss: 0.7464</w:t>
      </w:r>
    </w:p>
    <w:p w14:paraId="0DA3F042" w14:textId="77777777" w:rsidR="00E1495E" w:rsidRPr="00E1495E" w:rsidRDefault="00E1495E" w:rsidP="00E1495E">
      <w:r w:rsidRPr="00E1495E">
        <w:t>Epoch 25/200 | Loss: 0.7407</w:t>
      </w:r>
    </w:p>
    <w:p w14:paraId="6544DAC8" w14:textId="77777777" w:rsidR="00E1495E" w:rsidRPr="00E1495E" w:rsidRDefault="00E1495E" w:rsidP="00E1495E">
      <w:r w:rsidRPr="00E1495E">
        <w:t>Epoch 26/200 | Loss: 0.7057</w:t>
      </w:r>
    </w:p>
    <w:p w14:paraId="1D8A1D73" w14:textId="77777777" w:rsidR="00E1495E" w:rsidRPr="00E1495E" w:rsidRDefault="00E1495E" w:rsidP="00E1495E">
      <w:r w:rsidRPr="00E1495E">
        <w:lastRenderedPageBreak/>
        <w:t>Epoch 27/200 | Loss: 0.7954</w:t>
      </w:r>
    </w:p>
    <w:p w14:paraId="569882BE" w14:textId="77777777" w:rsidR="00E1495E" w:rsidRPr="00E1495E" w:rsidRDefault="00E1495E" w:rsidP="00E1495E">
      <w:r w:rsidRPr="00E1495E">
        <w:t>Epoch 28/200 | Loss: 0.7498</w:t>
      </w:r>
    </w:p>
    <w:p w14:paraId="33DC952E" w14:textId="77777777" w:rsidR="00E1495E" w:rsidRPr="00E1495E" w:rsidRDefault="00E1495E" w:rsidP="00E1495E">
      <w:r w:rsidRPr="00E1495E">
        <w:t>Epoch 29/200 | Loss: 0.7226</w:t>
      </w:r>
    </w:p>
    <w:p w14:paraId="3053DD9A" w14:textId="77777777" w:rsidR="00E1495E" w:rsidRPr="00E1495E" w:rsidRDefault="00E1495E" w:rsidP="00E1495E">
      <w:r w:rsidRPr="00E1495E">
        <w:t>Epoch 30/200 | Loss: 0.7224</w:t>
      </w:r>
    </w:p>
    <w:p w14:paraId="1C693942" w14:textId="77777777" w:rsidR="00E1495E" w:rsidRPr="00E1495E" w:rsidRDefault="00E1495E" w:rsidP="00E1495E">
      <w:r w:rsidRPr="00E1495E">
        <w:t>Epoch 31/200 | Loss: 0.6814</w:t>
      </w:r>
    </w:p>
    <w:p w14:paraId="0BC66A6D" w14:textId="77777777" w:rsidR="00E1495E" w:rsidRPr="00E1495E" w:rsidRDefault="00E1495E" w:rsidP="00E1495E">
      <w:r w:rsidRPr="00E1495E">
        <w:t>Epoch 32/200 | Loss: 0.7502</w:t>
      </w:r>
    </w:p>
    <w:p w14:paraId="55ED9C15" w14:textId="77777777" w:rsidR="00E1495E" w:rsidRPr="00E1495E" w:rsidRDefault="00E1495E" w:rsidP="00E1495E">
      <w:r w:rsidRPr="00E1495E">
        <w:t>Epoch 33/200 | Loss: 0.7279</w:t>
      </w:r>
    </w:p>
    <w:p w14:paraId="1789AC38" w14:textId="77777777" w:rsidR="00E1495E" w:rsidRPr="00E1495E" w:rsidRDefault="00E1495E" w:rsidP="00E1495E">
      <w:r w:rsidRPr="00E1495E">
        <w:t>Epoch 34/200 | Loss: 0.6587</w:t>
      </w:r>
    </w:p>
    <w:p w14:paraId="17A0AAFA" w14:textId="77777777" w:rsidR="00E1495E" w:rsidRPr="00E1495E" w:rsidRDefault="00E1495E" w:rsidP="00E1495E">
      <w:r w:rsidRPr="00E1495E">
        <w:t>Epoch 35/200 | Loss: 0.6840</w:t>
      </w:r>
    </w:p>
    <w:p w14:paraId="09CBE901" w14:textId="77777777" w:rsidR="00E1495E" w:rsidRPr="00E1495E" w:rsidRDefault="00E1495E" w:rsidP="00E1495E">
      <w:r w:rsidRPr="00E1495E">
        <w:t>Epoch 36/200 | Loss: 0.7598</w:t>
      </w:r>
    </w:p>
    <w:p w14:paraId="6EB676F8" w14:textId="77777777" w:rsidR="00E1495E" w:rsidRPr="00E1495E" w:rsidRDefault="00E1495E" w:rsidP="00E1495E">
      <w:r w:rsidRPr="00E1495E">
        <w:t>Epoch 37/200 | Loss: 0.6923</w:t>
      </w:r>
    </w:p>
    <w:p w14:paraId="68FEFD5B" w14:textId="77777777" w:rsidR="00E1495E" w:rsidRPr="00E1495E" w:rsidRDefault="00E1495E" w:rsidP="00E1495E">
      <w:r w:rsidRPr="00E1495E">
        <w:t>Epoch 38/200 | Loss: 0.7217</w:t>
      </w:r>
    </w:p>
    <w:p w14:paraId="194A703E" w14:textId="77777777" w:rsidR="00E1495E" w:rsidRPr="00E1495E" w:rsidRDefault="00E1495E" w:rsidP="00E1495E">
      <w:r w:rsidRPr="00E1495E">
        <w:t>Epoch 39/200 | Loss: 0.7425</w:t>
      </w:r>
    </w:p>
    <w:p w14:paraId="57C0A861" w14:textId="77777777" w:rsidR="00E1495E" w:rsidRPr="00E1495E" w:rsidRDefault="00E1495E" w:rsidP="00E1495E">
      <w:r w:rsidRPr="00E1495E">
        <w:t>Epoch 40/200 | Loss: 0.7628</w:t>
      </w:r>
    </w:p>
    <w:p w14:paraId="15087160" w14:textId="77777777" w:rsidR="00E1495E" w:rsidRPr="00E1495E" w:rsidRDefault="00E1495E" w:rsidP="00E1495E">
      <w:r w:rsidRPr="00E1495E">
        <w:t>Epoch 41/200 | Loss: 0.7839</w:t>
      </w:r>
    </w:p>
    <w:p w14:paraId="7FF22512" w14:textId="77777777" w:rsidR="00E1495E" w:rsidRPr="00E1495E" w:rsidRDefault="00E1495E" w:rsidP="00E1495E">
      <w:r w:rsidRPr="00E1495E">
        <w:t>Epoch 42/200 | Loss: 0.7269</w:t>
      </w:r>
    </w:p>
    <w:p w14:paraId="07852265" w14:textId="77777777" w:rsidR="00E1495E" w:rsidRPr="00E1495E" w:rsidRDefault="00E1495E" w:rsidP="00E1495E">
      <w:r w:rsidRPr="00E1495E">
        <w:t>Epoch 43/200 | Loss: 0.7207</w:t>
      </w:r>
    </w:p>
    <w:p w14:paraId="1985441A" w14:textId="77777777" w:rsidR="00E1495E" w:rsidRPr="00E1495E" w:rsidRDefault="00E1495E" w:rsidP="00E1495E">
      <w:r w:rsidRPr="00E1495E">
        <w:t>Epoch 44/200 | Loss: 0.6936</w:t>
      </w:r>
    </w:p>
    <w:p w14:paraId="289250E5" w14:textId="77777777" w:rsidR="00E1495E" w:rsidRPr="00E1495E" w:rsidRDefault="00E1495E" w:rsidP="00E1495E">
      <w:r w:rsidRPr="00E1495E">
        <w:t>Epoch 45/200 | Loss: 0.7188</w:t>
      </w:r>
    </w:p>
    <w:p w14:paraId="1036248E" w14:textId="77777777" w:rsidR="00E1495E" w:rsidRPr="00E1495E" w:rsidRDefault="00E1495E" w:rsidP="00E1495E">
      <w:r w:rsidRPr="00E1495E">
        <w:t>Epoch 46/200 | Loss: 0.6844</w:t>
      </w:r>
    </w:p>
    <w:p w14:paraId="08251A61" w14:textId="77777777" w:rsidR="00E1495E" w:rsidRPr="00E1495E" w:rsidRDefault="00E1495E" w:rsidP="00E1495E">
      <w:r w:rsidRPr="00E1495E">
        <w:t>Epoch 47/200 | Loss: 0.6707</w:t>
      </w:r>
    </w:p>
    <w:p w14:paraId="1271B6F6" w14:textId="77777777" w:rsidR="00E1495E" w:rsidRPr="00E1495E" w:rsidRDefault="00E1495E" w:rsidP="00E1495E">
      <w:r w:rsidRPr="00E1495E">
        <w:t>Epoch 48/200 | Loss: 0.7196</w:t>
      </w:r>
    </w:p>
    <w:p w14:paraId="2F84A5EE" w14:textId="77777777" w:rsidR="00E1495E" w:rsidRPr="00E1495E" w:rsidRDefault="00E1495E" w:rsidP="00E1495E">
      <w:r w:rsidRPr="00E1495E">
        <w:t>Epoch 49/200 | Loss: 0.7393</w:t>
      </w:r>
    </w:p>
    <w:p w14:paraId="0EDE5589" w14:textId="77777777" w:rsidR="00E1495E" w:rsidRPr="00E1495E" w:rsidRDefault="00E1495E" w:rsidP="00E1495E">
      <w:r w:rsidRPr="00E1495E">
        <w:t>Epoch 50/200 | Loss: 0.7449</w:t>
      </w:r>
    </w:p>
    <w:p w14:paraId="0284137C" w14:textId="77777777" w:rsidR="00E1495E" w:rsidRPr="00E1495E" w:rsidRDefault="00E1495E" w:rsidP="00E1495E">
      <w:r w:rsidRPr="00E1495E">
        <w:t>Epoch 51/200 | Loss: 0.7934</w:t>
      </w:r>
    </w:p>
    <w:p w14:paraId="1FEC1DB1" w14:textId="77777777" w:rsidR="00E1495E" w:rsidRPr="00E1495E" w:rsidRDefault="00E1495E" w:rsidP="00E1495E">
      <w:r w:rsidRPr="00E1495E">
        <w:t>Epoch 52/200 | Loss: 0.7243</w:t>
      </w:r>
    </w:p>
    <w:p w14:paraId="403BD822" w14:textId="77777777" w:rsidR="00E1495E" w:rsidRPr="00E1495E" w:rsidRDefault="00E1495E" w:rsidP="00E1495E">
      <w:r w:rsidRPr="00E1495E">
        <w:t>Epoch 53/200 | Loss: 0.7621</w:t>
      </w:r>
    </w:p>
    <w:p w14:paraId="52DF701C" w14:textId="77777777" w:rsidR="00E1495E" w:rsidRPr="00E1495E" w:rsidRDefault="00E1495E" w:rsidP="00E1495E">
      <w:r w:rsidRPr="00E1495E">
        <w:t>Epoch 54/200 | Loss: 0.7232</w:t>
      </w:r>
    </w:p>
    <w:p w14:paraId="60DCC141" w14:textId="77777777" w:rsidR="00E1495E" w:rsidRPr="00E1495E" w:rsidRDefault="00E1495E" w:rsidP="00E1495E">
      <w:r w:rsidRPr="00E1495E">
        <w:t>Epoch 55/200 | Loss: 0.6800</w:t>
      </w:r>
    </w:p>
    <w:p w14:paraId="0FEEC7B6" w14:textId="77777777" w:rsidR="00E1495E" w:rsidRPr="00E1495E" w:rsidRDefault="00E1495E" w:rsidP="00E1495E">
      <w:r w:rsidRPr="00E1495E">
        <w:t>Epoch 56/200 | Loss: 0.6981</w:t>
      </w:r>
    </w:p>
    <w:p w14:paraId="56705693" w14:textId="77777777" w:rsidR="00E1495E" w:rsidRPr="00E1495E" w:rsidRDefault="00E1495E" w:rsidP="00E1495E">
      <w:r w:rsidRPr="00E1495E">
        <w:t>Epoch 57/200 | Loss: 0.7137</w:t>
      </w:r>
    </w:p>
    <w:p w14:paraId="2EB62DDB" w14:textId="77777777" w:rsidR="00E1495E" w:rsidRPr="00E1495E" w:rsidRDefault="00E1495E" w:rsidP="00E1495E">
      <w:r w:rsidRPr="00E1495E">
        <w:lastRenderedPageBreak/>
        <w:t>Epoch 58/200 | Loss: 0.7599</w:t>
      </w:r>
    </w:p>
    <w:p w14:paraId="1E09E5FB" w14:textId="77777777" w:rsidR="00E1495E" w:rsidRPr="00E1495E" w:rsidRDefault="00E1495E" w:rsidP="00E1495E">
      <w:r w:rsidRPr="00E1495E">
        <w:t>Epoch 59/200 | Loss: 0.7119</w:t>
      </w:r>
    </w:p>
    <w:p w14:paraId="7CC8833B" w14:textId="77777777" w:rsidR="00E1495E" w:rsidRPr="00E1495E" w:rsidRDefault="00E1495E" w:rsidP="00E1495E">
      <w:r w:rsidRPr="00E1495E">
        <w:t>Epoch 60/200 | Loss: 0.7272</w:t>
      </w:r>
    </w:p>
    <w:p w14:paraId="335F5F5A" w14:textId="77777777" w:rsidR="00E1495E" w:rsidRPr="00E1495E" w:rsidRDefault="00E1495E" w:rsidP="00E1495E">
      <w:r w:rsidRPr="00E1495E">
        <w:t>Epoch 61/200 | Loss: 0.7331</w:t>
      </w:r>
    </w:p>
    <w:p w14:paraId="6CD9CF57" w14:textId="77777777" w:rsidR="00E1495E" w:rsidRPr="00E1495E" w:rsidRDefault="00E1495E" w:rsidP="00E1495E">
      <w:r w:rsidRPr="00E1495E">
        <w:t>Epoch 62/200 | Loss: 0.7584</w:t>
      </w:r>
    </w:p>
    <w:p w14:paraId="7AF44007" w14:textId="77777777" w:rsidR="00E1495E" w:rsidRPr="00E1495E" w:rsidRDefault="00E1495E" w:rsidP="00E1495E">
      <w:r w:rsidRPr="00E1495E">
        <w:t>Epoch 63/200 | Loss: 0.6571</w:t>
      </w:r>
    </w:p>
    <w:p w14:paraId="07493D77" w14:textId="77777777" w:rsidR="00E1495E" w:rsidRPr="00E1495E" w:rsidRDefault="00E1495E" w:rsidP="00E1495E">
      <w:r w:rsidRPr="00E1495E">
        <w:t>Epoch 64/200 | Loss: 0.7171</w:t>
      </w:r>
    </w:p>
    <w:p w14:paraId="1FC7A785" w14:textId="77777777" w:rsidR="00E1495E" w:rsidRPr="00E1495E" w:rsidRDefault="00E1495E" w:rsidP="00E1495E">
      <w:r w:rsidRPr="00E1495E">
        <w:t>Epoch 65/200 | Loss: 0.6841</w:t>
      </w:r>
    </w:p>
    <w:p w14:paraId="49725004" w14:textId="77777777" w:rsidR="00E1495E" w:rsidRPr="00E1495E" w:rsidRDefault="00E1495E" w:rsidP="00E1495E">
      <w:r w:rsidRPr="00E1495E">
        <w:t>Epoch 66/200 | Loss: 0.7301</w:t>
      </w:r>
    </w:p>
    <w:p w14:paraId="417473DB" w14:textId="77777777" w:rsidR="00E1495E" w:rsidRPr="00E1495E" w:rsidRDefault="00E1495E" w:rsidP="00E1495E">
      <w:r w:rsidRPr="00E1495E">
        <w:t>Epoch 67/200 | Loss: 0.7375</w:t>
      </w:r>
    </w:p>
    <w:p w14:paraId="2B8D8090" w14:textId="77777777" w:rsidR="00E1495E" w:rsidRPr="00E1495E" w:rsidRDefault="00E1495E" w:rsidP="00E1495E">
      <w:r w:rsidRPr="00E1495E">
        <w:t>Epoch 68/200 | Loss: 0.7396</w:t>
      </w:r>
    </w:p>
    <w:p w14:paraId="6E89CC48" w14:textId="77777777" w:rsidR="00E1495E" w:rsidRPr="00E1495E" w:rsidRDefault="00E1495E" w:rsidP="00E1495E">
      <w:r w:rsidRPr="00E1495E">
        <w:t>Epoch 69/200 | Loss: 0.6812</w:t>
      </w:r>
    </w:p>
    <w:p w14:paraId="376EDA4C" w14:textId="77777777" w:rsidR="00E1495E" w:rsidRPr="00E1495E" w:rsidRDefault="00E1495E" w:rsidP="00E1495E">
      <w:r w:rsidRPr="00E1495E">
        <w:t>Epoch 70/200 | Loss: 0.7040</w:t>
      </w:r>
    </w:p>
    <w:p w14:paraId="32B95E11" w14:textId="77777777" w:rsidR="00E1495E" w:rsidRPr="00E1495E" w:rsidRDefault="00E1495E" w:rsidP="00E1495E">
      <w:r w:rsidRPr="00E1495E">
        <w:t>Epoch 71/200 | Loss: 0.7321</w:t>
      </w:r>
    </w:p>
    <w:p w14:paraId="0C5A7E75" w14:textId="77777777" w:rsidR="00E1495E" w:rsidRPr="00E1495E" w:rsidRDefault="00E1495E" w:rsidP="00E1495E">
      <w:r w:rsidRPr="00E1495E">
        <w:t>Epoch 72/200 | Loss: 0.6335</w:t>
      </w:r>
    </w:p>
    <w:p w14:paraId="06B1FE89" w14:textId="77777777" w:rsidR="00E1495E" w:rsidRPr="00E1495E" w:rsidRDefault="00E1495E" w:rsidP="00E1495E">
      <w:r w:rsidRPr="00E1495E">
        <w:t>Epoch 73/200 | Loss: 0.6496</w:t>
      </w:r>
    </w:p>
    <w:p w14:paraId="757E91CD" w14:textId="77777777" w:rsidR="00E1495E" w:rsidRPr="00E1495E" w:rsidRDefault="00E1495E" w:rsidP="00E1495E">
      <w:r w:rsidRPr="00E1495E">
        <w:t>Epoch 74/200 | Loss: 0.7550</w:t>
      </w:r>
    </w:p>
    <w:p w14:paraId="13AC62FB" w14:textId="77777777" w:rsidR="00E1495E" w:rsidRPr="00E1495E" w:rsidRDefault="00E1495E" w:rsidP="00E1495E">
      <w:r w:rsidRPr="00E1495E">
        <w:t>Epoch 75/200 | Loss: 0.7071</w:t>
      </w:r>
    </w:p>
    <w:p w14:paraId="575DF440" w14:textId="77777777" w:rsidR="00E1495E" w:rsidRPr="00E1495E" w:rsidRDefault="00E1495E" w:rsidP="00E1495E">
      <w:r w:rsidRPr="00E1495E">
        <w:t>Epoch 76/200 | Loss: 0.6951</w:t>
      </w:r>
    </w:p>
    <w:p w14:paraId="4A701683" w14:textId="77777777" w:rsidR="00E1495E" w:rsidRPr="00E1495E" w:rsidRDefault="00E1495E" w:rsidP="00E1495E">
      <w:r w:rsidRPr="00E1495E">
        <w:t>Epoch 77/200 | Loss: 0.7328</w:t>
      </w:r>
    </w:p>
    <w:p w14:paraId="491C8292" w14:textId="77777777" w:rsidR="00E1495E" w:rsidRPr="00E1495E" w:rsidRDefault="00E1495E" w:rsidP="00E1495E">
      <w:r w:rsidRPr="00E1495E">
        <w:t>Epoch 78/200 | Loss: 0.6894</w:t>
      </w:r>
    </w:p>
    <w:p w14:paraId="65C9F2DA" w14:textId="77777777" w:rsidR="00E1495E" w:rsidRPr="00E1495E" w:rsidRDefault="00E1495E" w:rsidP="00E1495E">
      <w:r w:rsidRPr="00E1495E">
        <w:t>Epoch 79/200 | Loss: 0.7241</w:t>
      </w:r>
    </w:p>
    <w:p w14:paraId="0F7690E8" w14:textId="77777777" w:rsidR="00E1495E" w:rsidRPr="00E1495E" w:rsidRDefault="00E1495E" w:rsidP="00E1495E">
      <w:r w:rsidRPr="00E1495E">
        <w:t>Epoch 80/200 | Loss: 0.6947</w:t>
      </w:r>
    </w:p>
    <w:p w14:paraId="52A1C37C" w14:textId="77777777" w:rsidR="00E1495E" w:rsidRPr="00E1495E" w:rsidRDefault="00E1495E" w:rsidP="00E1495E">
      <w:r w:rsidRPr="00E1495E">
        <w:t>Epoch 81/200 | Loss: 0.6956</w:t>
      </w:r>
    </w:p>
    <w:p w14:paraId="22D55686" w14:textId="77777777" w:rsidR="00E1495E" w:rsidRPr="00E1495E" w:rsidRDefault="00E1495E" w:rsidP="00E1495E">
      <w:r w:rsidRPr="00E1495E">
        <w:t>Epoch 82/200 | Loss: 0.7053</w:t>
      </w:r>
    </w:p>
    <w:p w14:paraId="6D650A6D" w14:textId="77777777" w:rsidR="00E1495E" w:rsidRPr="00E1495E" w:rsidRDefault="00E1495E" w:rsidP="00E1495E">
      <w:r w:rsidRPr="00E1495E">
        <w:t>Epoch 83/200 | Loss: 0.6913</w:t>
      </w:r>
    </w:p>
    <w:p w14:paraId="584DD6D5" w14:textId="77777777" w:rsidR="00E1495E" w:rsidRPr="00E1495E" w:rsidRDefault="00E1495E" w:rsidP="00E1495E">
      <w:r w:rsidRPr="00E1495E">
        <w:t>Epoch 84/200 | Loss: 0.6865</w:t>
      </w:r>
    </w:p>
    <w:p w14:paraId="3D377E20" w14:textId="77777777" w:rsidR="00E1495E" w:rsidRPr="00E1495E" w:rsidRDefault="00E1495E" w:rsidP="00E1495E">
      <w:r w:rsidRPr="00E1495E">
        <w:t>Epoch 85/200 | Loss: 0.6769</w:t>
      </w:r>
    </w:p>
    <w:p w14:paraId="14EE55D0" w14:textId="77777777" w:rsidR="00E1495E" w:rsidRPr="00E1495E" w:rsidRDefault="00E1495E" w:rsidP="00E1495E">
      <w:r w:rsidRPr="00E1495E">
        <w:t>Epoch 86/200 | Loss: 0.6699</w:t>
      </w:r>
    </w:p>
    <w:p w14:paraId="165ECB48" w14:textId="77777777" w:rsidR="00E1495E" w:rsidRPr="00E1495E" w:rsidRDefault="00E1495E" w:rsidP="00E1495E">
      <w:r w:rsidRPr="00E1495E">
        <w:t>Epoch 87/200 | Loss: 0.6818</w:t>
      </w:r>
    </w:p>
    <w:p w14:paraId="4DA93DE8" w14:textId="77777777" w:rsidR="00E1495E" w:rsidRPr="00E1495E" w:rsidRDefault="00E1495E" w:rsidP="00E1495E">
      <w:r w:rsidRPr="00E1495E">
        <w:t>Epoch 88/200 | Loss: 0.7345</w:t>
      </w:r>
    </w:p>
    <w:p w14:paraId="70B8C252" w14:textId="77777777" w:rsidR="00E1495E" w:rsidRPr="00E1495E" w:rsidRDefault="00E1495E" w:rsidP="00E1495E">
      <w:r w:rsidRPr="00E1495E">
        <w:lastRenderedPageBreak/>
        <w:t>Epoch 89/200 | Loss: 0.6871</w:t>
      </w:r>
    </w:p>
    <w:p w14:paraId="7B03CA35" w14:textId="77777777" w:rsidR="00E1495E" w:rsidRPr="00E1495E" w:rsidRDefault="00E1495E" w:rsidP="00E1495E">
      <w:r w:rsidRPr="00E1495E">
        <w:t>Epoch 90/200 | Loss: 0.6948</w:t>
      </w:r>
    </w:p>
    <w:p w14:paraId="5B714E5C" w14:textId="77777777" w:rsidR="00E1495E" w:rsidRPr="00E1495E" w:rsidRDefault="00E1495E" w:rsidP="00E1495E">
      <w:r w:rsidRPr="00E1495E">
        <w:t>Epoch 91/200 | Loss: 0.6603</w:t>
      </w:r>
    </w:p>
    <w:p w14:paraId="24D80A0C" w14:textId="77777777" w:rsidR="00E1495E" w:rsidRPr="00E1495E" w:rsidRDefault="00E1495E" w:rsidP="00E1495E">
      <w:r w:rsidRPr="00E1495E">
        <w:t>Epoch 92/200 | Loss: 0.6533</w:t>
      </w:r>
    </w:p>
    <w:p w14:paraId="0F06340C" w14:textId="77777777" w:rsidR="00E1495E" w:rsidRPr="00E1495E" w:rsidRDefault="00E1495E" w:rsidP="00E1495E">
      <w:r w:rsidRPr="00E1495E">
        <w:t>Epoch 93/200 | Loss: 0.6106</w:t>
      </w:r>
    </w:p>
    <w:p w14:paraId="7C0760FC" w14:textId="77777777" w:rsidR="00E1495E" w:rsidRPr="00E1495E" w:rsidRDefault="00E1495E" w:rsidP="00E1495E">
      <w:r w:rsidRPr="00E1495E">
        <w:t>Epoch 94/200 | Loss: 0.7363</w:t>
      </w:r>
    </w:p>
    <w:p w14:paraId="42209F54" w14:textId="77777777" w:rsidR="00E1495E" w:rsidRPr="00E1495E" w:rsidRDefault="00E1495E" w:rsidP="00E1495E">
      <w:r w:rsidRPr="00E1495E">
        <w:t>Epoch 95/200 | Loss: 0.6602</w:t>
      </w:r>
    </w:p>
    <w:p w14:paraId="788D360D" w14:textId="77777777" w:rsidR="00E1495E" w:rsidRPr="00E1495E" w:rsidRDefault="00E1495E" w:rsidP="00E1495E">
      <w:r w:rsidRPr="00E1495E">
        <w:t>Epoch 96/200 | Loss: 0.7598</w:t>
      </w:r>
    </w:p>
    <w:p w14:paraId="5C5F7713" w14:textId="77777777" w:rsidR="00E1495E" w:rsidRPr="00E1495E" w:rsidRDefault="00E1495E" w:rsidP="00E1495E">
      <w:r w:rsidRPr="00E1495E">
        <w:t>Epoch 97/200 | Loss: 0.7413</w:t>
      </w:r>
    </w:p>
    <w:p w14:paraId="5567F289" w14:textId="77777777" w:rsidR="00E1495E" w:rsidRPr="00E1495E" w:rsidRDefault="00E1495E" w:rsidP="00E1495E">
      <w:r w:rsidRPr="00E1495E">
        <w:t>Epoch 98/200 | Loss: 0.7156</w:t>
      </w:r>
    </w:p>
    <w:p w14:paraId="0FD05B6C" w14:textId="77777777" w:rsidR="00E1495E" w:rsidRPr="00E1495E" w:rsidRDefault="00E1495E" w:rsidP="00E1495E">
      <w:r w:rsidRPr="00E1495E">
        <w:t>Epoch 99/200 | Loss: 0.6847</w:t>
      </w:r>
    </w:p>
    <w:p w14:paraId="474FF60E" w14:textId="77777777" w:rsidR="00E1495E" w:rsidRPr="00E1495E" w:rsidRDefault="00E1495E" w:rsidP="00E1495E">
      <w:r w:rsidRPr="00E1495E">
        <w:t>Epoch 100/200 | Loss: 0.6726</w:t>
      </w:r>
    </w:p>
    <w:p w14:paraId="619F5D49" w14:textId="77777777" w:rsidR="00E1495E" w:rsidRPr="00E1495E" w:rsidRDefault="00E1495E" w:rsidP="00E1495E">
      <w:r w:rsidRPr="00E1495E">
        <w:t>Epoch 101/200 | Loss: 0.7150</w:t>
      </w:r>
    </w:p>
    <w:p w14:paraId="39CAB06E" w14:textId="77777777" w:rsidR="00E1495E" w:rsidRPr="00E1495E" w:rsidRDefault="00E1495E" w:rsidP="00E1495E">
      <w:r w:rsidRPr="00E1495E">
        <w:t>Epoch 102/200 | Loss: 0.7183</w:t>
      </w:r>
    </w:p>
    <w:p w14:paraId="2FDF4FEB" w14:textId="77777777" w:rsidR="00E1495E" w:rsidRPr="00E1495E" w:rsidRDefault="00E1495E" w:rsidP="00E1495E">
      <w:r w:rsidRPr="00E1495E">
        <w:t>Epoch 103/200 | Loss: 0.6285</w:t>
      </w:r>
    </w:p>
    <w:p w14:paraId="2509A9B0" w14:textId="77777777" w:rsidR="00E1495E" w:rsidRPr="00E1495E" w:rsidRDefault="00E1495E" w:rsidP="00E1495E">
      <w:r w:rsidRPr="00E1495E">
        <w:t>Epoch 104/200 | Loss: 0.6944</w:t>
      </w:r>
    </w:p>
    <w:p w14:paraId="7EBF8B11" w14:textId="77777777" w:rsidR="00E1495E" w:rsidRPr="00E1495E" w:rsidRDefault="00E1495E" w:rsidP="00E1495E">
      <w:r w:rsidRPr="00E1495E">
        <w:t>Epoch 105/200 | Loss: 0.6358</w:t>
      </w:r>
    </w:p>
    <w:p w14:paraId="15470BFB" w14:textId="77777777" w:rsidR="00E1495E" w:rsidRPr="00E1495E" w:rsidRDefault="00E1495E" w:rsidP="00E1495E">
      <w:r w:rsidRPr="00E1495E">
        <w:t>Epoch 106/200 | Loss: 0.6506</w:t>
      </w:r>
    </w:p>
    <w:p w14:paraId="61A358F3" w14:textId="77777777" w:rsidR="00E1495E" w:rsidRPr="00E1495E" w:rsidRDefault="00E1495E" w:rsidP="00E1495E">
      <w:r w:rsidRPr="00E1495E">
        <w:t>Epoch 107/200 | Loss: 0.7020</w:t>
      </w:r>
    </w:p>
    <w:p w14:paraId="52984807" w14:textId="77777777" w:rsidR="00E1495E" w:rsidRPr="00E1495E" w:rsidRDefault="00E1495E" w:rsidP="00E1495E">
      <w:r w:rsidRPr="00E1495E">
        <w:t>Epoch 108/200 | Loss: 0.7194</w:t>
      </w:r>
    </w:p>
    <w:p w14:paraId="37102802" w14:textId="77777777" w:rsidR="00E1495E" w:rsidRPr="00E1495E" w:rsidRDefault="00E1495E" w:rsidP="00E1495E">
      <w:r w:rsidRPr="00E1495E">
        <w:t>Epoch 109/200 | Loss: 0.7261</w:t>
      </w:r>
    </w:p>
    <w:p w14:paraId="01DBAB0C" w14:textId="77777777" w:rsidR="00E1495E" w:rsidRPr="00E1495E" w:rsidRDefault="00E1495E" w:rsidP="00E1495E">
      <w:r w:rsidRPr="00E1495E">
        <w:t>Epoch 110/200 | Loss: 0.6493</w:t>
      </w:r>
    </w:p>
    <w:p w14:paraId="633DA86D" w14:textId="77777777" w:rsidR="00E1495E" w:rsidRPr="00E1495E" w:rsidRDefault="00E1495E" w:rsidP="00E1495E">
      <w:r w:rsidRPr="00E1495E">
        <w:t>Epoch 111/200 | Loss: 0.7125</w:t>
      </w:r>
    </w:p>
    <w:p w14:paraId="4F7338DD" w14:textId="77777777" w:rsidR="00E1495E" w:rsidRPr="00E1495E" w:rsidRDefault="00E1495E" w:rsidP="00E1495E">
      <w:r w:rsidRPr="00E1495E">
        <w:t>Epoch 112/200 | Loss: 0.6549</w:t>
      </w:r>
    </w:p>
    <w:p w14:paraId="125949E9" w14:textId="77777777" w:rsidR="00E1495E" w:rsidRPr="00E1495E" w:rsidRDefault="00E1495E" w:rsidP="00E1495E">
      <w:r w:rsidRPr="00E1495E">
        <w:t>Epoch 113/200 | Loss: 0.7113</w:t>
      </w:r>
    </w:p>
    <w:p w14:paraId="06751809" w14:textId="77777777" w:rsidR="00E1495E" w:rsidRPr="00E1495E" w:rsidRDefault="00E1495E" w:rsidP="00E1495E">
      <w:r w:rsidRPr="00E1495E">
        <w:t>Epoch 114/200 | Loss: 0.7179</w:t>
      </w:r>
    </w:p>
    <w:p w14:paraId="5527C113" w14:textId="77777777" w:rsidR="00E1495E" w:rsidRPr="00E1495E" w:rsidRDefault="00E1495E" w:rsidP="00E1495E">
      <w:r w:rsidRPr="00E1495E">
        <w:t>Epoch 115/200 | Loss: 0.6336</w:t>
      </w:r>
    </w:p>
    <w:p w14:paraId="7126CB65" w14:textId="77777777" w:rsidR="00E1495E" w:rsidRPr="00E1495E" w:rsidRDefault="00E1495E" w:rsidP="00E1495E">
      <w:r w:rsidRPr="00E1495E">
        <w:t>Epoch 116/200 | Loss: 0.6720</w:t>
      </w:r>
    </w:p>
    <w:p w14:paraId="7855C531" w14:textId="77777777" w:rsidR="00E1495E" w:rsidRPr="00E1495E" w:rsidRDefault="00E1495E" w:rsidP="00E1495E">
      <w:r w:rsidRPr="00E1495E">
        <w:t>Epoch 117/200 | Loss: 0.7175</w:t>
      </w:r>
    </w:p>
    <w:p w14:paraId="0D7AF166" w14:textId="77777777" w:rsidR="00E1495E" w:rsidRPr="00E1495E" w:rsidRDefault="00E1495E" w:rsidP="00E1495E">
      <w:r w:rsidRPr="00E1495E">
        <w:t>Epoch 118/200 | Loss: 0.6963</w:t>
      </w:r>
    </w:p>
    <w:p w14:paraId="408B8EA0" w14:textId="77777777" w:rsidR="00E1495E" w:rsidRPr="00E1495E" w:rsidRDefault="00E1495E" w:rsidP="00E1495E">
      <w:r w:rsidRPr="00E1495E">
        <w:t>Epoch 119/200 | Loss: 0.6884</w:t>
      </w:r>
    </w:p>
    <w:p w14:paraId="44EB6F49" w14:textId="77777777" w:rsidR="00E1495E" w:rsidRPr="00E1495E" w:rsidRDefault="00E1495E" w:rsidP="00E1495E">
      <w:r w:rsidRPr="00E1495E">
        <w:lastRenderedPageBreak/>
        <w:t>Epoch 120/200 | Loss: 0.6191</w:t>
      </w:r>
    </w:p>
    <w:p w14:paraId="17191139" w14:textId="77777777" w:rsidR="00E1495E" w:rsidRPr="00E1495E" w:rsidRDefault="00E1495E" w:rsidP="00E1495E">
      <w:r w:rsidRPr="00E1495E">
        <w:t>Epoch 121/200 | Loss: 0.7021</w:t>
      </w:r>
    </w:p>
    <w:p w14:paraId="37B6790C" w14:textId="77777777" w:rsidR="00E1495E" w:rsidRPr="00E1495E" w:rsidRDefault="00E1495E" w:rsidP="00E1495E">
      <w:r w:rsidRPr="00E1495E">
        <w:t>Epoch 122/200 | Loss: 0.6628</w:t>
      </w:r>
    </w:p>
    <w:p w14:paraId="6E4E83D1" w14:textId="77777777" w:rsidR="00E1495E" w:rsidRPr="00E1495E" w:rsidRDefault="00E1495E" w:rsidP="00E1495E">
      <w:r w:rsidRPr="00E1495E">
        <w:t>Epoch 123/200 | Loss: 0.7439</w:t>
      </w:r>
    </w:p>
    <w:p w14:paraId="5523ED8C" w14:textId="77777777" w:rsidR="00E1495E" w:rsidRPr="00E1495E" w:rsidRDefault="00E1495E" w:rsidP="00E1495E">
      <w:r w:rsidRPr="00E1495E">
        <w:t>Epoch 124/200 | Loss: 0.6407</w:t>
      </w:r>
    </w:p>
    <w:p w14:paraId="5E5D012E" w14:textId="77777777" w:rsidR="00E1495E" w:rsidRPr="00E1495E" w:rsidRDefault="00E1495E" w:rsidP="00E1495E">
      <w:r w:rsidRPr="00E1495E">
        <w:t>Epoch 125/200 | Loss: 0.6754</w:t>
      </w:r>
    </w:p>
    <w:p w14:paraId="31031C13" w14:textId="77777777" w:rsidR="00E1495E" w:rsidRPr="00E1495E" w:rsidRDefault="00E1495E" w:rsidP="00E1495E">
      <w:r w:rsidRPr="00E1495E">
        <w:t>Epoch 126/200 | Loss: 0.7175</w:t>
      </w:r>
    </w:p>
    <w:p w14:paraId="5F58E0FD" w14:textId="77777777" w:rsidR="00E1495E" w:rsidRPr="00E1495E" w:rsidRDefault="00E1495E" w:rsidP="00E1495E">
      <w:r w:rsidRPr="00E1495E">
        <w:t>Epoch 127/200 | Loss: 0.6436</w:t>
      </w:r>
    </w:p>
    <w:p w14:paraId="6FBC2CD0" w14:textId="77777777" w:rsidR="00E1495E" w:rsidRPr="00E1495E" w:rsidRDefault="00E1495E" w:rsidP="00E1495E">
      <w:r w:rsidRPr="00E1495E">
        <w:t>Epoch 128/200 | Loss: 0.6677</w:t>
      </w:r>
    </w:p>
    <w:p w14:paraId="21101EC7" w14:textId="77777777" w:rsidR="00E1495E" w:rsidRPr="00E1495E" w:rsidRDefault="00E1495E" w:rsidP="00E1495E">
      <w:r w:rsidRPr="00E1495E">
        <w:t>Epoch 129/200 | Loss: 0.6338</w:t>
      </w:r>
    </w:p>
    <w:p w14:paraId="02796B79" w14:textId="77777777" w:rsidR="00E1495E" w:rsidRPr="00E1495E" w:rsidRDefault="00E1495E" w:rsidP="00E1495E">
      <w:r w:rsidRPr="00E1495E">
        <w:t>Epoch 130/200 | Loss: 0.7019</w:t>
      </w:r>
    </w:p>
    <w:p w14:paraId="071CB6C2" w14:textId="77777777" w:rsidR="00E1495E" w:rsidRPr="00E1495E" w:rsidRDefault="00E1495E" w:rsidP="00E1495E">
      <w:r w:rsidRPr="00E1495E">
        <w:t>Epoch 131/200 | Loss: 0.6813</w:t>
      </w:r>
    </w:p>
    <w:p w14:paraId="739BF3FD" w14:textId="77777777" w:rsidR="00E1495E" w:rsidRPr="00E1495E" w:rsidRDefault="00E1495E" w:rsidP="00E1495E">
      <w:r w:rsidRPr="00E1495E">
        <w:t>Epoch 132/200 | Loss: 0.6791</w:t>
      </w:r>
    </w:p>
    <w:p w14:paraId="40EC14A1" w14:textId="77777777" w:rsidR="00E1495E" w:rsidRPr="00E1495E" w:rsidRDefault="00E1495E" w:rsidP="00E1495E">
      <w:r w:rsidRPr="00E1495E">
        <w:t>Epoch 133/200 | Loss: 0.6562</w:t>
      </w:r>
    </w:p>
    <w:p w14:paraId="3BE04C6A" w14:textId="77777777" w:rsidR="00E1495E" w:rsidRPr="00E1495E" w:rsidRDefault="00E1495E" w:rsidP="00E1495E">
      <w:r w:rsidRPr="00E1495E">
        <w:t>Epoch 134/200 | Loss: 0.7124</w:t>
      </w:r>
    </w:p>
    <w:p w14:paraId="26E055E0" w14:textId="77777777" w:rsidR="00E1495E" w:rsidRPr="00E1495E" w:rsidRDefault="00E1495E" w:rsidP="00E1495E">
      <w:r w:rsidRPr="00E1495E">
        <w:t>Epoch 135/200 | Loss: 0.6512</w:t>
      </w:r>
    </w:p>
    <w:p w14:paraId="074B4447" w14:textId="77777777" w:rsidR="00E1495E" w:rsidRPr="00E1495E" w:rsidRDefault="00E1495E" w:rsidP="00E1495E">
      <w:r w:rsidRPr="00E1495E">
        <w:t>Epoch 136/200 | Loss: 0.6758</w:t>
      </w:r>
    </w:p>
    <w:p w14:paraId="6D86F95C" w14:textId="77777777" w:rsidR="00E1495E" w:rsidRPr="00E1495E" w:rsidRDefault="00E1495E" w:rsidP="00E1495E">
      <w:r w:rsidRPr="00E1495E">
        <w:t>Epoch 137/200 | Loss: 0.6532</w:t>
      </w:r>
    </w:p>
    <w:p w14:paraId="6E1926A5" w14:textId="77777777" w:rsidR="00E1495E" w:rsidRPr="00E1495E" w:rsidRDefault="00E1495E" w:rsidP="00E1495E">
      <w:r w:rsidRPr="00E1495E">
        <w:t>Epoch 138/200 | Loss: 0.6839</w:t>
      </w:r>
    </w:p>
    <w:p w14:paraId="55EC7B41" w14:textId="77777777" w:rsidR="00E1495E" w:rsidRPr="00E1495E" w:rsidRDefault="00E1495E" w:rsidP="00E1495E">
      <w:r w:rsidRPr="00E1495E">
        <w:t>Epoch 139/200 | Loss: 0.6897</w:t>
      </w:r>
    </w:p>
    <w:p w14:paraId="6C415B6E" w14:textId="77777777" w:rsidR="00E1495E" w:rsidRPr="00E1495E" w:rsidRDefault="00E1495E" w:rsidP="00E1495E">
      <w:r w:rsidRPr="00E1495E">
        <w:t>Epoch 140/200 | Loss: 0.7216</w:t>
      </w:r>
    </w:p>
    <w:p w14:paraId="225D7D9A" w14:textId="77777777" w:rsidR="00E1495E" w:rsidRPr="00E1495E" w:rsidRDefault="00E1495E" w:rsidP="00E1495E">
      <w:r w:rsidRPr="00E1495E">
        <w:t>Epoch 141/200 | Loss: 0.6683</w:t>
      </w:r>
    </w:p>
    <w:p w14:paraId="77A8537C" w14:textId="77777777" w:rsidR="00E1495E" w:rsidRPr="00E1495E" w:rsidRDefault="00E1495E" w:rsidP="00E1495E">
      <w:r w:rsidRPr="00E1495E">
        <w:t>Epoch 142/200 | Loss: 0.6530</w:t>
      </w:r>
    </w:p>
    <w:p w14:paraId="0F97B463" w14:textId="77777777" w:rsidR="00E1495E" w:rsidRPr="00E1495E" w:rsidRDefault="00E1495E" w:rsidP="00E1495E">
      <w:r w:rsidRPr="00E1495E">
        <w:t>Epoch 143/200 | Loss: 0.6695</w:t>
      </w:r>
    </w:p>
    <w:p w14:paraId="49EFE2A7" w14:textId="77777777" w:rsidR="00E1495E" w:rsidRPr="00E1495E" w:rsidRDefault="00E1495E" w:rsidP="00E1495E">
      <w:r w:rsidRPr="00E1495E">
        <w:t>Epoch 144/200 | Loss: 0.6853</w:t>
      </w:r>
    </w:p>
    <w:p w14:paraId="12D6EC59" w14:textId="77777777" w:rsidR="00E1495E" w:rsidRPr="00E1495E" w:rsidRDefault="00E1495E" w:rsidP="00E1495E">
      <w:r w:rsidRPr="00E1495E">
        <w:t>Epoch 145/200 | Loss: 0.7351</w:t>
      </w:r>
    </w:p>
    <w:p w14:paraId="5A35D757" w14:textId="77777777" w:rsidR="00E1495E" w:rsidRPr="00E1495E" w:rsidRDefault="00E1495E" w:rsidP="00E1495E">
      <w:r w:rsidRPr="00E1495E">
        <w:t>Epoch 146/200 | Loss: 0.6938</w:t>
      </w:r>
    </w:p>
    <w:p w14:paraId="5E93099B" w14:textId="77777777" w:rsidR="00E1495E" w:rsidRPr="00E1495E" w:rsidRDefault="00E1495E" w:rsidP="00E1495E">
      <w:r w:rsidRPr="00E1495E">
        <w:t>Epoch 147/200 | Loss: 0.7349</w:t>
      </w:r>
    </w:p>
    <w:p w14:paraId="49E479D1" w14:textId="77777777" w:rsidR="00E1495E" w:rsidRPr="00E1495E" w:rsidRDefault="00E1495E" w:rsidP="00E1495E">
      <w:r w:rsidRPr="00E1495E">
        <w:t>Epoch 148/200 | Loss: 0.6648</w:t>
      </w:r>
    </w:p>
    <w:p w14:paraId="5D222017" w14:textId="77777777" w:rsidR="00E1495E" w:rsidRPr="00E1495E" w:rsidRDefault="00E1495E" w:rsidP="00E1495E">
      <w:r w:rsidRPr="00E1495E">
        <w:t>Epoch 149/200 | Loss: 0.7196</w:t>
      </w:r>
    </w:p>
    <w:p w14:paraId="0135F20B" w14:textId="77777777" w:rsidR="00E1495E" w:rsidRPr="00E1495E" w:rsidRDefault="00E1495E" w:rsidP="00E1495E">
      <w:r w:rsidRPr="00E1495E">
        <w:t>Epoch 150/200 | Loss: 0.7588</w:t>
      </w:r>
    </w:p>
    <w:p w14:paraId="0D9341C0" w14:textId="77777777" w:rsidR="00E1495E" w:rsidRPr="00E1495E" w:rsidRDefault="00E1495E" w:rsidP="00E1495E">
      <w:r w:rsidRPr="00E1495E">
        <w:lastRenderedPageBreak/>
        <w:t>Epoch 151/200 | Loss: 0.6704</w:t>
      </w:r>
    </w:p>
    <w:p w14:paraId="654E2D9A" w14:textId="77777777" w:rsidR="00E1495E" w:rsidRPr="00E1495E" w:rsidRDefault="00E1495E" w:rsidP="00E1495E">
      <w:r w:rsidRPr="00E1495E">
        <w:t>Epoch 152/200 | Loss: 0.6464</w:t>
      </w:r>
    </w:p>
    <w:p w14:paraId="033863E6" w14:textId="77777777" w:rsidR="00E1495E" w:rsidRPr="00E1495E" w:rsidRDefault="00E1495E" w:rsidP="00E1495E">
      <w:r w:rsidRPr="00E1495E">
        <w:t>Epoch 153/200 | Loss: 0.6782</w:t>
      </w:r>
    </w:p>
    <w:p w14:paraId="255D1C6A" w14:textId="77777777" w:rsidR="00E1495E" w:rsidRPr="00E1495E" w:rsidRDefault="00E1495E" w:rsidP="00E1495E">
      <w:r w:rsidRPr="00E1495E">
        <w:t>Epoch 154/200 | Loss: 0.6706</w:t>
      </w:r>
    </w:p>
    <w:p w14:paraId="0017C849" w14:textId="77777777" w:rsidR="00E1495E" w:rsidRPr="00E1495E" w:rsidRDefault="00E1495E" w:rsidP="00E1495E">
      <w:r w:rsidRPr="00E1495E">
        <w:t>Epoch 155/200 | Loss: 0.6398</w:t>
      </w:r>
    </w:p>
    <w:p w14:paraId="2B6B3E5C" w14:textId="77777777" w:rsidR="00E1495E" w:rsidRPr="00E1495E" w:rsidRDefault="00E1495E" w:rsidP="00E1495E">
      <w:r w:rsidRPr="00E1495E">
        <w:t>Epoch 156/200 | Loss: 0.6935</w:t>
      </w:r>
    </w:p>
    <w:p w14:paraId="4C441ED9" w14:textId="77777777" w:rsidR="00E1495E" w:rsidRPr="00E1495E" w:rsidRDefault="00E1495E" w:rsidP="00E1495E">
      <w:r w:rsidRPr="00E1495E">
        <w:t>Epoch 157/200 | Loss: 0.6626</w:t>
      </w:r>
    </w:p>
    <w:p w14:paraId="6C60409F" w14:textId="77777777" w:rsidR="00E1495E" w:rsidRPr="00E1495E" w:rsidRDefault="00E1495E" w:rsidP="00E1495E">
      <w:r w:rsidRPr="00E1495E">
        <w:t>Epoch 158/200 | Loss: 0.7122</w:t>
      </w:r>
    </w:p>
    <w:p w14:paraId="439C1324" w14:textId="77777777" w:rsidR="00E1495E" w:rsidRPr="00E1495E" w:rsidRDefault="00E1495E" w:rsidP="00E1495E">
      <w:r w:rsidRPr="00E1495E">
        <w:t>Epoch 159/200 | Loss: 0.6216</w:t>
      </w:r>
    </w:p>
    <w:p w14:paraId="55971DD3" w14:textId="77777777" w:rsidR="00E1495E" w:rsidRPr="00E1495E" w:rsidRDefault="00E1495E" w:rsidP="00E1495E">
      <w:r w:rsidRPr="00E1495E">
        <w:t>Epoch 160/200 | Loss: 0.6388</w:t>
      </w:r>
    </w:p>
    <w:p w14:paraId="21600803" w14:textId="77777777" w:rsidR="00E1495E" w:rsidRPr="00E1495E" w:rsidRDefault="00E1495E" w:rsidP="00E1495E">
      <w:r w:rsidRPr="00E1495E">
        <w:t>Epoch 161/200 | Loss: 0.6511</w:t>
      </w:r>
    </w:p>
    <w:p w14:paraId="7C202531" w14:textId="77777777" w:rsidR="00E1495E" w:rsidRPr="00E1495E" w:rsidRDefault="00E1495E" w:rsidP="00E1495E">
      <w:r w:rsidRPr="00E1495E">
        <w:t>Epoch 162/200 | Loss: 0.6225</w:t>
      </w:r>
    </w:p>
    <w:p w14:paraId="783FBB4A" w14:textId="77777777" w:rsidR="00E1495E" w:rsidRPr="00E1495E" w:rsidRDefault="00E1495E" w:rsidP="00E1495E">
      <w:r w:rsidRPr="00E1495E">
        <w:t>Epoch 163/200 | Loss: 0.6352</w:t>
      </w:r>
    </w:p>
    <w:p w14:paraId="4000F4B4" w14:textId="77777777" w:rsidR="00E1495E" w:rsidRPr="00E1495E" w:rsidRDefault="00E1495E" w:rsidP="00E1495E">
      <w:r w:rsidRPr="00E1495E">
        <w:t>Epoch 164/200 | Loss: 0.6257</w:t>
      </w:r>
    </w:p>
    <w:p w14:paraId="7FB869BD" w14:textId="77777777" w:rsidR="00E1495E" w:rsidRPr="00E1495E" w:rsidRDefault="00E1495E" w:rsidP="00E1495E">
      <w:r w:rsidRPr="00E1495E">
        <w:t>Epoch 165/200 | Loss: 0.6529</w:t>
      </w:r>
    </w:p>
    <w:p w14:paraId="60BD7B62" w14:textId="77777777" w:rsidR="00E1495E" w:rsidRPr="00E1495E" w:rsidRDefault="00E1495E" w:rsidP="00E1495E">
      <w:r w:rsidRPr="00E1495E">
        <w:t>Epoch 166/200 | Loss: 0.6889</w:t>
      </w:r>
    </w:p>
    <w:p w14:paraId="60334507" w14:textId="77777777" w:rsidR="00E1495E" w:rsidRPr="00E1495E" w:rsidRDefault="00E1495E" w:rsidP="00E1495E">
      <w:r w:rsidRPr="00E1495E">
        <w:t>Epoch 167/200 | Loss: 0.6434</w:t>
      </w:r>
    </w:p>
    <w:p w14:paraId="29EC02FF" w14:textId="77777777" w:rsidR="00E1495E" w:rsidRPr="00E1495E" w:rsidRDefault="00E1495E" w:rsidP="00E1495E">
      <w:r w:rsidRPr="00E1495E">
        <w:t>Epoch 168/200 | Loss: 0.6801</w:t>
      </w:r>
    </w:p>
    <w:p w14:paraId="5E3BC83A" w14:textId="77777777" w:rsidR="00E1495E" w:rsidRPr="00E1495E" w:rsidRDefault="00E1495E" w:rsidP="00E1495E">
      <w:r w:rsidRPr="00E1495E">
        <w:t>Epoch 169/200 | Loss: 0.6384</w:t>
      </w:r>
    </w:p>
    <w:p w14:paraId="367D3FDF" w14:textId="77777777" w:rsidR="00E1495E" w:rsidRPr="00E1495E" w:rsidRDefault="00E1495E" w:rsidP="00E1495E">
      <w:r w:rsidRPr="00E1495E">
        <w:t>Epoch 170/200 | Loss: 0.6542</w:t>
      </w:r>
    </w:p>
    <w:p w14:paraId="7E082FF1" w14:textId="77777777" w:rsidR="00E1495E" w:rsidRPr="00E1495E" w:rsidRDefault="00E1495E" w:rsidP="00E1495E">
      <w:r w:rsidRPr="00E1495E">
        <w:t>Epoch 171/200 | Loss: 0.6755</w:t>
      </w:r>
    </w:p>
    <w:p w14:paraId="1B2419E7" w14:textId="77777777" w:rsidR="00E1495E" w:rsidRPr="00E1495E" w:rsidRDefault="00E1495E" w:rsidP="00E1495E">
      <w:r w:rsidRPr="00E1495E">
        <w:t>Epoch 172/200 | Loss: 0.6630</w:t>
      </w:r>
    </w:p>
    <w:p w14:paraId="53027561" w14:textId="77777777" w:rsidR="00E1495E" w:rsidRPr="00E1495E" w:rsidRDefault="00E1495E" w:rsidP="00E1495E">
      <w:r w:rsidRPr="00E1495E">
        <w:t>Epoch 173/200 | Loss: 0.6536</w:t>
      </w:r>
    </w:p>
    <w:p w14:paraId="205DE880" w14:textId="77777777" w:rsidR="00E1495E" w:rsidRPr="00E1495E" w:rsidRDefault="00E1495E" w:rsidP="00E1495E">
      <w:r w:rsidRPr="00E1495E">
        <w:t>Epoch 174/200 | Loss: 0.6953</w:t>
      </w:r>
    </w:p>
    <w:p w14:paraId="4DAD3D4F" w14:textId="77777777" w:rsidR="00E1495E" w:rsidRPr="00E1495E" w:rsidRDefault="00E1495E" w:rsidP="00E1495E">
      <w:r w:rsidRPr="00E1495E">
        <w:t>Epoch 175/200 | Loss: 0.6858</w:t>
      </w:r>
    </w:p>
    <w:p w14:paraId="0A15CC21" w14:textId="77777777" w:rsidR="00E1495E" w:rsidRPr="00E1495E" w:rsidRDefault="00E1495E" w:rsidP="00E1495E">
      <w:r w:rsidRPr="00E1495E">
        <w:t>Epoch 176/200 | Loss: 0.6699</w:t>
      </w:r>
    </w:p>
    <w:p w14:paraId="0144CBF5" w14:textId="77777777" w:rsidR="00E1495E" w:rsidRPr="00E1495E" w:rsidRDefault="00E1495E" w:rsidP="00E1495E">
      <w:r w:rsidRPr="00E1495E">
        <w:t>Epoch 177/200 | Loss: 0.6694</w:t>
      </w:r>
    </w:p>
    <w:p w14:paraId="475131CC" w14:textId="77777777" w:rsidR="00E1495E" w:rsidRPr="00E1495E" w:rsidRDefault="00E1495E" w:rsidP="00E1495E">
      <w:r w:rsidRPr="00E1495E">
        <w:t>Epoch 178/200 | Loss: 0.6529</w:t>
      </w:r>
    </w:p>
    <w:p w14:paraId="10F03701" w14:textId="77777777" w:rsidR="00E1495E" w:rsidRPr="00E1495E" w:rsidRDefault="00E1495E" w:rsidP="00E1495E">
      <w:r w:rsidRPr="00E1495E">
        <w:t>Epoch 179/200 | Loss: 0.7215</w:t>
      </w:r>
    </w:p>
    <w:p w14:paraId="6A7AE2C6" w14:textId="77777777" w:rsidR="00E1495E" w:rsidRPr="00E1495E" w:rsidRDefault="00E1495E" w:rsidP="00E1495E">
      <w:r w:rsidRPr="00E1495E">
        <w:t>Epoch 180/200 | Loss: 0.6422</w:t>
      </w:r>
    </w:p>
    <w:p w14:paraId="075AB5BA" w14:textId="77777777" w:rsidR="00E1495E" w:rsidRPr="00E1495E" w:rsidRDefault="00E1495E" w:rsidP="00E1495E">
      <w:r w:rsidRPr="00E1495E">
        <w:t>Epoch 181/200 | Loss: 0.6879</w:t>
      </w:r>
    </w:p>
    <w:p w14:paraId="3DFA5459" w14:textId="77777777" w:rsidR="00E1495E" w:rsidRPr="00E1495E" w:rsidRDefault="00E1495E" w:rsidP="00E1495E">
      <w:r w:rsidRPr="00E1495E">
        <w:lastRenderedPageBreak/>
        <w:t>Epoch 182/200 | Loss: 0.6666</w:t>
      </w:r>
    </w:p>
    <w:p w14:paraId="4782A184" w14:textId="77777777" w:rsidR="00E1495E" w:rsidRPr="00E1495E" w:rsidRDefault="00E1495E" w:rsidP="00E1495E">
      <w:r w:rsidRPr="00E1495E">
        <w:t>Epoch 183/200 | Loss: 0.6996</w:t>
      </w:r>
    </w:p>
    <w:p w14:paraId="797B0DDB" w14:textId="77777777" w:rsidR="00E1495E" w:rsidRPr="00E1495E" w:rsidRDefault="00E1495E" w:rsidP="00E1495E">
      <w:r w:rsidRPr="00E1495E">
        <w:t>Epoch 184/200 | Loss: 0.6538</w:t>
      </w:r>
    </w:p>
    <w:p w14:paraId="00CF80A6" w14:textId="77777777" w:rsidR="00E1495E" w:rsidRPr="00E1495E" w:rsidRDefault="00E1495E" w:rsidP="00E1495E">
      <w:r w:rsidRPr="00E1495E">
        <w:t>Epoch 185/200 | Loss: 0.6205</w:t>
      </w:r>
    </w:p>
    <w:p w14:paraId="33871DF9" w14:textId="77777777" w:rsidR="00E1495E" w:rsidRPr="00E1495E" w:rsidRDefault="00E1495E" w:rsidP="00E1495E">
      <w:r w:rsidRPr="00E1495E">
        <w:t>Epoch 186/200 | Loss: 0.6281</w:t>
      </w:r>
    </w:p>
    <w:p w14:paraId="61959FBD" w14:textId="77777777" w:rsidR="00E1495E" w:rsidRPr="00E1495E" w:rsidRDefault="00E1495E" w:rsidP="00E1495E">
      <w:r w:rsidRPr="00E1495E">
        <w:t>Epoch 187/200 | Loss: 0.6130</w:t>
      </w:r>
    </w:p>
    <w:p w14:paraId="441E0989" w14:textId="77777777" w:rsidR="00E1495E" w:rsidRPr="00E1495E" w:rsidRDefault="00E1495E" w:rsidP="00E1495E">
      <w:r w:rsidRPr="00E1495E">
        <w:t>Epoch 188/200 | Loss: 0.6282</w:t>
      </w:r>
    </w:p>
    <w:p w14:paraId="4F60B645" w14:textId="77777777" w:rsidR="00E1495E" w:rsidRPr="00E1495E" w:rsidRDefault="00E1495E" w:rsidP="00E1495E">
      <w:r w:rsidRPr="00E1495E">
        <w:t>Epoch 189/200 | Loss: 0.6963</w:t>
      </w:r>
    </w:p>
    <w:p w14:paraId="4C3D4550" w14:textId="77777777" w:rsidR="00E1495E" w:rsidRPr="00E1495E" w:rsidRDefault="00E1495E" w:rsidP="00E1495E">
      <w:r w:rsidRPr="00E1495E">
        <w:t>Epoch 190/200 | Loss: 0.6113</w:t>
      </w:r>
    </w:p>
    <w:p w14:paraId="6598FC81" w14:textId="77777777" w:rsidR="00E1495E" w:rsidRPr="00E1495E" w:rsidRDefault="00E1495E" w:rsidP="00E1495E">
      <w:r w:rsidRPr="00E1495E">
        <w:t>Epoch 191/200 | Loss: 0.6928</w:t>
      </w:r>
    </w:p>
    <w:p w14:paraId="391BD707" w14:textId="77777777" w:rsidR="00E1495E" w:rsidRPr="00E1495E" w:rsidRDefault="00E1495E" w:rsidP="00E1495E">
      <w:r w:rsidRPr="00E1495E">
        <w:t>Epoch 192/200 | Loss: 0.6857</w:t>
      </w:r>
    </w:p>
    <w:p w14:paraId="7C14EC2D" w14:textId="77777777" w:rsidR="00E1495E" w:rsidRPr="00E1495E" w:rsidRDefault="00E1495E" w:rsidP="00E1495E">
      <w:r w:rsidRPr="00E1495E">
        <w:t>Epoch 193/200 | Loss: 0.6729</w:t>
      </w:r>
    </w:p>
    <w:p w14:paraId="49B562DF" w14:textId="77777777" w:rsidR="00E1495E" w:rsidRPr="00E1495E" w:rsidRDefault="00E1495E" w:rsidP="00E1495E">
      <w:r w:rsidRPr="00E1495E">
        <w:t>Epoch 194/200 | Loss: 0.6202</w:t>
      </w:r>
    </w:p>
    <w:p w14:paraId="4E9EEDD6" w14:textId="77777777" w:rsidR="00E1495E" w:rsidRPr="00E1495E" w:rsidRDefault="00E1495E" w:rsidP="00E1495E">
      <w:r w:rsidRPr="00E1495E">
        <w:t>Epoch 195/200 | Loss: 0.6404</w:t>
      </w:r>
    </w:p>
    <w:p w14:paraId="42170901" w14:textId="77777777" w:rsidR="00E1495E" w:rsidRPr="00E1495E" w:rsidRDefault="00E1495E" w:rsidP="00E1495E">
      <w:r w:rsidRPr="00E1495E">
        <w:t>Epoch 196/200 | Loss: 0.5867</w:t>
      </w:r>
    </w:p>
    <w:p w14:paraId="08C1322D" w14:textId="77777777" w:rsidR="00E1495E" w:rsidRPr="00E1495E" w:rsidRDefault="00E1495E" w:rsidP="00E1495E">
      <w:r w:rsidRPr="00E1495E">
        <w:t>Epoch 197/200 | Loss: 0.6640</w:t>
      </w:r>
    </w:p>
    <w:p w14:paraId="76AE8E69" w14:textId="77777777" w:rsidR="00E1495E" w:rsidRPr="00E1495E" w:rsidRDefault="00E1495E" w:rsidP="00E1495E">
      <w:r w:rsidRPr="00E1495E">
        <w:t>Epoch 198/200 | Loss: 0.6495</w:t>
      </w:r>
    </w:p>
    <w:p w14:paraId="219A367A" w14:textId="77777777" w:rsidR="00E1495E" w:rsidRPr="00E1495E" w:rsidRDefault="00E1495E" w:rsidP="00E1495E">
      <w:r w:rsidRPr="00E1495E">
        <w:t>Epoch 199/200 | Loss: 0.6504</w:t>
      </w:r>
    </w:p>
    <w:p w14:paraId="3428A230" w14:textId="77777777" w:rsidR="00E1495E" w:rsidRPr="00E1495E" w:rsidRDefault="00E1495E" w:rsidP="00E1495E">
      <w:r w:rsidRPr="00E1495E">
        <w:t>Epoch 200/200 | Loss: 0.6196</w:t>
      </w:r>
    </w:p>
    <w:p w14:paraId="15E2EA4D" w14:textId="77777777" w:rsidR="00E1495E" w:rsidRPr="00E1495E" w:rsidRDefault="00E1495E" w:rsidP="00E1495E">
      <w:r w:rsidRPr="00E1495E">
        <w:drawing>
          <wp:inline distT="0" distB="0" distL="0" distR="0" wp14:anchorId="0EF42DFB" wp14:editId="2A496478">
            <wp:extent cx="5731510" cy="2382520"/>
            <wp:effectExtent l="0" t="0" r="2540" b="0"/>
            <wp:docPr id="181402026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33DCD" w14:textId="77777777" w:rsidR="00E1495E" w:rsidRPr="00E1495E" w:rsidRDefault="00E1495E" w:rsidP="00E1495E">
      <w:r w:rsidRPr="00E1495E">
        <w:lastRenderedPageBreak/>
        <w:drawing>
          <wp:inline distT="0" distB="0" distL="0" distR="0" wp14:anchorId="4894A2C4" wp14:editId="4FD1FF9D">
            <wp:extent cx="5731510" cy="2382520"/>
            <wp:effectExtent l="0" t="0" r="2540" b="0"/>
            <wp:docPr id="14872173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7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6B34B" w14:textId="77777777" w:rsidR="00E1495E" w:rsidRPr="00E1495E" w:rsidRDefault="00E1495E" w:rsidP="00E1495E">
      <w:r w:rsidRPr="00E1495E">
        <w:drawing>
          <wp:inline distT="0" distB="0" distL="0" distR="0" wp14:anchorId="093515F8" wp14:editId="73A28CD5">
            <wp:extent cx="5731510" cy="2152015"/>
            <wp:effectExtent l="0" t="0" r="2540" b="635"/>
            <wp:docPr id="238990659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92B93" w14:textId="77777777" w:rsidR="00E1495E" w:rsidRPr="00E1495E" w:rsidRDefault="00E1495E" w:rsidP="00E1495E">
      <w:r w:rsidRPr="00E1495E">
        <w:t>Split 3 Accuracy: 0.7143</w:t>
      </w:r>
    </w:p>
    <w:p w14:paraId="79496C62" w14:textId="77777777" w:rsidR="00E1495E" w:rsidRPr="00E1495E" w:rsidRDefault="00E1495E" w:rsidP="00E1495E">
      <w:r w:rsidRPr="00E1495E">
        <w:lastRenderedPageBreak/>
        <w:drawing>
          <wp:inline distT="0" distB="0" distL="0" distR="0" wp14:anchorId="549879A0" wp14:editId="148629F2">
            <wp:extent cx="4770120" cy="4145280"/>
            <wp:effectExtent l="0" t="0" r="0" b="7620"/>
            <wp:docPr id="1198798900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9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FDE78" w14:textId="77777777" w:rsidR="00E1495E" w:rsidRPr="00E1495E" w:rsidRDefault="00E1495E" w:rsidP="00E1495E">
      <w:r w:rsidRPr="00E1495E">
        <w:drawing>
          <wp:inline distT="0" distB="0" distL="0" distR="0" wp14:anchorId="787EC13E" wp14:editId="6A3AE4DE">
            <wp:extent cx="5181600" cy="4145280"/>
            <wp:effectExtent l="0" t="0" r="0" b="7620"/>
            <wp:docPr id="580885530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0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6669B" w14:textId="77777777" w:rsidR="00E1495E" w:rsidRPr="00E1495E" w:rsidRDefault="00E1495E" w:rsidP="00E1495E"/>
    <w:p w14:paraId="51EB06F3" w14:textId="77777777" w:rsidR="00E1495E" w:rsidRPr="00E1495E" w:rsidRDefault="00E1495E" w:rsidP="00E1495E">
      <w:r w:rsidRPr="00E1495E">
        <w:lastRenderedPageBreak/>
        <w:t>=== ENV2 Split 4/5 ===</w:t>
      </w:r>
    </w:p>
    <w:p w14:paraId="40766C6C" w14:textId="77777777" w:rsidR="00E1495E" w:rsidRPr="00E1495E" w:rsidRDefault="00E1495E" w:rsidP="00E1495E">
      <w:r w:rsidRPr="00E1495E">
        <w:t>After oversampling, class counts: Counter({1: 44, 0: 44})</w:t>
      </w:r>
    </w:p>
    <w:p w14:paraId="7395E606" w14:textId="77777777" w:rsidR="00E1495E" w:rsidRPr="00E1495E" w:rsidRDefault="00E1495E" w:rsidP="00E1495E">
      <w:hyperlink r:id="rId225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58A6762E" w14:textId="77777777" w:rsidR="00E1495E" w:rsidRPr="00E1495E" w:rsidRDefault="00E1495E" w:rsidP="00E1495E">
      <w:r w:rsidRPr="00E1495E">
        <w:t xml:space="preserve">  warnings.warn(out)</w:t>
      </w:r>
    </w:p>
    <w:p w14:paraId="0510A240" w14:textId="77777777" w:rsidR="00C31818" w:rsidRPr="00C31818" w:rsidRDefault="00C31818" w:rsidP="00C31818">
      <w:r w:rsidRPr="00C31818">
        <w:t>Epoch 1/100 | Loss: 0.7637</w:t>
      </w:r>
    </w:p>
    <w:p w14:paraId="6A2D1510" w14:textId="77777777" w:rsidR="00C31818" w:rsidRPr="00C31818" w:rsidRDefault="00C31818" w:rsidP="00C31818">
      <w:r w:rsidRPr="00C31818">
        <w:t>Epoch 2/100 | Loss: 0.7467</w:t>
      </w:r>
    </w:p>
    <w:p w14:paraId="5E8E0045" w14:textId="77777777" w:rsidR="00C31818" w:rsidRPr="00C31818" w:rsidRDefault="00C31818" w:rsidP="00C31818">
      <w:r w:rsidRPr="00C31818">
        <w:t>Epoch 3/100 | Loss: 0.7230</w:t>
      </w:r>
    </w:p>
    <w:p w14:paraId="08AD41C5" w14:textId="77777777" w:rsidR="00C31818" w:rsidRPr="00C31818" w:rsidRDefault="00C31818" w:rsidP="00C31818">
      <w:r w:rsidRPr="00C31818">
        <w:t>Epoch 4/100 | Loss: 0.7511</w:t>
      </w:r>
    </w:p>
    <w:p w14:paraId="79C0C8DA" w14:textId="77777777" w:rsidR="00C31818" w:rsidRPr="00C31818" w:rsidRDefault="00C31818" w:rsidP="00C31818">
      <w:r w:rsidRPr="00C31818">
        <w:t>Epoch 5/100 | Loss: 0.7520</w:t>
      </w:r>
    </w:p>
    <w:p w14:paraId="73E64C6D" w14:textId="77777777" w:rsidR="00C31818" w:rsidRPr="00C31818" w:rsidRDefault="00C31818" w:rsidP="00C31818">
      <w:r w:rsidRPr="00C31818">
        <w:t>Epoch 6/100 | Loss: 0.7359</w:t>
      </w:r>
    </w:p>
    <w:p w14:paraId="650EEDE7" w14:textId="77777777" w:rsidR="00C31818" w:rsidRPr="00C31818" w:rsidRDefault="00C31818" w:rsidP="00C31818">
      <w:r w:rsidRPr="00C31818">
        <w:t>Epoch 7/100 | Loss: 0.7681</w:t>
      </w:r>
    </w:p>
    <w:p w14:paraId="08C99DF3" w14:textId="77777777" w:rsidR="00C31818" w:rsidRPr="00C31818" w:rsidRDefault="00C31818" w:rsidP="00C31818">
      <w:r w:rsidRPr="00C31818">
        <w:t>Epoch 8/100 | Loss: 0.6684</w:t>
      </w:r>
    </w:p>
    <w:p w14:paraId="39BD1D63" w14:textId="77777777" w:rsidR="00C31818" w:rsidRPr="00C31818" w:rsidRDefault="00C31818" w:rsidP="00C31818">
      <w:r w:rsidRPr="00C31818">
        <w:t>Epoch 9/100 | Loss: 0.6907</w:t>
      </w:r>
    </w:p>
    <w:p w14:paraId="271D3BF4" w14:textId="77777777" w:rsidR="00C31818" w:rsidRPr="00C31818" w:rsidRDefault="00C31818" w:rsidP="00C31818">
      <w:r w:rsidRPr="00C31818">
        <w:t>Epoch 10/100 | Loss: 0.6595</w:t>
      </w:r>
    </w:p>
    <w:p w14:paraId="2791C314" w14:textId="77777777" w:rsidR="00C31818" w:rsidRPr="00C31818" w:rsidRDefault="00C31818" w:rsidP="00C31818">
      <w:r w:rsidRPr="00C31818">
        <w:t>Epoch 11/100 | Loss: 0.7440</w:t>
      </w:r>
    </w:p>
    <w:p w14:paraId="1DF59C07" w14:textId="77777777" w:rsidR="00C31818" w:rsidRPr="00C31818" w:rsidRDefault="00C31818" w:rsidP="00C31818">
      <w:r w:rsidRPr="00C31818">
        <w:t>Epoch 12/100 | Loss: 0.6757</w:t>
      </w:r>
    </w:p>
    <w:p w14:paraId="726F7023" w14:textId="77777777" w:rsidR="00C31818" w:rsidRPr="00C31818" w:rsidRDefault="00C31818" w:rsidP="00C31818">
      <w:r w:rsidRPr="00C31818">
        <w:t>Epoch 13/100 | Loss: 0.6959</w:t>
      </w:r>
    </w:p>
    <w:p w14:paraId="382DE660" w14:textId="77777777" w:rsidR="00C31818" w:rsidRPr="00C31818" w:rsidRDefault="00C31818" w:rsidP="00C31818">
      <w:r w:rsidRPr="00C31818">
        <w:t>Epoch 14/100 | Loss: 0.7587</w:t>
      </w:r>
    </w:p>
    <w:p w14:paraId="53EBCDDC" w14:textId="77777777" w:rsidR="00C31818" w:rsidRPr="00C31818" w:rsidRDefault="00C31818" w:rsidP="00C31818">
      <w:r w:rsidRPr="00C31818">
        <w:t>Epoch 15/100 | Loss: 0.7140</w:t>
      </w:r>
    </w:p>
    <w:p w14:paraId="18455AB9" w14:textId="77777777" w:rsidR="00C31818" w:rsidRPr="00C31818" w:rsidRDefault="00C31818" w:rsidP="00C31818">
      <w:r w:rsidRPr="00C31818">
        <w:t>Epoch 16/100 | Loss: 0.6886</w:t>
      </w:r>
    </w:p>
    <w:p w14:paraId="37B630F7" w14:textId="77777777" w:rsidR="00C31818" w:rsidRPr="00C31818" w:rsidRDefault="00C31818" w:rsidP="00C31818">
      <w:r w:rsidRPr="00C31818">
        <w:t>Epoch 17/100 | Loss: 0.8186</w:t>
      </w:r>
    </w:p>
    <w:p w14:paraId="638151B0" w14:textId="77777777" w:rsidR="00C31818" w:rsidRPr="00C31818" w:rsidRDefault="00C31818" w:rsidP="00C31818">
      <w:r w:rsidRPr="00C31818">
        <w:t>Epoch 18/100 | Loss: 0.7157</w:t>
      </w:r>
    </w:p>
    <w:p w14:paraId="7327C498" w14:textId="77777777" w:rsidR="00C31818" w:rsidRPr="00C31818" w:rsidRDefault="00C31818" w:rsidP="00C31818">
      <w:r w:rsidRPr="00C31818">
        <w:t>Epoch 19/100 | Loss: 0.7731</w:t>
      </w:r>
    </w:p>
    <w:p w14:paraId="57ADFE7E" w14:textId="77777777" w:rsidR="00C31818" w:rsidRPr="00C31818" w:rsidRDefault="00C31818" w:rsidP="00C31818">
      <w:r w:rsidRPr="00C31818">
        <w:t>Epoch 20/100 | Loss: 0.7353</w:t>
      </w:r>
    </w:p>
    <w:p w14:paraId="49090A9B" w14:textId="77777777" w:rsidR="00C31818" w:rsidRPr="00C31818" w:rsidRDefault="00C31818" w:rsidP="00C31818">
      <w:r w:rsidRPr="00C31818">
        <w:t>Epoch 21/100 | Loss: 0.7468</w:t>
      </w:r>
    </w:p>
    <w:p w14:paraId="7AE8A62F" w14:textId="77777777" w:rsidR="00C31818" w:rsidRPr="00C31818" w:rsidRDefault="00C31818" w:rsidP="00C31818">
      <w:r w:rsidRPr="00C31818">
        <w:t>Epoch 22/100 | Loss: 0.7354</w:t>
      </w:r>
    </w:p>
    <w:p w14:paraId="4A3C5D06" w14:textId="77777777" w:rsidR="00C31818" w:rsidRPr="00C31818" w:rsidRDefault="00C31818" w:rsidP="00C31818">
      <w:r w:rsidRPr="00C31818">
        <w:t>Epoch 23/100 | Loss: 0.6720</w:t>
      </w:r>
    </w:p>
    <w:p w14:paraId="08C98414" w14:textId="77777777" w:rsidR="00C31818" w:rsidRPr="00C31818" w:rsidRDefault="00C31818" w:rsidP="00C31818">
      <w:r w:rsidRPr="00C31818">
        <w:t>Epoch 24/100 | Loss: 0.7030</w:t>
      </w:r>
    </w:p>
    <w:p w14:paraId="35DC9F06" w14:textId="77777777" w:rsidR="00C31818" w:rsidRPr="00C31818" w:rsidRDefault="00C31818" w:rsidP="00C31818">
      <w:r w:rsidRPr="00C31818">
        <w:t>Epoch 25/100 | Loss: 0.7098</w:t>
      </w:r>
    </w:p>
    <w:p w14:paraId="6BCD8603" w14:textId="77777777" w:rsidR="00C31818" w:rsidRPr="00C31818" w:rsidRDefault="00C31818" w:rsidP="00C31818">
      <w:r w:rsidRPr="00C31818">
        <w:t>Epoch 26/100 | Loss: 0.7164</w:t>
      </w:r>
    </w:p>
    <w:p w14:paraId="469B2351" w14:textId="77777777" w:rsidR="00C31818" w:rsidRPr="00C31818" w:rsidRDefault="00C31818" w:rsidP="00C31818">
      <w:r w:rsidRPr="00C31818">
        <w:t>Epoch 27/100 | Loss: 0.7126</w:t>
      </w:r>
    </w:p>
    <w:p w14:paraId="48A6A893" w14:textId="77777777" w:rsidR="00C31818" w:rsidRPr="00C31818" w:rsidRDefault="00C31818" w:rsidP="00C31818">
      <w:r w:rsidRPr="00C31818">
        <w:t>Epoch 28/100 | Loss: 0.6675</w:t>
      </w:r>
    </w:p>
    <w:p w14:paraId="3C9DFA8D" w14:textId="77777777" w:rsidR="00C31818" w:rsidRPr="00C31818" w:rsidRDefault="00C31818" w:rsidP="00C31818">
      <w:r w:rsidRPr="00C31818">
        <w:t>Epoch 29/100 | Loss: 0.6552</w:t>
      </w:r>
    </w:p>
    <w:p w14:paraId="13A1C353" w14:textId="77777777" w:rsidR="00C31818" w:rsidRPr="00C31818" w:rsidRDefault="00C31818" w:rsidP="00C31818">
      <w:r w:rsidRPr="00C31818">
        <w:t>Epoch 30/100 | Loss: 0.7142</w:t>
      </w:r>
    </w:p>
    <w:p w14:paraId="3FCF014C" w14:textId="77777777" w:rsidR="00C31818" w:rsidRPr="00C31818" w:rsidRDefault="00C31818" w:rsidP="00C31818">
      <w:r w:rsidRPr="00C31818">
        <w:t>Epoch 31/100 | Loss: 0.7508</w:t>
      </w:r>
    </w:p>
    <w:p w14:paraId="037198A7" w14:textId="77777777" w:rsidR="00C31818" w:rsidRPr="00C31818" w:rsidRDefault="00C31818" w:rsidP="00C31818">
      <w:r w:rsidRPr="00C31818">
        <w:t>Epoch 32/100 | Loss: 0.7252</w:t>
      </w:r>
    </w:p>
    <w:p w14:paraId="37FA028E" w14:textId="77777777" w:rsidR="00C31818" w:rsidRPr="00C31818" w:rsidRDefault="00C31818" w:rsidP="00C31818">
      <w:r w:rsidRPr="00C31818">
        <w:t>Epoch 33/100 | Loss: 0.6992</w:t>
      </w:r>
    </w:p>
    <w:p w14:paraId="0D40CACB" w14:textId="77777777" w:rsidR="00C31818" w:rsidRPr="00C31818" w:rsidRDefault="00C31818" w:rsidP="00C31818">
      <w:r w:rsidRPr="00C31818">
        <w:t>Epoch 34/100 | Loss: 0.7421</w:t>
      </w:r>
    </w:p>
    <w:p w14:paraId="09B092FC" w14:textId="77777777" w:rsidR="00C31818" w:rsidRPr="00C31818" w:rsidRDefault="00C31818" w:rsidP="00C31818">
      <w:r w:rsidRPr="00C31818">
        <w:t>Epoch 35/100 | Loss: 0.6861</w:t>
      </w:r>
    </w:p>
    <w:p w14:paraId="56037ABA" w14:textId="77777777" w:rsidR="00C31818" w:rsidRPr="00C31818" w:rsidRDefault="00C31818" w:rsidP="00C31818">
      <w:r w:rsidRPr="00C31818">
        <w:t>Epoch 36/100 | Loss: 0.6978</w:t>
      </w:r>
    </w:p>
    <w:p w14:paraId="5E881FB7" w14:textId="77777777" w:rsidR="00C31818" w:rsidRPr="00C31818" w:rsidRDefault="00C31818" w:rsidP="00C31818">
      <w:r w:rsidRPr="00C31818">
        <w:t>Epoch 37/100 | Loss: 0.6792</w:t>
      </w:r>
    </w:p>
    <w:p w14:paraId="273589C5" w14:textId="77777777" w:rsidR="00C31818" w:rsidRPr="00C31818" w:rsidRDefault="00C31818" w:rsidP="00C31818">
      <w:r w:rsidRPr="00C31818">
        <w:t>Epoch 38/100 | Loss: 0.6826</w:t>
      </w:r>
    </w:p>
    <w:p w14:paraId="4BF31FAF" w14:textId="77777777" w:rsidR="00C31818" w:rsidRPr="00C31818" w:rsidRDefault="00C31818" w:rsidP="00C31818">
      <w:r w:rsidRPr="00C31818">
        <w:t>Epoch 39/100 | Loss: 0.7229</w:t>
      </w:r>
    </w:p>
    <w:p w14:paraId="4913639A" w14:textId="77777777" w:rsidR="00C31818" w:rsidRPr="00C31818" w:rsidRDefault="00C31818" w:rsidP="00C31818">
      <w:r w:rsidRPr="00C31818">
        <w:t>Epoch 40/100 | Loss: 0.6474</w:t>
      </w:r>
    </w:p>
    <w:p w14:paraId="07E0DB6C" w14:textId="77777777" w:rsidR="00C31818" w:rsidRPr="00C31818" w:rsidRDefault="00C31818" w:rsidP="00C31818">
      <w:r w:rsidRPr="00C31818">
        <w:t>Epoch 41/100 | Loss: 0.6857</w:t>
      </w:r>
    </w:p>
    <w:p w14:paraId="584E74DB" w14:textId="77777777" w:rsidR="00C31818" w:rsidRPr="00C31818" w:rsidRDefault="00C31818" w:rsidP="00C31818">
      <w:r w:rsidRPr="00C31818">
        <w:t>Epoch 42/100 | Loss: 0.7135</w:t>
      </w:r>
    </w:p>
    <w:p w14:paraId="54E5DF5B" w14:textId="77777777" w:rsidR="00C31818" w:rsidRPr="00C31818" w:rsidRDefault="00C31818" w:rsidP="00C31818">
      <w:r w:rsidRPr="00C31818">
        <w:t>Epoch 43/100 | Loss: 0.7143</w:t>
      </w:r>
    </w:p>
    <w:p w14:paraId="11B6922F" w14:textId="77777777" w:rsidR="00C31818" w:rsidRPr="00C31818" w:rsidRDefault="00C31818" w:rsidP="00C31818">
      <w:r w:rsidRPr="00C31818">
        <w:t>Epoch 44/100 | Loss: 0.6705</w:t>
      </w:r>
    </w:p>
    <w:p w14:paraId="2412CCAC" w14:textId="77777777" w:rsidR="00C31818" w:rsidRPr="00C31818" w:rsidRDefault="00C31818" w:rsidP="00C31818">
      <w:r w:rsidRPr="00C31818">
        <w:t>Epoch 45/100 | Loss: 0.7004</w:t>
      </w:r>
    </w:p>
    <w:p w14:paraId="0042B3C9" w14:textId="77777777" w:rsidR="00C31818" w:rsidRPr="00C31818" w:rsidRDefault="00C31818" w:rsidP="00C31818">
      <w:r w:rsidRPr="00C31818">
        <w:t>Epoch 46/100 | Loss: 0.7527</w:t>
      </w:r>
    </w:p>
    <w:p w14:paraId="19F7DC92" w14:textId="77777777" w:rsidR="00C31818" w:rsidRPr="00C31818" w:rsidRDefault="00C31818" w:rsidP="00C31818">
      <w:r w:rsidRPr="00C31818">
        <w:t>Epoch 47/100 | Loss: 0.6731</w:t>
      </w:r>
    </w:p>
    <w:p w14:paraId="54D58982" w14:textId="77777777" w:rsidR="00C31818" w:rsidRPr="00C31818" w:rsidRDefault="00C31818" w:rsidP="00C31818">
      <w:r w:rsidRPr="00C31818">
        <w:t>Epoch 48/100 | Loss: 0.7020</w:t>
      </w:r>
    </w:p>
    <w:p w14:paraId="1F09187A" w14:textId="77777777" w:rsidR="00C31818" w:rsidRPr="00C31818" w:rsidRDefault="00C31818" w:rsidP="00C31818">
      <w:r w:rsidRPr="00C31818">
        <w:t>Epoch 49/100 | Loss: 0.7333</w:t>
      </w:r>
    </w:p>
    <w:p w14:paraId="3AFCBA9D" w14:textId="77777777" w:rsidR="00C31818" w:rsidRPr="00C31818" w:rsidRDefault="00C31818" w:rsidP="00C31818">
      <w:r w:rsidRPr="00C31818">
        <w:t>Epoch 50/100 | Loss: 0.6672</w:t>
      </w:r>
    </w:p>
    <w:p w14:paraId="0C8FFF04" w14:textId="77777777" w:rsidR="00C31818" w:rsidRPr="00C31818" w:rsidRDefault="00C31818" w:rsidP="00C31818">
      <w:r w:rsidRPr="00C31818">
        <w:t>Epoch 51/100 | Loss: 0.7217</w:t>
      </w:r>
    </w:p>
    <w:p w14:paraId="0B36F819" w14:textId="77777777" w:rsidR="00C31818" w:rsidRPr="00C31818" w:rsidRDefault="00C31818" w:rsidP="00C31818">
      <w:r w:rsidRPr="00C31818">
        <w:t>Epoch 52/100 | Loss: 0.7438</w:t>
      </w:r>
    </w:p>
    <w:p w14:paraId="56D8A109" w14:textId="77777777" w:rsidR="00C31818" w:rsidRPr="00C31818" w:rsidRDefault="00C31818" w:rsidP="00C31818">
      <w:r w:rsidRPr="00C31818">
        <w:t>Epoch 53/100 | Loss: 0.6938</w:t>
      </w:r>
    </w:p>
    <w:p w14:paraId="4FA6BAD3" w14:textId="77777777" w:rsidR="00C31818" w:rsidRPr="00C31818" w:rsidRDefault="00C31818" w:rsidP="00C31818">
      <w:r w:rsidRPr="00C31818">
        <w:t>Epoch 54/100 | Loss: 0.6795</w:t>
      </w:r>
    </w:p>
    <w:p w14:paraId="4A5A015A" w14:textId="77777777" w:rsidR="00C31818" w:rsidRPr="00C31818" w:rsidRDefault="00C31818" w:rsidP="00C31818">
      <w:r w:rsidRPr="00C31818">
        <w:t>Epoch 55/100 | Loss: 0.6588</w:t>
      </w:r>
    </w:p>
    <w:p w14:paraId="79F2A538" w14:textId="77777777" w:rsidR="00C31818" w:rsidRPr="00C31818" w:rsidRDefault="00C31818" w:rsidP="00C31818">
      <w:r w:rsidRPr="00C31818">
        <w:t>Epoch 56/100 | Loss: 0.6969</w:t>
      </w:r>
    </w:p>
    <w:p w14:paraId="6CB95924" w14:textId="77777777" w:rsidR="00C31818" w:rsidRPr="00C31818" w:rsidRDefault="00C31818" w:rsidP="00C31818">
      <w:r w:rsidRPr="00C31818">
        <w:t>Epoch 57/100 | Loss: 0.6955</w:t>
      </w:r>
    </w:p>
    <w:p w14:paraId="1D9DA767" w14:textId="77777777" w:rsidR="00C31818" w:rsidRPr="00C31818" w:rsidRDefault="00C31818" w:rsidP="00C31818">
      <w:r w:rsidRPr="00C31818">
        <w:t>Epoch 58/100 | Loss: 0.7466</w:t>
      </w:r>
    </w:p>
    <w:p w14:paraId="442BCE7E" w14:textId="77777777" w:rsidR="00C31818" w:rsidRPr="00C31818" w:rsidRDefault="00C31818" w:rsidP="00C31818">
      <w:r w:rsidRPr="00C31818">
        <w:t>Epoch 59/100 | Loss: 0.6589</w:t>
      </w:r>
    </w:p>
    <w:p w14:paraId="5F9D9AD4" w14:textId="77777777" w:rsidR="00C31818" w:rsidRPr="00C31818" w:rsidRDefault="00C31818" w:rsidP="00C31818">
      <w:r w:rsidRPr="00C31818">
        <w:t>Epoch 60/100 | Loss: 0.6439</w:t>
      </w:r>
    </w:p>
    <w:p w14:paraId="3C4995CD" w14:textId="77777777" w:rsidR="00C31818" w:rsidRPr="00C31818" w:rsidRDefault="00C31818" w:rsidP="00C31818">
      <w:r w:rsidRPr="00C31818">
        <w:t>Epoch 61/100 | Loss: 0.7064</w:t>
      </w:r>
    </w:p>
    <w:p w14:paraId="6E04AAB1" w14:textId="77777777" w:rsidR="00C31818" w:rsidRPr="00C31818" w:rsidRDefault="00C31818" w:rsidP="00C31818">
      <w:r w:rsidRPr="00C31818">
        <w:t>Epoch 62/100 | Loss: 0.6430</w:t>
      </w:r>
    </w:p>
    <w:p w14:paraId="4415449B" w14:textId="77777777" w:rsidR="00C31818" w:rsidRPr="00C31818" w:rsidRDefault="00C31818" w:rsidP="00C31818">
      <w:r w:rsidRPr="00C31818">
        <w:t>Epoch 63/100 | Loss: 0.6796</w:t>
      </w:r>
    </w:p>
    <w:p w14:paraId="7EF5D555" w14:textId="77777777" w:rsidR="00C31818" w:rsidRPr="00C31818" w:rsidRDefault="00C31818" w:rsidP="00C31818">
      <w:r w:rsidRPr="00C31818">
        <w:t>Epoch 64/100 | Loss: 0.6805</w:t>
      </w:r>
    </w:p>
    <w:p w14:paraId="380614B7" w14:textId="77777777" w:rsidR="00C31818" w:rsidRPr="00C31818" w:rsidRDefault="00C31818" w:rsidP="00C31818">
      <w:r w:rsidRPr="00C31818">
        <w:t>Epoch 65/100 | Loss: 0.6425</w:t>
      </w:r>
    </w:p>
    <w:p w14:paraId="5C558D9D" w14:textId="77777777" w:rsidR="00C31818" w:rsidRPr="00C31818" w:rsidRDefault="00C31818" w:rsidP="00C31818">
      <w:r w:rsidRPr="00C31818">
        <w:t>Epoch 66/100 | Loss: 0.6643</w:t>
      </w:r>
    </w:p>
    <w:p w14:paraId="5926B7C5" w14:textId="77777777" w:rsidR="00C31818" w:rsidRPr="00C31818" w:rsidRDefault="00C31818" w:rsidP="00C31818">
      <w:r w:rsidRPr="00C31818">
        <w:t>Epoch 67/100 | Loss: 0.6582</w:t>
      </w:r>
    </w:p>
    <w:p w14:paraId="3D64E472" w14:textId="77777777" w:rsidR="00C31818" w:rsidRPr="00C31818" w:rsidRDefault="00C31818" w:rsidP="00C31818">
      <w:r w:rsidRPr="00C31818">
        <w:t>Epoch 68/100 | Loss: 0.6670</w:t>
      </w:r>
    </w:p>
    <w:p w14:paraId="629CC81F" w14:textId="77777777" w:rsidR="00C31818" w:rsidRPr="00C31818" w:rsidRDefault="00C31818" w:rsidP="00C31818">
      <w:r w:rsidRPr="00C31818">
        <w:t>Epoch 69/100 | Loss: 0.6955</w:t>
      </w:r>
    </w:p>
    <w:p w14:paraId="33B63DE1" w14:textId="77777777" w:rsidR="00C31818" w:rsidRPr="00C31818" w:rsidRDefault="00C31818" w:rsidP="00C31818">
      <w:r w:rsidRPr="00C31818">
        <w:t>Epoch 70/100 | Loss: 0.7094</w:t>
      </w:r>
    </w:p>
    <w:p w14:paraId="7170BACD" w14:textId="77777777" w:rsidR="00C31818" w:rsidRPr="00C31818" w:rsidRDefault="00C31818" w:rsidP="00C31818">
      <w:r w:rsidRPr="00C31818">
        <w:t>Epoch 71/100 | Loss: 0.7210</w:t>
      </w:r>
    </w:p>
    <w:p w14:paraId="0CBB310E" w14:textId="77777777" w:rsidR="00C31818" w:rsidRPr="00C31818" w:rsidRDefault="00C31818" w:rsidP="00C31818">
      <w:r w:rsidRPr="00C31818">
        <w:t>Epoch 72/100 | Loss: 0.6597</w:t>
      </w:r>
    </w:p>
    <w:p w14:paraId="04558CD4" w14:textId="77777777" w:rsidR="00C31818" w:rsidRPr="00C31818" w:rsidRDefault="00C31818" w:rsidP="00C31818">
      <w:r w:rsidRPr="00C31818">
        <w:t>Epoch 73/100 | Loss: 0.6801</w:t>
      </w:r>
    </w:p>
    <w:p w14:paraId="610850F8" w14:textId="77777777" w:rsidR="00C31818" w:rsidRPr="00C31818" w:rsidRDefault="00C31818" w:rsidP="00C31818">
      <w:r w:rsidRPr="00C31818">
        <w:t>Epoch 74/100 | Loss: 0.7104</w:t>
      </w:r>
    </w:p>
    <w:p w14:paraId="17171D87" w14:textId="77777777" w:rsidR="00C31818" w:rsidRPr="00C31818" w:rsidRDefault="00C31818" w:rsidP="00C31818">
      <w:r w:rsidRPr="00C31818">
        <w:t>Epoch 75/100 | Loss: 0.6319</w:t>
      </w:r>
    </w:p>
    <w:p w14:paraId="6CD478F1" w14:textId="77777777" w:rsidR="00C31818" w:rsidRPr="00C31818" w:rsidRDefault="00C31818" w:rsidP="00C31818">
      <w:r w:rsidRPr="00C31818">
        <w:t>Epoch 76/100 | Loss: 0.6862</w:t>
      </w:r>
    </w:p>
    <w:p w14:paraId="2E309888" w14:textId="77777777" w:rsidR="00C31818" w:rsidRPr="00C31818" w:rsidRDefault="00C31818" w:rsidP="00C31818">
      <w:r w:rsidRPr="00C31818">
        <w:t>Epoch 77/100 | Loss: 0.6468</w:t>
      </w:r>
    </w:p>
    <w:p w14:paraId="1958714D" w14:textId="77777777" w:rsidR="00C31818" w:rsidRPr="00C31818" w:rsidRDefault="00C31818" w:rsidP="00C31818">
      <w:r w:rsidRPr="00C31818">
        <w:t>Epoch 78/100 | Loss: 0.6567</w:t>
      </w:r>
    </w:p>
    <w:p w14:paraId="70FF4CEB" w14:textId="77777777" w:rsidR="00C31818" w:rsidRPr="00C31818" w:rsidRDefault="00C31818" w:rsidP="00C31818">
      <w:r w:rsidRPr="00C31818">
        <w:t>Epoch 79/100 | Loss: 0.6805</w:t>
      </w:r>
    </w:p>
    <w:p w14:paraId="0D36CB2F" w14:textId="77777777" w:rsidR="00C31818" w:rsidRPr="00C31818" w:rsidRDefault="00C31818" w:rsidP="00C31818">
      <w:r w:rsidRPr="00C31818">
        <w:t>Epoch 80/100 | Loss: 0.6743</w:t>
      </w:r>
    </w:p>
    <w:p w14:paraId="0A1D8EA3" w14:textId="77777777" w:rsidR="00C31818" w:rsidRPr="00C31818" w:rsidRDefault="00C31818" w:rsidP="00C31818">
      <w:r w:rsidRPr="00C31818">
        <w:t>Epoch 81/100 | Loss: 0.6964</w:t>
      </w:r>
    </w:p>
    <w:p w14:paraId="2AF5BE69" w14:textId="77777777" w:rsidR="00C31818" w:rsidRPr="00C31818" w:rsidRDefault="00C31818" w:rsidP="00C31818">
      <w:r w:rsidRPr="00C31818">
        <w:t>Epoch 82/100 | Loss: 0.6742</w:t>
      </w:r>
    </w:p>
    <w:p w14:paraId="309688A7" w14:textId="77777777" w:rsidR="00C31818" w:rsidRPr="00C31818" w:rsidRDefault="00C31818" w:rsidP="00C31818">
      <w:r w:rsidRPr="00C31818">
        <w:t>Epoch 83/100 | Loss: 0.6934</w:t>
      </w:r>
    </w:p>
    <w:p w14:paraId="1A054596" w14:textId="77777777" w:rsidR="00C31818" w:rsidRPr="00C31818" w:rsidRDefault="00C31818" w:rsidP="00C31818">
      <w:r w:rsidRPr="00C31818">
        <w:t>Epoch 84/100 | Loss: 0.6837</w:t>
      </w:r>
    </w:p>
    <w:p w14:paraId="574B59F1" w14:textId="77777777" w:rsidR="00C31818" w:rsidRPr="00C31818" w:rsidRDefault="00C31818" w:rsidP="00C31818">
      <w:r w:rsidRPr="00C31818">
        <w:t>Epoch 85/100 | Loss: 0.6646</w:t>
      </w:r>
    </w:p>
    <w:p w14:paraId="00C65336" w14:textId="77777777" w:rsidR="00C31818" w:rsidRPr="00C31818" w:rsidRDefault="00C31818" w:rsidP="00C31818">
      <w:r w:rsidRPr="00C31818">
        <w:t>Epoch 86/100 | Loss: 0.6570</w:t>
      </w:r>
    </w:p>
    <w:p w14:paraId="5372FE3B" w14:textId="77777777" w:rsidR="00C31818" w:rsidRPr="00C31818" w:rsidRDefault="00C31818" w:rsidP="00C31818">
      <w:r w:rsidRPr="00C31818">
        <w:t>Epoch 87/100 | Loss: 0.6690</w:t>
      </w:r>
    </w:p>
    <w:p w14:paraId="7D8FFF70" w14:textId="77777777" w:rsidR="00C31818" w:rsidRPr="00C31818" w:rsidRDefault="00C31818" w:rsidP="00C31818">
      <w:r w:rsidRPr="00C31818">
        <w:t>Epoch 88/100 | Loss: 0.6323</w:t>
      </w:r>
    </w:p>
    <w:p w14:paraId="18476779" w14:textId="77777777" w:rsidR="00C31818" w:rsidRPr="00C31818" w:rsidRDefault="00C31818" w:rsidP="00C31818">
      <w:r w:rsidRPr="00C31818">
        <w:t>Epoch 89/100 | Loss: 0.6584</w:t>
      </w:r>
    </w:p>
    <w:p w14:paraId="06594322" w14:textId="77777777" w:rsidR="00C31818" w:rsidRPr="00C31818" w:rsidRDefault="00C31818" w:rsidP="00C31818">
      <w:r w:rsidRPr="00C31818">
        <w:t>Epoch 90/100 | Loss: 0.7088</w:t>
      </w:r>
    </w:p>
    <w:p w14:paraId="29712F58" w14:textId="77777777" w:rsidR="00C31818" w:rsidRPr="00C31818" w:rsidRDefault="00C31818" w:rsidP="00C31818">
      <w:r w:rsidRPr="00C31818">
        <w:t>Epoch 91/100 | Loss: 0.7045</w:t>
      </w:r>
    </w:p>
    <w:p w14:paraId="7631FB16" w14:textId="77777777" w:rsidR="00C31818" w:rsidRPr="00C31818" w:rsidRDefault="00C31818" w:rsidP="00C31818">
      <w:r w:rsidRPr="00C31818">
        <w:t>Epoch 92/100 | Loss: 0.6590</w:t>
      </w:r>
    </w:p>
    <w:p w14:paraId="767A7D11" w14:textId="77777777" w:rsidR="00C31818" w:rsidRPr="00C31818" w:rsidRDefault="00C31818" w:rsidP="00C31818">
      <w:r w:rsidRPr="00C31818">
        <w:t>Epoch 93/100 | Loss: 0.6750</w:t>
      </w:r>
    </w:p>
    <w:p w14:paraId="541CDB9A" w14:textId="77777777" w:rsidR="00C31818" w:rsidRPr="00C31818" w:rsidRDefault="00C31818" w:rsidP="00C31818">
      <w:r w:rsidRPr="00C31818">
        <w:t>Epoch 94/100 | Loss: 0.7048</w:t>
      </w:r>
    </w:p>
    <w:p w14:paraId="72218878" w14:textId="77777777" w:rsidR="00C31818" w:rsidRPr="00C31818" w:rsidRDefault="00C31818" w:rsidP="00C31818">
      <w:r w:rsidRPr="00C31818">
        <w:t>Epoch 95/100 | Loss: 0.6463</w:t>
      </w:r>
    </w:p>
    <w:p w14:paraId="0B7D6885" w14:textId="77777777" w:rsidR="00C31818" w:rsidRPr="00C31818" w:rsidRDefault="00C31818" w:rsidP="00C31818">
      <w:r w:rsidRPr="00C31818">
        <w:t>Epoch 96/100 | Loss: 0.6573</w:t>
      </w:r>
    </w:p>
    <w:p w14:paraId="651F72C8" w14:textId="77777777" w:rsidR="00C31818" w:rsidRPr="00C31818" w:rsidRDefault="00C31818" w:rsidP="00C31818">
      <w:r w:rsidRPr="00C31818">
        <w:t>Epoch 97/100 | Loss: 0.6969</w:t>
      </w:r>
    </w:p>
    <w:p w14:paraId="028352E7" w14:textId="77777777" w:rsidR="00C31818" w:rsidRPr="00C31818" w:rsidRDefault="00C31818" w:rsidP="00C31818">
      <w:r w:rsidRPr="00C31818">
        <w:t>Epoch 98/100 | Loss: 0.6390</w:t>
      </w:r>
    </w:p>
    <w:p w14:paraId="03101F25" w14:textId="77777777" w:rsidR="00C31818" w:rsidRPr="00C31818" w:rsidRDefault="00C31818" w:rsidP="00C31818">
      <w:r w:rsidRPr="00C31818">
        <w:t>Epoch 99/100 | Loss: 0.6434</w:t>
      </w:r>
    </w:p>
    <w:p w14:paraId="1C877CE7" w14:textId="77777777" w:rsidR="00C31818" w:rsidRPr="00C31818" w:rsidRDefault="00C31818" w:rsidP="00C31818">
      <w:r w:rsidRPr="00C31818">
        <w:t>Epoch 100/100 | Loss: 0.6969</w:t>
      </w:r>
    </w:p>
    <w:p w14:paraId="14CF65B6" w14:textId="77777777" w:rsidR="00C31818" w:rsidRPr="00C31818" w:rsidRDefault="00C31818" w:rsidP="00C31818">
      <w:r w:rsidRPr="00C31818">
        <w:t>Split 2 Accuracy: 0.3810</w:t>
      </w:r>
    </w:p>
    <w:p w14:paraId="737DA100" w14:textId="335902A8" w:rsidR="00C31818" w:rsidRPr="00C31818" w:rsidRDefault="00C31818" w:rsidP="00C31818">
      <w:r w:rsidRPr="00C31818">
        <w:rPr>
          <w:noProof/>
        </w:rPr>
        <w:drawing>
          <wp:inline distT="0" distB="0" distL="0" distR="0" wp14:anchorId="5457DEFD" wp14:editId="7FBDE722">
            <wp:extent cx="4892040" cy="4145280"/>
            <wp:effectExtent l="0" t="0" r="3810" b="7620"/>
            <wp:docPr id="3974786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6B72" w14:textId="38993C5F" w:rsidR="00C31818" w:rsidRPr="00C31818" w:rsidRDefault="00C31818" w:rsidP="00C31818">
      <w:r w:rsidRPr="00C31818">
        <w:rPr>
          <w:noProof/>
        </w:rPr>
        <w:drawing>
          <wp:inline distT="0" distB="0" distL="0" distR="0" wp14:anchorId="4A1260D5" wp14:editId="25B1FF3B">
            <wp:extent cx="5181600" cy="4145280"/>
            <wp:effectExtent l="0" t="0" r="0" b="7620"/>
            <wp:docPr id="624350746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4C45C" w14:textId="77777777" w:rsidR="00C31818" w:rsidRPr="00C31818" w:rsidRDefault="00C31818" w:rsidP="00C31818"/>
    <w:p w14:paraId="5A0DF65B" w14:textId="77777777" w:rsidR="00C31818" w:rsidRPr="00C31818" w:rsidRDefault="00C31818" w:rsidP="00C31818">
      <w:r w:rsidRPr="00C31818">
        <w:t>=== ENV2 Split 3/5 ===</w:t>
      </w:r>
    </w:p>
    <w:p w14:paraId="64B0E157" w14:textId="77777777" w:rsidR="00C31818" w:rsidRPr="00C31818" w:rsidRDefault="00C31818" w:rsidP="00C31818">
      <w:hyperlink r:id="rId228" w:anchor="line=1667" w:history="1">
        <w:r w:rsidRPr="00C31818">
          <w:rPr>
            <w:rStyle w:val="Hyperlink"/>
          </w:rPr>
          <w:t>C:\Users\sansk\miniconda3\Lib\site-packages\scipy\signal\_spectral_py.py:1668</w:t>
        </w:r>
      </w:hyperlink>
      <w:r w:rsidRPr="00C31818">
        <w:t>: RuntimeWarning: invalid value encountered in divide</w:t>
      </w:r>
    </w:p>
    <w:p w14:paraId="70C1B01A" w14:textId="77777777" w:rsidR="00C31818" w:rsidRPr="00C31818" w:rsidRDefault="00C31818" w:rsidP="00C31818">
      <w:r w:rsidRPr="00C31818">
        <w:t xml:space="preserve">  Cxy = np.abs(Pxy)**2 / Pxx / Pyy</w:t>
      </w:r>
    </w:p>
    <w:p w14:paraId="518DCC0E" w14:textId="77777777" w:rsidR="00C31818" w:rsidRPr="00C31818" w:rsidRDefault="00C31818" w:rsidP="00C31818">
      <w:r w:rsidRPr="00C31818">
        <w:t>After oversampling, class counts: Counter({1: 43, 0: 43})</w:t>
      </w:r>
    </w:p>
    <w:p w14:paraId="1DB716C7" w14:textId="77777777" w:rsidR="00E1495E" w:rsidRPr="00E1495E" w:rsidRDefault="00E1495E" w:rsidP="00E1495E">
      <w:r w:rsidRPr="00E1495E">
        <w:t>Epoch 1/200 | Loss: 0.6432</w:t>
      </w:r>
    </w:p>
    <w:p w14:paraId="13F19B26" w14:textId="77777777" w:rsidR="00E1495E" w:rsidRPr="00E1495E" w:rsidRDefault="00E1495E" w:rsidP="00E1495E">
      <w:r w:rsidRPr="00E1495E">
        <w:t>Epoch 2/200 | Loss: 0.7259</w:t>
      </w:r>
    </w:p>
    <w:p w14:paraId="36D9C5E4" w14:textId="77777777" w:rsidR="00E1495E" w:rsidRPr="00E1495E" w:rsidRDefault="00E1495E" w:rsidP="00E1495E">
      <w:r w:rsidRPr="00E1495E">
        <w:t>Epoch 3/200 | Loss: 0.7121</w:t>
      </w:r>
    </w:p>
    <w:p w14:paraId="5B89816F" w14:textId="77777777" w:rsidR="00E1495E" w:rsidRPr="00E1495E" w:rsidRDefault="00E1495E" w:rsidP="00E1495E">
      <w:r w:rsidRPr="00E1495E">
        <w:t>Epoch 4/200 | Loss: 0.8151</w:t>
      </w:r>
    </w:p>
    <w:p w14:paraId="453775B6" w14:textId="77777777" w:rsidR="00E1495E" w:rsidRPr="00E1495E" w:rsidRDefault="00E1495E" w:rsidP="00E1495E">
      <w:r w:rsidRPr="00E1495E">
        <w:t>Epoch 5/200 | Loss: 0.7530</w:t>
      </w:r>
    </w:p>
    <w:p w14:paraId="7BABA0A7" w14:textId="77777777" w:rsidR="00E1495E" w:rsidRPr="00E1495E" w:rsidRDefault="00E1495E" w:rsidP="00E1495E">
      <w:r w:rsidRPr="00E1495E">
        <w:t>Epoch 6/200 | Loss: 0.7312</w:t>
      </w:r>
    </w:p>
    <w:p w14:paraId="023F2932" w14:textId="77777777" w:rsidR="00E1495E" w:rsidRPr="00E1495E" w:rsidRDefault="00E1495E" w:rsidP="00E1495E">
      <w:r w:rsidRPr="00E1495E">
        <w:t>Epoch 7/200 | Loss: 0.6861</w:t>
      </w:r>
    </w:p>
    <w:p w14:paraId="4C1C26D3" w14:textId="77777777" w:rsidR="00E1495E" w:rsidRPr="00E1495E" w:rsidRDefault="00E1495E" w:rsidP="00E1495E">
      <w:r w:rsidRPr="00E1495E">
        <w:t>Epoch 8/200 | Loss: 0.7343</w:t>
      </w:r>
    </w:p>
    <w:p w14:paraId="6F0A4751" w14:textId="77777777" w:rsidR="00E1495E" w:rsidRPr="00E1495E" w:rsidRDefault="00E1495E" w:rsidP="00E1495E">
      <w:r w:rsidRPr="00E1495E">
        <w:t>Epoch 9/200 | Loss: 0.7161</w:t>
      </w:r>
    </w:p>
    <w:p w14:paraId="785ED706" w14:textId="77777777" w:rsidR="00E1495E" w:rsidRPr="00E1495E" w:rsidRDefault="00E1495E" w:rsidP="00E1495E">
      <w:r w:rsidRPr="00E1495E">
        <w:t>Epoch 10/200 | Loss: 0.7141</w:t>
      </w:r>
    </w:p>
    <w:p w14:paraId="696BF0E5" w14:textId="77777777" w:rsidR="00E1495E" w:rsidRPr="00E1495E" w:rsidRDefault="00E1495E" w:rsidP="00E1495E">
      <w:r w:rsidRPr="00E1495E">
        <w:t>Epoch 11/200 | Loss: 0.7176</w:t>
      </w:r>
    </w:p>
    <w:p w14:paraId="6D057ACC" w14:textId="77777777" w:rsidR="00E1495E" w:rsidRPr="00E1495E" w:rsidRDefault="00E1495E" w:rsidP="00E1495E">
      <w:r w:rsidRPr="00E1495E">
        <w:t>Epoch 12/200 | Loss: 0.6995</w:t>
      </w:r>
    </w:p>
    <w:p w14:paraId="0644DCBF" w14:textId="77777777" w:rsidR="00E1495E" w:rsidRPr="00E1495E" w:rsidRDefault="00E1495E" w:rsidP="00E1495E">
      <w:r w:rsidRPr="00E1495E">
        <w:t>Epoch 13/200 | Loss: 0.7125</w:t>
      </w:r>
    </w:p>
    <w:p w14:paraId="1AD54FF3" w14:textId="77777777" w:rsidR="00E1495E" w:rsidRPr="00E1495E" w:rsidRDefault="00E1495E" w:rsidP="00E1495E">
      <w:r w:rsidRPr="00E1495E">
        <w:t>Epoch 14/200 | Loss: 0.7184</w:t>
      </w:r>
    </w:p>
    <w:p w14:paraId="0468D87A" w14:textId="77777777" w:rsidR="00E1495E" w:rsidRPr="00E1495E" w:rsidRDefault="00E1495E" w:rsidP="00E1495E">
      <w:r w:rsidRPr="00E1495E">
        <w:t>Epoch 15/200 | Loss: 0.7452</w:t>
      </w:r>
    </w:p>
    <w:p w14:paraId="45456077" w14:textId="77777777" w:rsidR="00E1495E" w:rsidRPr="00E1495E" w:rsidRDefault="00E1495E" w:rsidP="00E1495E">
      <w:r w:rsidRPr="00E1495E">
        <w:t>Epoch 16/200 | Loss: 0.7415</w:t>
      </w:r>
    </w:p>
    <w:p w14:paraId="11928C27" w14:textId="77777777" w:rsidR="00E1495E" w:rsidRPr="00E1495E" w:rsidRDefault="00E1495E" w:rsidP="00E1495E">
      <w:r w:rsidRPr="00E1495E">
        <w:t>Epoch 17/200 | Loss: 0.7381</w:t>
      </w:r>
    </w:p>
    <w:p w14:paraId="3E175C41" w14:textId="77777777" w:rsidR="00E1495E" w:rsidRPr="00E1495E" w:rsidRDefault="00E1495E" w:rsidP="00E1495E">
      <w:r w:rsidRPr="00E1495E">
        <w:t>Epoch 18/200 | Loss: 0.7677</w:t>
      </w:r>
    </w:p>
    <w:p w14:paraId="213B0A46" w14:textId="77777777" w:rsidR="00E1495E" w:rsidRPr="00E1495E" w:rsidRDefault="00E1495E" w:rsidP="00E1495E">
      <w:r w:rsidRPr="00E1495E">
        <w:t>Epoch 19/200 | Loss: 0.6968</w:t>
      </w:r>
    </w:p>
    <w:p w14:paraId="7105DF0B" w14:textId="77777777" w:rsidR="00E1495E" w:rsidRPr="00E1495E" w:rsidRDefault="00E1495E" w:rsidP="00E1495E">
      <w:r w:rsidRPr="00E1495E">
        <w:t>Epoch 20/200 | Loss: 0.7909</w:t>
      </w:r>
    </w:p>
    <w:p w14:paraId="094A8B02" w14:textId="77777777" w:rsidR="00E1495E" w:rsidRPr="00E1495E" w:rsidRDefault="00E1495E" w:rsidP="00E1495E">
      <w:r w:rsidRPr="00E1495E">
        <w:t>Epoch 21/200 | Loss: 0.7163</w:t>
      </w:r>
    </w:p>
    <w:p w14:paraId="0BC36F52" w14:textId="77777777" w:rsidR="00E1495E" w:rsidRPr="00E1495E" w:rsidRDefault="00E1495E" w:rsidP="00E1495E">
      <w:r w:rsidRPr="00E1495E">
        <w:t>Epoch 22/200 | Loss: 0.7319</w:t>
      </w:r>
    </w:p>
    <w:p w14:paraId="63925AFA" w14:textId="77777777" w:rsidR="00E1495E" w:rsidRPr="00E1495E" w:rsidRDefault="00E1495E" w:rsidP="00E1495E">
      <w:r w:rsidRPr="00E1495E">
        <w:t>Epoch 23/200 | Loss: 0.6934</w:t>
      </w:r>
    </w:p>
    <w:p w14:paraId="00B91FE3" w14:textId="77777777" w:rsidR="00E1495E" w:rsidRPr="00E1495E" w:rsidRDefault="00E1495E" w:rsidP="00E1495E">
      <w:r w:rsidRPr="00E1495E">
        <w:t>Epoch 24/200 | Loss: 0.7317</w:t>
      </w:r>
    </w:p>
    <w:p w14:paraId="5908ECA1" w14:textId="77777777" w:rsidR="00E1495E" w:rsidRPr="00E1495E" w:rsidRDefault="00E1495E" w:rsidP="00E1495E">
      <w:r w:rsidRPr="00E1495E">
        <w:t>Epoch 25/200 | Loss: 0.7589</w:t>
      </w:r>
    </w:p>
    <w:p w14:paraId="466AB9ED" w14:textId="77777777" w:rsidR="00E1495E" w:rsidRPr="00E1495E" w:rsidRDefault="00E1495E" w:rsidP="00E1495E">
      <w:r w:rsidRPr="00E1495E">
        <w:t>Epoch 26/200 | Loss: 0.7805</w:t>
      </w:r>
    </w:p>
    <w:p w14:paraId="076B8B73" w14:textId="77777777" w:rsidR="00E1495E" w:rsidRPr="00E1495E" w:rsidRDefault="00E1495E" w:rsidP="00E1495E">
      <w:r w:rsidRPr="00E1495E">
        <w:lastRenderedPageBreak/>
        <w:t>Epoch 27/200 | Loss: 0.7328</w:t>
      </w:r>
    </w:p>
    <w:p w14:paraId="43D15FCB" w14:textId="77777777" w:rsidR="00E1495E" w:rsidRPr="00E1495E" w:rsidRDefault="00E1495E" w:rsidP="00E1495E">
      <w:r w:rsidRPr="00E1495E">
        <w:t>Epoch 28/200 | Loss: 0.7330</w:t>
      </w:r>
    </w:p>
    <w:p w14:paraId="5254BE3F" w14:textId="77777777" w:rsidR="00E1495E" w:rsidRPr="00E1495E" w:rsidRDefault="00E1495E" w:rsidP="00E1495E">
      <w:r w:rsidRPr="00E1495E">
        <w:t>Epoch 29/200 | Loss: 0.6969</w:t>
      </w:r>
    </w:p>
    <w:p w14:paraId="18134604" w14:textId="77777777" w:rsidR="00E1495E" w:rsidRPr="00E1495E" w:rsidRDefault="00E1495E" w:rsidP="00E1495E">
      <w:r w:rsidRPr="00E1495E">
        <w:t>Epoch 30/200 | Loss: 0.7292</w:t>
      </w:r>
    </w:p>
    <w:p w14:paraId="3671B3BD" w14:textId="77777777" w:rsidR="00E1495E" w:rsidRPr="00E1495E" w:rsidRDefault="00E1495E" w:rsidP="00E1495E">
      <w:r w:rsidRPr="00E1495E">
        <w:t>Epoch 31/200 | Loss: 0.7553</w:t>
      </w:r>
    </w:p>
    <w:p w14:paraId="43091A8C" w14:textId="77777777" w:rsidR="00E1495E" w:rsidRPr="00E1495E" w:rsidRDefault="00E1495E" w:rsidP="00E1495E">
      <w:r w:rsidRPr="00E1495E">
        <w:t>Epoch 32/200 | Loss: 0.7608</w:t>
      </w:r>
    </w:p>
    <w:p w14:paraId="4F4C523D" w14:textId="77777777" w:rsidR="00E1495E" w:rsidRPr="00E1495E" w:rsidRDefault="00E1495E" w:rsidP="00E1495E">
      <w:r w:rsidRPr="00E1495E">
        <w:t>Epoch 33/200 | Loss: 0.7128</w:t>
      </w:r>
    </w:p>
    <w:p w14:paraId="3DFBBEC9" w14:textId="77777777" w:rsidR="00E1495E" w:rsidRPr="00E1495E" w:rsidRDefault="00E1495E" w:rsidP="00E1495E">
      <w:r w:rsidRPr="00E1495E">
        <w:t>Epoch 34/200 | Loss: 0.6980</w:t>
      </w:r>
    </w:p>
    <w:p w14:paraId="7DD2E993" w14:textId="77777777" w:rsidR="00E1495E" w:rsidRPr="00E1495E" w:rsidRDefault="00E1495E" w:rsidP="00E1495E">
      <w:r w:rsidRPr="00E1495E">
        <w:t>Epoch 35/200 | Loss: 0.7053</w:t>
      </w:r>
    </w:p>
    <w:p w14:paraId="1F57B453" w14:textId="77777777" w:rsidR="00E1495E" w:rsidRPr="00E1495E" w:rsidRDefault="00E1495E" w:rsidP="00E1495E">
      <w:r w:rsidRPr="00E1495E">
        <w:t>Epoch 36/200 | Loss: 0.7295</w:t>
      </w:r>
    </w:p>
    <w:p w14:paraId="02AD9AD0" w14:textId="77777777" w:rsidR="00E1495E" w:rsidRPr="00E1495E" w:rsidRDefault="00E1495E" w:rsidP="00E1495E">
      <w:r w:rsidRPr="00E1495E">
        <w:t>Epoch 37/200 | Loss: 0.6893</w:t>
      </w:r>
    </w:p>
    <w:p w14:paraId="5918DC0D" w14:textId="77777777" w:rsidR="00E1495E" w:rsidRPr="00E1495E" w:rsidRDefault="00E1495E" w:rsidP="00E1495E">
      <w:r w:rsidRPr="00E1495E">
        <w:t>Epoch 38/200 | Loss: 0.7348</w:t>
      </w:r>
    </w:p>
    <w:p w14:paraId="29BECB4C" w14:textId="77777777" w:rsidR="00E1495E" w:rsidRPr="00E1495E" w:rsidRDefault="00E1495E" w:rsidP="00E1495E">
      <w:r w:rsidRPr="00E1495E">
        <w:t>Epoch 39/200 | Loss: 0.6822</w:t>
      </w:r>
    </w:p>
    <w:p w14:paraId="1789F4A9" w14:textId="77777777" w:rsidR="00E1495E" w:rsidRPr="00E1495E" w:rsidRDefault="00E1495E" w:rsidP="00E1495E">
      <w:r w:rsidRPr="00E1495E">
        <w:t>Epoch 40/200 | Loss: 0.6893</w:t>
      </w:r>
    </w:p>
    <w:p w14:paraId="227BA6E7" w14:textId="77777777" w:rsidR="00E1495E" w:rsidRPr="00E1495E" w:rsidRDefault="00E1495E" w:rsidP="00E1495E">
      <w:r w:rsidRPr="00E1495E">
        <w:t>Epoch 41/200 | Loss: 0.6581</w:t>
      </w:r>
    </w:p>
    <w:p w14:paraId="7CBEA589" w14:textId="77777777" w:rsidR="00E1495E" w:rsidRPr="00E1495E" w:rsidRDefault="00E1495E" w:rsidP="00E1495E">
      <w:r w:rsidRPr="00E1495E">
        <w:t>Epoch 42/200 | Loss: 0.6731</w:t>
      </w:r>
    </w:p>
    <w:p w14:paraId="38E16CC2" w14:textId="77777777" w:rsidR="00E1495E" w:rsidRPr="00E1495E" w:rsidRDefault="00E1495E" w:rsidP="00E1495E">
      <w:r w:rsidRPr="00E1495E">
        <w:t>Epoch 43/200 | Loss: 0.7356</w:t>
      </w:r>
    </w:p>
    <w:p w14:paraId="3B162F36" w14:textId="77777777" w:rsidR="00E1495E" w:rsidRPr="00E1495E" w:rsidRDefault="00E1495E" w:rsidP="00E1495E">
      <w:r w:rsidRPr="00E1495E">
        <w:t>Epoch 44/200 | Loss: 0.7231</w:t>
      </w:r>
    </w:p>
    <w:p w14:paraId="5D1DF133" w14:textId="77777777" w:rsidR="00E1495E" w:rsidRPr="00E1495E" w:rsidRDefault="00E1495E" w:rsidP="00E1495E">
      <w:r w:rsidRPr="00E1495E">
        <w:t>Epoch 45/200 | Loss: 0.7512</w:t>
      </w:r>
    </w:p>
    <w:p w14:paraId="60BB0F69" w14:textId="77777777" w:rsidR="00E1495E" w:rsidRPr="00E1495E" w:rsidRDefault="00E1495E" w:rsidP="00E1495E">
      <w:r w:rsidRPr="00E1495E">
        <w:t>Epoch 46/200 | Loss: 0.6956</w:t>
      </w:r>
    </w:p>
    <w:p w14:paraId="034B1FD7" w14:textId="77777777" w:rsidR="00E1495E" w:rsidRPr="00E1495E" w:rsidRDefault="00E1495E" w:rsidP="00E1495E">
      <w:r w:rsidRPr="00E1495E">
        <w:t>Epoch 47/200 | Loss: 0.7723</w:t>
      </w:r>
    </w:p>
    <w:p w14:paraId="741135C5" w14:textId="77777777" w:rsidR="00E1495E" w:rsidRPr="00E1495E" w:rsidRDefault="00E1495E" w:rsidP="00E1495E">
      <w:r w:rsidRPr="00E1495E">
        <w:t>Epoch 48/200 | Loss: 0.7153</w:t>
      </w:r>
    </w:p>
    <w:p w14:paraId="5348CF63" w14:textId="77777777" w:rsidR="00E1495E" w:rsidRPr="00E1495E" w:rsidRDefault="00E1495E" w:rsidP="00E1495E">
      <w:r w:rsidRPr="00E1495E">
        <w:t>Epoch 49/200 | Loss: 0.6584</w:t>
      </w:r>
    </w:p>
    <w:p w14:paraId="2B48ED72" w14:textId="77777777" w:rsidR="00E1495E" w:rsidRPr="00E1495E" w:rsidRDefault="00E1495E" w:rsidP="00E1495E">
      <w:r w:rsidRPr="00E1495E">
        <w:t>Epoch 50/200 | Loss: 0.6461</w:t>
      </w:r>
    </w:p>
    <w:p w14:paraId="27C9F825" w14:textId="77777777" w:rsidR="00E1495E" w:rsidRPr="00E1495E" w:rsidRDefault="00E1495E" w:rsidP="00E1495E">
      <w:r w:rsidRPr="00E1495E">
        <w:t>Epoch 51/200 | Loss: 0.6636</w:t>
      </w:r>
    </w:p>
    <w:p w14:paraId="0A417318" w14:textId="77777777" w:rsidR="00E1495E" w:rsidRPr="00E1495E" w:rsidRDefault="00E1495E" w:rsidP="00E1495E">
      <w:r w:rsidRPr="00E1495E">
        <w:t>Epoch 52/200 | Loss: 0.7204</w:t>
      </w:r>
    </w:p>
    <w:p w14:paraId="0BE9166B" w14:textId="77777777" w:rsidR="00E1495E" w:rsidRPr="00E1495E" w:rsidRDefault="00E1495E" w:rsidP="00E1495E">
      <w:r w:rsidRPr="00E1495E">
        <w:t>Epoch 53/200 | Loss: 0.6408</w:t>
      </w:r>
    </w:p>
    <w:p w14:paraId="080DD147" w14:textId="77777777" w:rsidR="00E1495E" w:rsidRPr="00E1495E" w:rsidRDefault="00E1495E" w:rsidP="00E1495E">
      <w:r w:rsidRPr="00E1495E">
        <w:t>Epoch 54/200 | Loss: 0.6931</w:t>
      </w:r>
    </w:p>
    <w:p w14:paraId="1522526F" w14:textId="77777777" w:rsidR="00E1495E" w:rsidRPr="00E1495E" w:rsidRDefault="00E1495E" w:rsidP="00E1495E">
      <w:r w:rsidRPr="00E1495E">
        <w:t>Epoch 55/200 | Loss: 0.7314</w:t>
      </w:r>
    </w:p>
    <w:p w14:paraId="60C1244B" w14:textId="77777777" w:rsidR="00E1495E" w:rsidRPr="00E1495E" w:rsidRDefault="00E1495E" w:rsidP="00E1495E">
      <w:r w:rsidRPr="00E1495E">
        <w:t>Epoch 56/200 | Loss: 0.6878</w:t>
      </w:r>
    </w:p>
    <w:p w14:paraId="6C9A4562" w14:textId="77777777" w:rsidR="00E1495E" w:rsidRPr="00E1495E" w:rsidRDefault="00E1495E" w:rsidP="00E1495E">
      <w:r w:rsidRPr="00E1495E">
        <w:t>Epoch 57/200 | Loss: 0.7030</w:t>
      </w:r>
    </w:p>
    <w:p w14:paraId="7564AF45" w14:textId="77777777" w:rsidR="00E1495E" w:rsidRPr="00E1495E" w:rsidRDefault="00E1495E" w:rsidP="00E1495E">
      <w:r w:rsidRPr="00E1495E">
        <w:lastRenderedPageBreak/>
        <w:t>Epoch 58/200 | Loss: 0.6845</w:t>
      </w:r>
    </w:p>
    <w:p w14:paraId="32A4CED9" w14:textId="77777777" w:rsidR="00E1495E" w:rsidRPr="00E1495E" w:rsidRDefault="00E1495E" w:rsidP="00E1495E">
      <w:r w:rsidRPr="00E1495E">
        <w:t>Epoch 59/200 | Loss: 0.7097</w:t>
      </w:r>
    </w:p>
    <w:p w14:paraId="77A01A25" w14:textId="77777777" w:rsidR="00E1495E" w:rsidRPr="00E1495E" w:rsidRDefault="00E1495E" w:rsidP="00E1495E">
      <w:r w:rsidRPr="00E1495E">
        <w:t>Epoch 60/200 | Loss: 0.7210</w:t>
      </w:r>
    </w:p>
    <w:p w14:paraId="5417E9F0" w14:textId="77777777" w:rsidR="00E1495E" w:rsidRPr="00E1495E" w:rsidRDefault="00E1495E" w:rsidP="00E1495E">
      <w:r w:rsidRPr="00E1495E">
        <w:t>Epoch 61/200 | Loss: 0.6724</w:t>
      </w:r>
    </w:p>
    <w:p w14:paraId="347676A1" w14:textId="77777777" w:rsidR="00E1495E" w:rsidRPr="00E1495E" w:rsidRDefault="00E1495E" w:rsidP="00E1495E">
      <w:r w:rsidRPr="00E1495E">
        <w:t>Epoch 62/200 | Loss: 0.6405</w:t>
      </w:r>
    </w:p>
    <w:p w14:paraId="3FB1BB2E" w14:textId="77777777" w:rsidR="00E1495E" w:rsidRPr="00E1495E" w:rsidRDefault="00E1495E" w:rsidP="00E1495E">
      <w:r w:rsidRPr="00E1495E">
        <w:t>Epoch 63/200 | Loss: 0.6908</w:t>
      </w:r>
    </w:p>
    <w:p w14:paraId="2066B27F" w14:textId="77777777" w:rsidR="00E1495E" w:rsidRPr="00E1495E" w:rsidRDefault="00E1495E" w:rsidP="00E1495E">
      <w:r w:rsidRPr="00E1495E">
        <w:t>Epoch 64/200 | Loss: 0.7382</w:t>
      </w:r>
    </w:p>
    <w:p w14:paraId="1EDA835D" w14:textId="77777777" w:rsidR="00E1495E" w:rsidRPr="00E1495E" w:rsidRDefault="00E1495E" w:rsidP="00E1495E">
      <w:r w:rsidRPr="00E1495E">
        <w:t>Epoch 65/200 | Loss: 0.7158</w:t>
      </w:r>
    </w:p>
    <w:p w14:paraId="3FEE365D" w14:textId="77777777" w:rsidR="00E1495E" w:rsidRPr="00E1495E" w:rsidRDefault="00E1495E" w:rsidP="00E1495E">
      <w:r w:rsidRPr="00E1495E">
        <w:t>Epoch 66/200 | Loss: 0.6891</w:t>
      </w:r>
    </w:p>
    <w:p w14:paraId="30A874BD" w14:textId="77777777" w:rsidR="00E1495E" w:rsidRPr="00E1495E" w:rsidRDefault="00E1495E" w:rsidP="00E1495E">
      <w:r w:rsidRPr="00E1495E">
        <w:t>Epoch 67/200 | Loss: 0.6327</w:t>
      </w:r>
    </w:p>
    <w:p w14:paraId="4993402A" w14:textId="77777777" w:rsidR="00E1495E" w:rsidRPr="00E1495E" w:rsidRDefault="00E1495E" w:rsidP="00E1495E">
      <w:r w:rsidRPr="00E1495E">
        <w:t>Epoch 68/200 | Loss: 0.6795</w:t>
      </w:r>
    </w:p>
    <w:p w14:paraId="31116C5E" w14:textId="77777777" w:rsidR="00E1495E" w:rsidRPr="00E1495E" w:rsidRDefault="00E1495E" w:rsidP="00E1495E">
      <w:r w:rsidRPr="00E1495E">
        <w:t>Epoch 69/200 | Loss: 0.6726</w:t>
      </w:r>
    </w:p>
    <w:p w14:paraId="04771537" w14:textId="77777777" w:rsidR="00E1495E" w:rsidRPr="00E1495E" w:rsidRDefault="00E1495E" w:rsidP="00E1495E">
      <w:r w:rsidRPr="00E1495E">
        <w:t>Epoch 70/200 | Loss: 0.6651</w:t>
      </w:r>
    </w:p>
    <w:p w14:paraId="677581E5" w14:textId="77777777" w:rsidR="00E1495E" w:rsidRPr="00E1495E" w:rsidRDefault="00E1495E" w:rsidP="00E1495E">
      <w:r w:rsidRPr="00E1495E">
        <w:t>Epoch 71/200 | Loss: 0.6973</w:t>
      </w:r>
    </w:p>
    <w:p w14:paraId="220520C2" w14:textId="77777777" w:rsidR="00E1495E" w:rsidRPr="00E1495E" w:rsidRDefault="00E1495E" w:rsidP="00E1495E">
      <w:r w:rsidRPr="00E1495E">
        <w:t>Epoch 72/200 | Loss: 0.6657</w:t>
      </w:r>
    </w:p>
    <w:p w14:paraId="39C681E7" w14:textId="77777777" w:rsidR="00E1495E" w:rsidRPr="00E1495E" w:rsidRDefault="00E1495E" w:rsidP="00E1495E">
      <w:r w:rsidRPr="00E1495E">
        <w:t>Epoch 73/200 | Loss: 0.6389</w:t>
      </w:r>
    </w:p>
    <w:p w14:paraId="0F724314" w14:textId="77777777" w:rsidR="00E1495E" w:rsidRPr="00E1495E" w:rsidRDefault="00E1495E" w:rsidP="00E1495E">
      <w:r w:rsidRPr="00E1495E">
        <w:t>Epoch 74/200 | Loss: 0.7225</w:t>
      </w:r>
    </w:p>
    <w:p w14:paraId="2D8406AC" w14:textId="77777777" w:rsidR="00E1495E" w:rsidRPr="00E1495E" w:rsidRDefault="00E1495E" w:rsidP="00E1495E">
      <w:r w:rsidRPr="00E1495E">
        <w:t>Epoch 75/200 | Loss: 0.6643</w:t>
      </w:r>
    </w:p>
    <w:p w14:paraId="3D00B500" w14:textId="77777777" w:rsidR="00E1495E" w:rsidRPr="00E1495E" w:rsidRDefault="00E1495E" w:rsidP="00E1495E">
      <w:r w:rsidRPr="00E1495E">
        <w:t>Epoch 76/200 | Loss: 0.6483</w:t>
      </w:r>
    </w:p>
    <w:p w14:paraId="5F2C8389" w14:textId="77777777" w:rsidR="00E1495E" w:rsidRPr="00E1495E" w:rsidRDefault="00E1495E" w:rsidP="00E1495E">
      <w:r w:rsidRPr="00E1495E">
        <w:t>Epoch 77/200 | Loss: 0.6628</w:t>
      </w:r>
    </w:p>
    <w:p w14:paraId="49BF03FF" w14:textId="77777777" w:rsidR="00E1495E" w:rsidRPr="00E1495E" w:rsidRDefault="00E1495E" w:rsidP="00E1495E">
      <w:r w:rsidRPr="00E1495E">
        <w:t>Epoch 78/200 | Loss: 0.6795</w:t>
      </w:r>
    </w:p>
    <w:p w14:paraId="400936B0" w14:textId="77777777" w:rsidR="00E1495E" w:rsidRPr="00E1495E" w:rsidRDefault="00E1495E" w:rsidP="00E1495E">
      <w:r w:rsidRPr="00E1495E">
        <w:t>Epoch 79/200 | Loss: 0.6424</w:t>
      </w:r>
    </w:p>
    <w:p w14:paraId="3C83CABD" w14:textId="77777777" w:rsidR="00E1495E" w:rsidRPr="00E1495E" w:rsidRDefault="00E1495E" w:rsidP="00E1495E">
      <w:r w:rsidRPr="00E1495E">
        <w:t>Epoch 80/200 | Loss: 0.6403</w:t>
      </w:r>
    </w:p>
    <w:p w14:paraId="27059578" w14:textId="77777777" w:rsidR="00E1495E" w:rsidRPr="00E1495E" w:rsidRDefault="00E1495E" w:rsidP="00E1495E">
      <w:r w:rsidRPr="00E1495E">
        <w:t>Epoch 81/200 | Loss: 0.7126</w:t>
      </w:r>
    </w:p>
    <w:p w14:paraId="1C43EA26" w14:textId="77777777" w:rsidR="00E1495E" w:rsidRPr="00E1495E" w:rsidRDefault="00E1495E" w:rsidP="00E1495E">
      <w:r w:rsidRPr="00E1495E">
        <w:t>Epoch 82/200 | Loss: 0.7080</w:t>
      </w:r>
    </w:p>
    <w:p w14:paraId="747A6734" w14:textId="77777777" w:rsidR="00E1495E" w:rsidRPr="00E1495E" w:rsidRDefault="00E1495E" w:rsidP="00E1495E">
      <w:r w:rsidRPr="00E1495E">
        <w:t>Epoch 83/200 | Loss: 0.6779</w:t>
      </w:r>
    </w:p>
    <w:p w14:paraId="16D626F6" w14:textId="77777777" w:rsidR="00E1495E" w:rsidRPr="00E1495E" w:rsidRDefault="00E1495E" w:rsidP="00E1495E">
      <w:r w:rsidRPr="00E1495E">
        <w:t>Epoch 84/200 | Loss: 0.6512</w:t>
      </w:r>
    </w:p>
    <w:p w14:paraId="30A16297" w14:textId="77777777" w:rsidR="00E1495E" w:rsidRPr="00E1495E" w:rsidRDefault="00E1495E" w:rsidP="00E1495E">
      <w:r w:rsidRPr="00E1495E">
        <w:t>Epoch 85/200 | Loss: 0.7423</w:t>
      </w:r>
    </w:p>
    <w:p w14:paraId="3A500FAD" w14:textId="77777777" w:rsidR="00E1495E" w:rsidRPr="00E1495E" w:rsidRDefault="00E1495E" w:rsidP="00E1495E">
      <w:r w:rsidRPr="00E1495E">
        <w:t>Epoch 86/200 | Loss: 0.7426</w:t>
      </w:r>
    </w:p>
    <w:p w14:paraId="2C762B01" w14:textId="77777777" w:rsidR="00E1495E" w:rsidRPr="00E1495E" w:rsidRDefault="00E1495E" w:rsidP="00E1495E">
      <w:r w:rsidRPr="00E1495E">
        <w:t>Epoch 87/200 | Loss: 0.6707</w:t>
      </w:r>
    </w:p>
    <w:p w14:paraId="4C5C7FF5" w14:textId="77777777" w:rsidR="00E1495E" w:rsidRPr="00E1495E" w:rsidRDefault="00E1495E" w:rsidP="00E1495E">
      <w:r w:rsidRPr="00E1495E">
        <w:t>Epoch 88/200 | Loss: 0.6972</w:t>
      </w:r>
    </w:p>
    <w:p w14:paraId="13A5B57F" w14:textId="77777777" w:rsidR="00E1495E" w:rsidRPr="00E1495E" w:rsidRDefault="00E1495E" w:rsidP="00E1495E">
      <w:r w:rsidRPr="00E1495E">
        <w:lastRenderedPageBreak/>
        <w:t>Epoch 89/200 | Loss: 0.6736</w:t>
      </w:r>
    </w:p>
    <w:p w14:paraId="5730744B" w14:textId="77777777" w:rsidR="00E1495E" w:rsidRPr="00E1495E" w:rsidRDefault="00E1495E" w:rsidP="00E1495E">
      <w:r w:rsidRPr="00E1495E">
        <w:t>Epoch 90/200 | Loss: 0.6322</w:t>
      </w:r>
    </w:p>
    <w:p w14:paraId="78EA530F" w14:textId="77777777" w:rsidR="00E1495E" w:rsidRPr="00E1495E" w:rsidRDefault="00E1495E" w:rsidP="00E1495E">
      <w:r w:rsidRPr="00E1495E">
        <w:t>Epoch 91/200 | Loss: 0.7103</w:t>
      </w:r>
    </w:p>
    <w:p w14:paraId="50816347" w14:textId="77777777" w:rsidR="00E1495E" w:rsidRPr="00E1495E" w:rsidRDefault="00E1495E" w:rsidP="00E1495E">
      <w:r w:rsidRPr="00E1495E">
        <w:t>Epoch 92/200 | Loss: 0.6423</w:t>
      </w:r>
    </w:p>
    <w:p w14:paraId="0ECA8C50" w14:textId="77777777" w:rsidR="00E1495E" w:rsidRPr="00E1495E" w:rsidRDefault="00E1495E" w:rsidP="00E1495E">
      <w:r w:rsidRPr="00E1495E">
        <w:t>Epoch 93/200 | Loss: 0.7076</w:t>
      </w:r>
    </w:p>
    <w:p w14:paraId="0B7593A9" w14:textId="77777777" w:rsidR="00E1495E" w:rsidRPr="00E1495E" w:rsidRDefault="00E1495E" w:rsidP="00E1495E">
      <w:r w:rsidRPr="00E1495E">
        <w:t>Epoch 94/200 | Loss: 0.6322</w:t>
      </w:r>
    </w:p>
    <w:p w14:paraId="38AE6F85" w14:textId="77777777" w:rsidR="00E1495E" w:rsidRPr="00E1495E" w:rsidRDefault="00E1495E" w:rsidP="00E1495E">
      <w:r w:rsidRPr="00E1495E">
        <w:t>Epoch 95/200 | Loss: 0.6493</w:t>
      </w:r>
    </w:p>
    <w:p w14:paraId="16F912D7" w14:textId="77777777" w:rsidR="00E1495E" w:rsidRPr="00E1495E" w:rsidRDefault="00E1495E" w:rsidP="00E1495E">
      <w:r w:rsidRPr="00E1495E">
        <w:t>Epoch 96/200 | Loss: 0.7240</w:t>
      </w:r>
    </w:p>
    <w:p w14:paraId="6C548D8E" w14:textId="77777777" w:rsidR="00E1495E" w:rsidRPr="00E1495E" w:rsidRDefault="00E1495E" w:rsidP="00E1495E">
      <w:r w:rsidRPr="00E1495E">
        <w:t>Epoch 97/200 | Loss: 0.7204</w:t>
      </w:r>
    </w:p>
    <w:p w14:paraId="02C77D6C" w14:textId="77777777" w:rsidR="00E1495E" w:rsidRPr="00E1495E" w:rsidRDefault="00E1495E" w:rsidP="00E1495E">
      <w:r w:rsidRPr="00E1495E">
        <w:t>Epoch 98/200 | Loss: 0.6726</w:t>
      </w:r>
    </w:p>
    <w:p w14:paraId="3A233D06" w14:textId="77777777" w:rsidR="00E1495E" w:rsidRPr="00E1495E" w:rsidRDefault="00E1495E" w:rsidP="00E1495E">
      <w:r w:rsidRPr="00E1495E">
        <w:t>Epoch 99/200 | Loss: 0.6635</w:t>
      </w:r>
    </w:p>
    <w:p w14:paraId="74E8F023" w14:textId="77777777" w:rsidR="00E1495E" w:rsidRPr="00E1495E" w:rsidRDefault="00E1495E" w:rsidP="00E1495E">
      <w:r w:rsidRPr="00E1495E">
        <w:t>Epoch 100/200 | Loss: 0.6345</w:t>
      </w:r>
    </w:p>
    <w:p w14:paraId="27516135" w14:textId="77777777" w:rsidR="00E1495E" w:rsidRPr="00E1495E" w:rsidRDefault="00E1495E" w:rsidP="00E1495E">
      <w:r w:rsidRPr="00E1495E">
        <w:t>Epoch 101/200 | Loss: 0.6248</w:t>
      </w:r>
    </w:p>
    <w:p w14:paraId="780AF6B5" w14:textId="77777777" w:rsidR="00E1495E" w:rsidRPr="00E1495E" w:rsidRDefault="00E1495E" w:rsidP="00E1495E">
      <w:r w:rsidRPr="00E1495E">
        <w:t>Epoch 102/200 | Loss: 0.7171</w:t>
      </w:r>
    </w:p>
    <w:p w14:paraId="57A77065" w14:textId="77777777" w:rsidR="00E1495E" w:rsidRPr="00E1495E" w:rsidRDefault="00E1495E" w:rsidP="00E1495E">
      <w:r w:rsidRPr="00E1495E">
        <w:t>Epoch 103/200 | Loss: 0.6496</w:t>
      </w:r>
    </w:p>
    <w:p w14:paraId="4D8FA93C" w14:textId="77777777" w:rsidR="00E1495E" w:rsidRPr="00E1495E" w:rsidRDefault="00E1495E" w:rsidP="00E1495E">
      <w:r w:rsidRPr="00E1495E">
        <w:t>Epoch 104/200 | Loss: 0.6899</w:t>
      </w:r>
    </w:p>
    <w:p w14:paraId="1B5C34C5" w14:textId="77777777" w:rsidR="00E1495E" w:rsidRPr="00E1495E" w:rsidRDefault="00E1495E" w:rsidP="00E1495E">
      <w:r w:rsidRPr="00E1495E">
        <w:t>Epoch 105/200 | Loss: 0.6662</w:t>
      </w:r>
    </w:p>
    <w:p w14:paraId="3B613877" w14:textId="77777777" w:rsidR="00E1495E" w:rsidRPr="00E1495E" w:rsidRDefault="00E1495E" w:rsidP="00E1495E">
      <w:r w:rsidRPr="00E1495E">
        <w:t>Epoch 106/200 | Loss: 0.7568</w:t>
      </w:r>
    </w:p>
    <w:p w14:paraId="1BC01156" w14:textId="77777777" w:rsidR="00E1495E" w:rsidRPr="00E1495E" w:rsidRDefault="00E1495E" w:rsidP="00E1495E">
      <w:r w:rsidRPr="00E1495E">
        <w:t>Epoch 107/200 | Loss: 0.7048</w:t>
      </w:r>
    </w:p>
    <w:p w14:paraId="3265DD7F" w14:textId="77777777" w:rsidR="00E1495E" w:rsidRPr="00E1495E" w:rsidRDefault="00E1495E" w:rsidP="00E1495E">
      <w:r w:rsidRPr="00E1495E">
        <w:t>Epoch 108/200 | Loss: 0.6411</w:t>
      </w:r>
    </w:p>
    <w:p w14:paraId="08EF0F08" w14:textId="77777777" w:rsidR="00E1495E" w:rsidRPr="00E1495E" w:rsidRDefault="00E1495E" w:rsidP="00E1495E">
      <w:r w:rsidRPr="00E1495E">
        <w:t>Epoch 109/200 | Loss: 0.6599</w:t>
      </w:r>
    </w:p>
    <w:p w14:paraId="56205ABB" w14:textId="77777777" w:rsidR="00E1495E" w:rsidRPr="00E1495E" w:rsidRDefault="00E1495E" w:rsidP="00E1495E">
      <w:r w:rsidRPr="00E1495E">
        <w:t>Epoch 110/200 | Loss: 0.7230</w:t>
      </w:r>
    </w:p>
    <w:p w14:paraId="324593F2" w14:textId="77777777" w:rsidR="00E1495E" w:rsidRPr="00E1495E" w:rsidRDefault="00E1495E" w:rsidP="00E1495E">
      <w:r w:rsidRPr="00E1495E">
        <w:t>Epoch 111/200 | Loss: 0.6848</w:t>
      </w:r>
    </w:p>
    <w:p w14:paraId="324986DA" w14:textId="77777777" w:rsidR="00E1495E" w:rsidRPr="00E1495E" w:rsidRDefault="00E1495E" w:rsidP="00E1495E">
      <w:r w:rsidRPr="00E1495E">
        <w:t>Epoch 112/200 | Loss: 0.7135</w:t>
      </w:r>
    </w:p>
    <w:p w14:paraId="49C72E2A" w14:textId="77777777" w:rsidR="00E1495E" w:rsidRPr="00E1495E" w:rsidRDefault="00E1495E" w:rsidP="00E1495E">
      <w:r w:rsidRPr="00E1495E">
        <w:t>Epoch 113/200 | Loss: 0.6800</w:t>
      </w:r>
    </w:p>
    <w:p w14:paraId="7942DA58" w14:textId="77777777" w:rsidR="00E1495E" w:rsidRPr="00E1495E" w:rsidRDefault="00E1495E" w:rsidP="00E1495E">
      <w:r w:rsidRPr="00E1495E">
        <w:t>Epoch 114/200 | Loss: 0.6106</w:t>
      </w:r>
    </w:p>
    <w:p w14:paraId="14BF610D" w14:textId="77777777" w:rsidR="00E1495E" w:rsidRPr="00E1495E" w:rsidRDefault="00E1495E" w:rsidP="00E1495E">
      <w:r w:rsidRPr="00E1495E">
        <w:t>Epoch 115/200 | Loss: 0.6918</w:t>
      </w:r>
    </w:p>
    <w:p w14:paraId="0CFAE599" w14:textId="77777777" w:rsidR="00E1495E" w:rsidRPr="00E1495E" w:rsidRDefault="00E1495E" w:rsidP="00E1495E">
      <w:r w:rsidRPr="00E1495E">
        <w:t>Epoch 116/200 | Loss: 0.7020</w:t>
      </w:r>
    </w:p>
    <w:p w14:paraId="1046E910" w14:textId="77777777" w:rsidR="00E1495E" w:rsidRPr="00E1495E" w:rsidRDefault="00E1495E" w:rsidP="00E1495E">
      <w:r w:rsidRPr="00E1495E">
        <w:t>Epoch 117/200 | Loss: 0.6980</w:t>
      </w:r>
    </w:p>
    <w:p w14:paraId="0B67D36C" w14:textId="77777777" w:rsidR="00E1495E" w:rsidRPr="00E1495E" w:rsidRDefault="00E1495E" w:rsidP="00E1495E">
      <w:r w:rsidRPr="00E1495E">
        <w:t>Epoch 118/200 | Loss: 0.7478</w:t>
      </w:r>
    </w:p>
    <w:p w14:paraId="29268A16" w14:textId="77777777" w:rsidR="00E1495E" w:rsidRPr="00E1495E" w:rsidRDefault="00E1495E" w:rsidP="00E1495E">
      <w:r w:rsidRPr="00E1495E">
        <w:t>Epoch 119/200 | Loss: 0.6869</w:t>
      </w:r>
    </w:p>
    <w:p w14:paraId="468C3C24" w14:textId="77777777" w:rsidR="00E1495E" w:rsidRPr="00E1495E" w:rsidRDefault="00E1495E" w:rsidP="00E1495E">
      <w:r w:rsidRPr="00E1495E">
        <w:lastRenderedPageBreak/>
        <w:t>Epoch 120/200 | Loss: 0.6942</w:t>
      </w:r>
    </w:p>
    <w:p w14:paraId="0CEC1C3B" w14:textId="77777777" w:rsidR="00E1495E" w:rsidRPr="00E1495E" w:rsidRDefault="00E1495E" w:rsidP="00E1495E">
      <w:r w:rsidRPr="00E1495E">
        <w:t>Epoch 121/200 | Loss: 0.7108</w:t>
      </w:r>
    </w:p>
    <w:p w14:paraId="5903AD2B" w14:textId="77777777" w:rsidR="00E1495E" w:rsidRPr="00E1495E" w:rsidRDefault="00E1495E" w:rsidP="00E1495E">
      <w:r w:rsidRPr="00E1495E">
        <w:t>Epoch 122/200 | Loss: 0.6637</w:t>
      </w:r>
    </w:p>
    <w:p w14:paraId="7D172B20" w14:textId="77777777" w:rsidR="00E1495E" w:rsidRPr="00E1495E" w:rsidRDefault="00E1495E" w:rsidP="00E1495E">
      <w:r w:rsidRPr="00E1495E">
        <w:t>Epoch 123/200 | Loss: 0.6647</w:t>
      </w:r>
    </w:p>
    <w:p w14:paraId="7CDE6907" w14:textId="77777777" w:rsidR="00E1495E" w:rsidRPr="00E1495E" w:rsidRDefault="00E1495E" w:rsidP="00E1495E">
      <w:r w:rsidRPr="00E1495E">
        <w:t>Epoch 124/200 | Loss: 0.6824</w:t>
      </w:r>
    </w:p>
    <w:p w14:paraId="7B701BDD" w14:textId="77777777" w:rsidR="00E1495E" w:rsidRPr="00E1495E" w:rsidRDefault="00E1495E" w:rsidP="00E1495E">
      <w:r w:rsidRPr="00E1495E">
        <w:t>Epoch 125/200 | Loss: 0.7155</w:t>
      </w:r>
    </w:p>
    <w:p w14:paraId="16E9E3E6" w14:textId="77777777" w:rsidR="00E1495E" w:rsidRPr="00E1495E" w:rsidRDefault="00E1495E" w:rsidP="00E1495E">
      <w:r w:rsidRPr="00E1495E">
        <w:t>Epoch 126/200 | Loss: 0.6272</w:t>
      </w:r>
    </w:p>
    <w:p w14:paraId="25D8B6B6" w14:textId="77777777" w:rsidR="00E1495E" w:rsidRPr="00E1495E" w:rsidRDefault="00E1495E" w:rsidP="00E1495E">
      <w:r w:rsidRPr="00E1495E">
        <w:t>Epoch 127/200 | Loss: 0.6904</w:t>
      </w:r>
    </w:p>
    <w:p w14:paraId="05E63AE3" w14:textId="77777777" w:rsidR="00E1495E" w:rsidRPr="00E1495E" w:rsidRDefault="00E1495E" w:rsidP="00E1495E">
      <w:r w:rsidRPr="00E1495E">
        <w:t>Epoch 128/200 | Loss: 0.6615</w:t>
      </w:r>
    </w:p>
    <w:p w14:paraId="6C6DD6FA" w14:textId="77777777" w:rsidR="00E1495E" w:rsidRPr="00E1495E" w:rsidRDefault="00E1495E" w:rsidP="00E1495E">
      <w:r w:rsidRPr="00E1495E">
        <w:t>Epoch 129/200 | Loss: 0.6576</w:t>
      </w:r>
    </w:p>
    <w:p w14:paraId="4CDD1DB8" w14:textId="77777777" w:rsidR="00E1495E" w:rsidRPr="00E1495E" w:rsidRDefault="00E1495E" w:rsidP="00E1495E">
      <w:r w:rsidRPr="00E1495E">
        <w:t>Epoch 130/200 | Loss: 0.6137</w:t>
      </w:r>
    </w:p>
    <w:p w14:paraId="59CA0112" w14:textId="77777777" w:rsidR="00E1495E" w:rsidRPr="00E1495E" w:rsidRDefault="00E1495E" w:rsidP="00E1495E">
      <w:r w:rsidRPr="00E1495E">
        <w:t>Epoch 131/200 | Loss: 0.6172</w:t>
      </w:r>
    </w:p>
    <w:p w14:paraId="3597F897" w14:textId="77777777" w:rsidR="00E1495E" w:rsidRPr="00E1495E" w:rsidRDefault="00E1495E" w:rsidP="00E1495E">
      <w:r w:rsidRPr="00E1495E">
        <w:t>Epoch 132/200 | Loss: 0.6779</w:t>
      </w:r>
    </w:p>
    <w:p w14:paraId="222885A9" w14:textId="77777777" w:rsidR="00E1495E" w:rsidRPr="00E1495E" w:rsidRDefault="00E1495E" w:rsidP="00E1495E">
      <w:r w:rsidRPr="00E1495E">
        <w:t>Epoch 133/200 | Loss: 0.6433</w:t>
      </w:r>
    </w:p>
    <w:p w14:paraId="079C5ED8" w14:textId="77777777" w:rsidR="00E1495E" w:rsidRPr="00E1495E" w:rsidRDefault="00E1495E" w:rsidP="00E1495E">
      <w:r w:rsidRPr="00E1495E">
        <w:t>Epoch 134/200 | Loss: 0.6509</w:t>
      </w:r>
    </w:p>
    <w:p w14:paraId="14EF2BA9" w14:textId="77777777" w:rsidR="00E1495E" w:rsidRPr="00E1495E" w:rsidRDefault="00E1495E" w:rsidP="00E1495E">
      <w:r w:rsidRPr="00E1495E">
        <w:t>Epoch 135/200 | Loss: 0.6580</w:t>
      </w:r>
    </w:p>
    <w:p w14:paraId="366AA5CC" w14:textId="77777777" w:rsidR="00E1495E" w:rsidRPr="00E1495E" w:rsidRDefault="00E1495E" w:rsidP="00E1495E">
      <w:r w:rsidRPr="00E1495E">
        <w:t>Epoch 136/200 | Loss: 0.6527</w:t>
      </w:r>
    </w:p>
    <w:p w14:paraId="34674DD0" w14:textId="77777777" w:rsidR="00E1495E" w:rsidRPr="00E1495E" w:rsidRDefault="00E1495E" w:rsidP="00E1495E">
      <w:r w:rsidRPr="00E1495E">
        <w:t>Epoch 137/200 | Loss: 0.7343</w:t>
      </w:r>
    </w:p>
    <w:p w14:paraId="7A210212" w14:textId="77777777" w:rsidR="00E1495E" w:rsidRPr="00E1495E" w:rsidRDefault="00E1495E" w:rsidP="00E1495E">
      <w:r w:rsidRPr="00E1495E">
        <w:t>Epoch 138/200 | Loss: 0.6691</w:t>
      </w:r>
    </w:p>
    <w:p w14:paraId="5F5960C0" w14:textId="77777777" w:rsidR="00E1495E" w:rsidRPr="00E1495E" w:rsidRDefault="00E1495E" w:rsidP="00E1495E">
      <w:r w:rsidRPr="00E1495E">
        <w:t>Epoch 139/200 | Loss: 0.7296</w:t>
      </w:r>
    </w:p>
    <w:p w14:paraId="02E19B77" w14:textId="77777777" w:rsidR="00E1495E" w:rsidRPr="00E1495E" w:rsidRDefault="00E1495E" w:rsidP="00E1495E">
      <w:r w:rsidRPr="00E1495E">
        <w:t>Epoch 140/200 | Loss: 0.7013</w:t>
      </w:r>
    </w:p>
    <w:p w14:paraId="2415E56C" w14:textId="77777777" w:rsidR="00E1495E" w:rsidRPr="00E1495E" w:rsidRDefault="00E1495E" w:rsidP="00E1495E">
      <w:r w:rsidRPr="00E1495E">
        <w:t>Epoch 141/200 | Loss: 0.6312</w:t>
      </w:r>
    </w:p>
    <w:p w14:paraId="770F14C2" w14:textId="77777777" w:rsidR="00E1495E" w:rsidRPr="00E1495E" w:rsidRDefault="00E1495E" w:rsidP="00E1495E">
      <w:r w:rsidRPr="00E1495E">
        <w:t>Epoch 142/200 | Loss: 0.6556</w:t>
      </w:r>
    </w:p>
    <w:p w14:paraId="189C53FC" w14:textId="77777777" w:rsidR="00E1495E" w:rsidRPr="00E1495E" w:rsidRDefault="00E1495E" w:rsidP="00E1495E">
      <w:r w:rsidRPr="00E1495E">
        <w:t>Epoch 143/200 | Loss: 0.7253</w:t>
      </w:r>
    </w:p>
    <w:p w14:paraId="404EA79D" w14:textId="77777777" w:rsidR="00E1495E" w:rsidRPr="00E1495E" w:rsidRDefault="00E1495E" w:rsidP="00E1495E">
      <w:r w:rsidRPr="00E1495E">
        <w:t>Epoch 144/200 | Loss: 0.6729</w:t>
      </w:r>
    </w:p>
    <w:p w14:paraId="24810D4D" w14:textId="77777777" w:rsidR="00E1495E" w:rsidRPr="00E1495E" w:rsidRDefault="00E1495E" w:rsidP="00E1495E">
      <w:r w:rsidRPr="00E1495E">
        <w:t>Epoch 145/200 | Loss: 0.6798</w:t>
      </w:r>
    </w:p>
    <w:p w14:paraId="05E7FF98" w14:textId="77777777" w:rsidR="00E1495E" w:rsidRPr="00E1495E" w:rsidRDefault="00E1495E" w:rsidP="00E1495E">
      <w:r w:rsidRPr="00E1495E">
        <w:t>Epoch 146/200 | Loss: 0.6988</w:t>
      </w:r>
    </w:p>
    <w:p w14:paraId="30451BAC" w14:textId="77777777" w:rsidR="00E1495E" w:rsidRPr="00E1495E" w:rsidRDefault="00E1495E" w:rsidP="00E1495E">
      <w:r w:rsidRPr="00E1495E">
        <w:t>Epoch 147/200 | Loss: 0.6870</w:t>
      </w:r>
    </w:p>
    <w:p w14:paraId="66436AD3" w14:textId="77777777" w:rsidR="00E1495E" w:rsidRPr="00E1495E" w:rsidRDefault="00E1495E" w:rsidP="00E1495E">
      <w:r w:rsidRPr="00E1495E">
        <w:t>Epoch 148/200 | Loss: 0.6324</w:t>
      </w:r>
    </w:p>
    <w:p w14:paraId="43661C95" w14:textId="77777777" w:rsidR="00E1495E" w:rsidRPr="00E1495E" w:rsidRDefault="00E1495E" w:rsidP="00E1495E">
      <w:r w:rsidRPr="00E1495E">
        <w:t>Epoch 149/200 | Loss: 0.6853</w:t>
      </w:r>
    </w:p>
    <w:p w14:paraId="3F636A9A" w14:textId="77777777" w:rsidR="00E1495E" w:rsidRPr="00E1495E" w:rsidRDefault="00E1495E" w:rsidP="00E1495E">
      <w:r w:rsidRPr="00E1495E">
        <w:t>Epoch 150/200 | Loss: 0.6622</w:t>
      </w:r>
    </w:p>
    <w:p w14:paraId="63FD740E" w14:textId="77777777" w:rsidR="00E1495E" w:rsidRPr="00E1495E" w:rsidRDefault="00E1495E" w:rsidP="00E1495E">
      <w:r w:rsidRPr="00E1495E">
        <w:lastRenderedPageBreak/>
        <w:t>Epoch 151/200 | Loss: 0.6610</w:t>
      </w:r>
    </w:p>
    <w:p w14:paraId="0D5A1C53" w14:textId="77777777" w:rsidR="00E1495E" w:rsidRPr="00E1495E" w:rsidRDefault="00E1495E" w:rsidP="00E1495E">
      <w:r w:rsidRPr="00E1495E">
        <w:t>Epoch 152/200 | Loss: 0.7069</w:t>
      </w:r>
    </w:p>
    <w:p w14:paraId="54FD4A75" w14:textId="77777777" w:rsidR="00E1495E" w:rsidRPr="00E1495E" w:rsidRDefault="00E1495E" w:rsidP="00E1495E">
      <w:r w:rsidRPr="00E1495E">
        <w:t>Epoch 153/200 | Loss: 0.7029</w:t>
      </w:r>
    </w:p>
    <w:p w14:paraId="141E4E16" w14:textId="77777777" w:rsidR="00E1495E" w:rsidRPr="00E1495E" w:rsidRDefault="00E1495E" w:rsidP="00E1495E">
      <w:r w:rsidRPr="00E1495E">
        <w:t>Epoch 154/200 | Loss: 0.7243</w:t>
      </w:r>
    </w:p>
    <w:p w14:paraId="69A664D3" w14:textId="77777777" w:rsidR="00E1495E" w:rsidRPr="00E1495E" w:rsidRDefault="00E1495E" w:rsidP="00E1495E">
      <w:r w:rsidRPr="00E1495E">
        <w:t>Epoch 155/200 | Loss: 0.6579</w:t>
      </w:r>
    </w:p>
    <w:p w14:paraId="2F76F3C1" w14:textId="77777777" w:rsidR="00E1495E" w:rsidRPr="00E1495E" w:rsidRDefault="00E1495E" w:rsidP="00E1495E">
      <w:r w:rsidRPr="00E1495E">
        <w:t>Epoch 156/200 | Loss: 0.6226</w:t>
      </w:r>
    </w:p>
    <w:p w14:paraId="01720BAF" w14:textId="77777777" w:rsidR="00E1495E" w:rsidRPr="00E1495E" w:rsidRDefault="00E1495E" w:rsidP="00E1495E">
      <w:r w:rsidRPr="00E1495E">
        <w:t>Epoch 157/200 | Loss: 0.6394</w:t>
      </w:r>
    </w:p>
    <w:p w14:paraId="0F36E084" w14:textId="77777777" w:rsidR="00E1495E" w:rsidRPr="00E1495E" w:rsidRDefault="00E1495E" w:rsidP="00E1495E">
      <w:r w:rsidRPr="00E1495E">
        <w:t>Epoch 158/200 | Loss: 0.6983</w:t>
      </w:r>
    </w:p>
    <w:p w14:paraId="474FD450" w14:textId="77777777" w:rsidR="00E1495E" w:rsidRPr="00E1495E" w:rsidRDefault="00E1495E" w:rsidP="00E1495E">
      <w:r w:rsidRPr="00E1495E">
        <w:t>Epoch 159/200 | Loss: 0.6953</w:t>
      </w:r>
    </w:p>
    <w:p w14:paraId="5C90D46B" w14:textId="77777777" w:rsidR="00E1495E" w:rsidRPr="00E1495E" w:rsidRDefault="00E1495E" w:rsidP="00E1495E">
      <w:r w:rsidRPr="00E1495E">
        <w:t>Epoch 160/200 | Loss: 0.6556</w:t>
      </w:r>
    </w:p>
    <w:p w14:paraId="3B31FCD1" w14:textId="77777777" w:rsidR="00E1495E" w:rsidRPr="00E1495E" w:rsidRDefault="00E1495E" w:rsidP="00E1495E">
      <w:r w:rsidRPr="00E1495E">
        <w:t>Epoch 161/200 | Loss: 0.6709</w:t>
      </w:r>
    </w:p>
    <w:p w14:paraId="07BC9FA4" w14:textId="77777777" w:rsidR="00E1495E" w:rsidRPr="00E1495E" w:rsidRDefault="00E1495E" w:rsidP="00E1495E">
      <w:r w:rsidRPr="00E1495E">
        <w:t>Epoch 162/200 | Loss: 0.7029</w:t>
      </w:r>
    </w:p>
    <w:p w14:paraId="6A451584" w14:textId="77777777" w:rsidR="00E1495E" w:rsidRPr="00E1495E" w:rsidRDefault="00E1495E" w:rsidP="00E1495E">
      <w:r w:rsidRPr="00E1495E">
        <w:t>Epoch 163/200 | Loss: 0.6996</w:t>
      </w:r>
    </w:p>
    <w:p w14:paraId="775758F8" w14:textId="77777777" w:rsidR="00E1495E" w:rsidRPr="00E1495E" w:rsidRDefault="00E1495E" w:rsidP="00E1495E">
      <w:r w:rsidRPr="00E1495E">
        <w:t>Epoch 164/200 | Loss: 0.6312</w:t>
      </w:r>
    </w:p>
    <w:p w14:paraId="6CFD1123" w14:textId="77777777" w:rsidR="00E1495E" w:rsidRPr="00E1495E" w:rsidRDefault="00E1495E" w:rsidP="00E1495E">
      <w:r w:rsidRPr="00E1495E">
        <w:t>Epoch 165/200 | Loss: 0.7095</w:t>
      </w:r>
    </w:p>
    <w:p w14:paraId="43874D0C" w14:textId="77777777" w:rsidR="00E1495E" w:rsidRPr="00E1495E" w:rsidRDefault="00E1495E" w:rsidP="00E1495E">
      <w:r w:rsidRPr="00E1495E">
        <w:t>Epoch 166/200 | Loss: 0.6006</w:t>
      </w:r>
    </w:p>
    <w:p w14:paraId="38A39D67" w14:textId="77777777" w:rsidR="00E1495E" w:rsidRPr="00E1495E" w:rsidRDefault="00E1495E" w:rsidP="00E1495E">
      <w:r w:rsidRPr="00E1495E">
        <w:t>Epoch 167/200 | Loss: 0.6477</w:t>
      </w:r>
    </w:p>
    <w:p w14:paraId="77DA3C4D" w14:textId="77777777" w:rsidR="00E1495E" w:rsidRPr="00E1495E" w:rsidRDefault="00E1495E" w:rsidP="00E1495E">
      <w:r w:rsidRPr="00E1495E">
        <w:t>Epoch 168/200 | Loss: 0.7072</w:t>
      </w:r>
    </w:p>
    <w:p w14:paraId="0A48458B" w14:textId="77777777" w:rsidR="00E1495E" w:rsidRPr="00E1495E" w:rsidRDefault="00E1495E" w:rsidP="00E1495E">
      <w:r w:rsidRPr="00E1495E">
        <w:t>Epoch 169/200 | Loss: 0.6500</w:t>
      </w:r>
    </w:p>
    <w:p w14:paraId="11A0AACF" w14:textId="77777777" w:rsidR="00E1495E" w:rsidRPr="00E1495E" w:rsidRDefault="00E1495E" w:rsidP="00E1495E">
      <w:r w:rsidRPr="00E1495E">
        <w:t>Epoch 170/200 | Loss: 0.6843</w:t>
      </w:r>
    </w:p>
    <w:p w14:paraId="5BC57B59" w14:textId="77777777" w:rsidR="00E1495E" w:rsidRPr="00E1495E" w:rsidRDefault="00E1495E" w:rsidP="00E1495E">
      <w:r w:rsidRPr="00E1495E">
        <w:t>Epoch 171/200 | Loss: 0.6988</w:t>
      </w:r>
    </w:p>
    <w:p w14:paraId="4219EF5B" w14:textId="77777777" w:rsidR="00E1495E" w:rsidRPr="00E1495E" w:rsidRDefault="00E1495E" w:rsidP="00E1495E">
      <w:r w:rsidRPr="00E1495E">
        <w:t>Epoch 172/200 | Loss: 0.6995</w:t>
      </w:r>
    </w:p>
    <w:p w14:paraId="780050B8" w14:textId="77777777" w:rsidR="00E1495E" w:rsidRPr="00E1495E" w:rsidRDefault="00E1495E" w:rsidP="00E1495E">
      <w:r w:rsidRPr="00E1495E">
        <w:t>Epoch 173/200 | Loss: 0.6383</w:t>
      </w:r>
    </w:p>
    <w:p w14:paraId="3F259ACE" w14:textId="77777777" w:rsidR="00E1495E" w:rsidRPr="00E1495E" w:rsidRDefault="00E1495E" w:rsidP="00E1495E">
      <w:r w:rsidRPr="00E1495E">
        <w:t>Epoch 174/200 | Loss: 0.6156</w:t>
      </w:r>
    </w:p>
    <w:p w14:paraId="20B0A356" w14:textId="77777777" w:rsidR="00E1495E" w:rsidRPr="00E1495E" w:rsidRDefault="00E1495E" w:rsidP="00E1495E">
      <w:r w:rsidRPr="00E1495E">
        <w:t>Epoch 175/200 | Loss: 0.6527</w:t>
      </w:r>
    </w:p>
    <w:p w14:paraId="3376CD32" w14:textId="77777777" w:rsidR="00E1495E" w:rsidRPr="00E1495E" w:rsidRDefault="00E1495E" w:rsidP="00E1495E">
      <w:r w:rsidRPr="00E1495E">
        <w:t>Epoch 176/200 | Loss: 0.6498</w:t>
      </w:r>
    </w:p>
    <w:p w14:paraId="6FAABE6B" w14:textId="77777777" w:rsidR="00E1495E" w:rsidRPr="00E1495E" w:rsidRDefault="00E1495E" w:rsidP="00E1495E">
      <w:r w:rsidRPr="00E1495E">
        <w:t>Epoch 177/200 | Loss: 0.6307</w:t>
      </w:r>
    </w:p>
    <w:p w14:paraId="0458051D" w14:textId="77777777" w:rsidR="00E1495E" w:rsidRPr="00E1495E" w:rsidRDefault="00E1495E" w:rsidP="00E1495E">
      <w:r w:rsidRPr="00E1495E">
        <w:t>Epoch 178/200 | Loss: 0.5933</w:t>
      </w:r>
    </w:p>
    <w:p w14:paraId="3FC8CEED" w14:textId="77777777" w:rsidR="00E1495E" w:rsidRPr="00E1495E" w:rsidRDefault="00E1495E" w:rsidP="00E1495E">
      <w:r w:rsidRPr="00E1495E">
        <w:t>Epoch 179/200 | Loss: 0.6834</w:t>
      </w:r>
    </w:p>
    <w:p w14:paraId="15B72614" w14:textId="77777777" w:rsidR="00E1495E" w:rsidRPr="00E1495E" w:rsidRDefault="00E1495E" w:rsidP="00E1495E">
      <w:r w:rsidRPr="00E1495E">
        <w:t>Epoch 180/200 | Loss: 0.6752</w:t>
      </w:r>
    </w:p>
    <w:p w14:paraId="2E3C87C9" w14:textId="77777777" w:rsidR="00E1495E" w:rsidRPr="00E1495E" w:rsidRDefault="00E1495E" w:rsidP="00E1495E">
      <w:r w:rsidRPr="00E1495E">
        <w:t>Epoch 181/200 | Loss: 0.6506</w:t>
      </w:r>
    </w:p>
    <w:p w14:paraId="6331FE89" w14:textId="77777777" w:rsidR="00E1495E" w:rsidRPr="00E1495E" w:rsidRDefault="00E1495E" w:rsidP="00E1495E">
      <w:r w:rsidRPr="00E1495E">
        <w:lastRenderedPageBreak/>
        <w:t>Epoch 182/200 | Loss: 0.6783</w:t>
      </w:r>
    </w:p>
    <w:p w14:paraId="0FFEC9C7" w14:textId="77777777" w:rsidR="00E1495E" w:rsidRPr="00E1495E" w:rsidRDefault="00E1495E" w:rsidP="00E1495E">
      <w:r w:rsidRPr="00E1495E">
        <w:t>Epoch 183/200 | Loss: 0.6708</w:t>
      </w:r>
    </w:p>
    <w:p w14:paraId="3C8FA25F" w14:textId="77777777" w:rsidR="00E1495E" w:rsidRPr="00E1495E" w:rsidRDefault="00E1495E" w:rsidP="00E1495E">
      <w:r w:rsidRPr="00E1495E">
        <w:t>Epoch 184/200 | Loss: 0.7115</w:t>
      </w:r>
    </w:p>
    <w:p w14:paraId="6D54F080" w14:textId="77777777" w:rsidR="00E1495E" w:rsidRPr="00E1495E" w:rsidRDefault="00E1495E" w:rsidP="00E1495E">
      <w:r w:rsidRPr="00E1495E">
        <w:t>Epoch 185/200 | Loss: 0.6237</w:t>
      </w:r>
    </w:p>
    <w:p w14:paraId="6E9B3E1B" w14:textId="77777777" w:rsidR="00E1495E" w:rsidRPr="00E1495E" w:rsidRDefault="00E1495E" w:rsidP="00E1495E">
      <w:r w:rsidRPr="00E1495E">
        <w:t>Epoch 186/200 | Loss: 0.6342</w:t>
      </w:r>
    </w:p>
    <w:p w14:paraId="54AA8951" w14:textId="77777777" w:rsidR="00E1495E" w:rsidRPr="00E1495E" w:rsidRDefault="00E1495E" w:rsidP="00E1495E">
      <w:r w:rsidRPr="00E1495E">
        <w:t>Epoch 187/200 | Loss: 0.6618</w:t>
      </w:r>
    </w:p>
    <w:p w14:paraId="2D62DDD7" w14:textId="77777777" w:rsidR="00E1495E" w:rsidRPr="00E1495E" w:rsidRDefault="00E1495E" w:rsidP="00E1495E">
      <w:r w:rsidRPr="00E1495E">
        <w:t>Epoch 188/200 | Loss: 0.6495</w:t>
      </w:r>
    </w:p>
    <w:p w14:paraId="44E54CC8" w14:textId="77777777" w:rsidR="00E1495E" w:rsidRPr="00E1495E" w:rsidRDefault="00E1495E" w:rsidP="00E1495E">
      <w:r w:rsidRPr="00E1495E">
        <w:t>Epoch 189/200 | Loss: 0.6495</w:t>
      </w:r>
    </w:p>
    <w:p w14:paraId="2BBF8008" w14:textId="77777777" w:rsidR="00E1495E" w:rsidRPr="00E1495E" w:rsidRDefault="00E1495E" w:rsidP="00E1495E">
      <w:r w:rsidRPr="00E1495E">
        <w:t>Epoch 190/200 | Loss: 0.6669</w:t>
      </w:r>
    </w:p>
    <w:p w14:paraId="6C9F718B" w14:textId="77777777" w:rsidR="00E1495E" w:rsidRPr="00E1495E" w:rsidRDefault="00E1495E" w:rsidP="00E1495E">
      <w:r w:rsidRPr="00E1495E">
        <w:t>Epoch 191/200 | Loss: 0.6355</w:t>
      </w:r>
    </w:p>
    <w:p w14:paraId="3BD3DC01" w14:textId="77777777" w:rsidR="00E1495E" w:rsidRPr="00E1495E" w:rsidRDefault="00E1495E" w:rsidP="00E1495E">
      <w:r w:rsidRPr="00E1495E">
        <w:t>Epoch 192/200 | Loss: 0.6602</w:t>
      </w:r>
    </w:p>
    <w:p w14:paraId="49ABEB9A" w14:textId="77777777" w:rsidR="00E1495E" w:rsidRPr="00E1495E" w:rsidRDefault="00E1495E" w:rsidP="00E1495E">
      <w:r w:rsidRPr="00E1495E">
        <w:t>Epoch 193/200 | Loss: 0.6501</w:t>
      </w:r>
    </w:p>
    <w:p w14:paraId="637A5998" w14:textId="77777777" w:rsidR="00E1495E" w:rsidRPr="00E1495E" w:rsidRDefault="00E1495E" w:rsidP="00E1495E">
      <w:r w:rsidRPr="00E1495E">
        <w:t>Epoch 194/200 | Loss: 0.6215</w:t>
      </w:r>
    </w:p>
    <w:p w14:paraId="67CC1693" w14:textId="77777777" w:rsidR="00E1495E" w:rsidRPr="00E1495E" w:rsidRDefault="00E1495E" w:rsidP="00E1495E">
      <w:r w:rsidRPr="00E1495E">
        <w:t>Epoch 195/200 | Loss: 0.6710</w:t>
      </w:r>
    </w:p>
    <w:p w14:paraId="1B8AF6FF" w14:textId="77777777" w:rsidR="00E1495E" w:rsidRPr="00E1495E" w:rsidRDefault="00E1495E" w:rsidP="00E1495E">
      <w:r w:rsidRPr="00E1495E">
        <w:t>Epoch 196/200 | Loss: 0.6610</w:t>
      </w:r>
    </w:p>
    <w:p w14:paraId="3D325633" w14:textId="77777777" w:rsidR="00E1495E" w:rsidRPr="00E1495E" w:rsidRDefault="00E1495E" w:rsidP="00E1495E">
      <w:r w:rsidRPr="00E1495E">
        <w:t>Epoch 197/200 | Loss: 0.6483</w:t>
      </w:r>
    </w:p>
    <w:p w14:paraId="4F21B9E5" w14:textId="77777777" w:rsidR="00E1495E" w:rsidRPr="00E1495E" w:rsidRDefault="00E1495E" w:rsidP="00E1495E">
      <w:r w:rsidRPr="00E1495E">
        <w:t>Epoch 198/200 | Loss: 0.6013</w:t>
      </w:r>
    </w:p>
    <w:p w14:paraId="5BE55816" w14:textId="77777777" w:rsidR="00E1495E" w:rsidRPr="00E1495E" w:rsidRDefault="00E1495E" w:rsidP="00E1495E">
      <w:r w:rsidRPr="00E1495E">
        <w:t>Epoch 199/200 | Loss: 0.6572</w:t>
      </w:r>
    </w:p>
    <w:p w14:paraId="0871324A" w14:textId="77777777" w:rsidR="00E1495E" w:rsidRPr="00E1495E" w:rsidRDefault="00E1495E" w:rsidP="00E1495E">
      <w:r w:rsidRPr="00E1495E">
        <w:t>Epoch 200/200 | Loss: 0.6793</w:t>
      </w:r>
    </w:p>
    <w:p w14:paraId="79A302BE" w14:textId="77777777" w:rsidR="00E1495E" w:rsidRPr="00E1495E" w:rsidRDefault="00E1495E" w:rsidP="00E1495E">
      <w:r w:rsidRPr="00E1495E">
        <w:drawing>
          <wp:inline distT="0" distB="0" distL="0" distR="0" wp14:anchorId="31C86AB9" wp14:editId="70A57632">
            <wp:extent cx="5731510" cy="2382520"/>
            <wp:effectExtent l="0" t="0" r="2540" b="0"/>
            <wp:docPr id="1669156055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D2642" w14:textId="77777777" w:rsidR="00E1495E" w:rsidRPr="00E1495E" w:rsidRDefault="00E1495E" w:rsidP="00E1495E">
      <w:r w:rsidRPr="00E1495E">
        <w:lastRenderedPageBreak/>
        <w:drawing>
          <wp:inline distT="0" distB="0" distL="0" distR="0" wp14:anchorId="70B31724" wp14:editId="1E0CA15F">
            <wp:extent cx="5731510" cy="2407285"/>
            <wp:effectExtent l="0" t="0" r="2540" b="0"/>
            <wp:docPr id="341714480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2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C043" w14:textId="77777777" w:rsidR="00E1495E" w:rsidRPr="00E1495E" w:rsidRDefault="00E1495E" w:rsidP="00E1495E">
      <w:r w:rsidRPr="00E1495E">
        <w:drawing>
          <wp:inline distT="0" distB="0" distL="0" distR="0" wp14:anchorId="218BBB6A" wp14:editId="08DC638B">
            <wp:extent cx="5731510" cy="2152015"/>
            <wp:effectExtent l="0" t="0" r="2540" b="635"/>
            <wp:docPr id="953236345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3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9C825" w14:textId="77777777" w:rsidR="00E1495E" w:rsidRPr="00E1495E" w:rsidRDefault="00E1495E" w:rsidP="00E1495E">
      <w:r w:rsidRPr="00E1495E">
        <w:t>Split 4 Accuracy: 0.5714</w:t>
      </w:r>
    </w:p>
    <w:p w14:paraId="2D600C62" w14:textId="77777777" w:rsidR="00E1495E" w:rsidRPr="00E1495E" w:rsidRDefault="00E1495E" w:rsidP="00E1495E">
      <w:r w:rsidRPr="00E1495E">
        <w:lastRenderedPageBreak/>
        <w:drawing>
          <wp:inline distT="0" distB="0" distL="0" distR="0" wp14:anchorId="08A18463" wp14:editId="1906B11A">
            <wp:extent cx="4770120" cy="4145280"/>
            <wp:effectExtent l="0" t="0" r="0" b="7620"/>
            <wp:docPr id="24243889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4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7D661" w14:textId="77777777" w:rsidR="00E1495E" w:rsidRPr="00E1495E" w:rsidRDefault="00E1495E" w:rsidP="00E1495E">
      <w:r w:rsidRPr="00E1495E">
        <w:drawing>
          <wp:inline distT="0" distB="0" distL="0" distR="0" wp14:anchorId="37608A41" wp14:editId="5D5464D2">
            <wp:extent cx="5181600" cy="4145280"/>
            <wp:effectExtent l="0" t="0" r="0" b="7620"/>
            <wp:docPr id="702772051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82BB9" w14:textId="77777777" w:rsidR="00E1495E" w:rsidRPr="00E1495E" w:rsidRDefault="00E1495E" w:rsidP="00E1495E"/>
    <w:p w14:paraId="6E31FB92" w14:textId="77777777" w:rsidR="00E1495E" w:rsidRPr="00E1495E" w:rsidRDefault="00E1495E" w:rsidP="00E1495E">
      <w:r w:rsidRPr="00E1495E">
        <w:lastRenderedPageBreak/>
        <w:t>=== ENV2 Split 5/5 ===</w:t>
      </w:r>
    </w:p>
    <w:p w14:paraId="0E8D060E" w14:textId="77777777" w:rsidR="00E1495E" w:rsidRPr="00E1495E" w:rsidRDefault="00E1495E" w:rsidP="00E1495E">
      <w:r w:rsidRPr="00E1495E">
        <w:t>After oversampling, class counts: Counter({1: 44, 0: 44})</w:t>
      </w:r>
    </w:p>
    <w:p w14:paraId="47DA239B" w14:textId="77777777" w:rsidR="00E1495E" w:rsidRPr="00E1495E" w:rsidRDefault="00E1495E" w:rsidP="00E1495E">
      <w:hyperlink r:id="rId234" w:anchor="line=25" w:history="1">
        <w:r w:rsidRPr="00E1495E">
          <w:rPr>
            <w:rStyle w:val="Hyperlink"/>
          </w:rPr>
          <w:t>C:\Users\sansk\miniconda3\Lib\site-packages\torch_geometric\deprecation.py:26</w:t>
        </w:r>
      </w:hyperlink>
      <w:r w:rsidRPr="00E1495E">
        <w:t>: UserWarning: 'data.DataLoader' is deprecated, use 'loader.DataLoader' instead</w:t>
      </w:r>
    </w:p>
    <w:p w14:paraId="1694C814" w14:textId="77777777" w:rsidR="00E1495E" w:rsidRPr="00E1495E" w:rsidRDefault="00E1495E" w:rsidP="00E1495E">
      <w:r w:rsidRPr="00E1495E">
        <w:t xml:space="preserve">  warnings.warn(out)</w:t>
      </w:r>
    </w:p>
    <w:p w14:paraId="64CC67C7" w14:textId="77777777" w:rsidR="00C31818" w:rsidRPr="00C31818" w:rsidRDefault="00C31818" w:rsidP="00C31818">
      <w:r w:rsidRPr="00C31818">
        <w:t>Epoch 1/100 | Loss: 0.8158</w:t>
      </w:r>
    </w:p>
    <w:p w14:paraId="10B62632" w14:textId="77777777" w:rsidR="00C31818" w:rsidRPr="00C31818" w:rsidRDefault="00C31818" w:rsidP="00C31818">
      <w:r w:rsidRPr="00C31818">
        <w:t>Epoch 2/100 | Loss: 0.6713</w:t>
      </w:r>
    </w:p>
    <w:p w14:paraId="36E40B08" w14:textId="77777777" w:rsidR="00C31818" w:rsidRPr="00C31818" w:rsidRDefault="00C31818" w:rsidP="00C31818">
      <w:r w:rsidRPr="00C31818">
        <w:t>Epoch 3/100 | Loss: 0.8289</w:t>
      </w:r>
    </w:p>
    <w:p w14:paraId="6587F497" w14:textId="77777777" w:rsidR="00C31818" w:rsidRPr="00C31818" w:rsidRDefault="00C31818" w:rsidP="00C31818">
      <w:r w:rsidRPr="00C31818">
        <w:t>Epoch 4/100 | Loss: 0.7880</w:t>
      </w:r>
    </w:p>
    <w:p w14:paraId="2BBF3806" w14:textId="77777777" w:rsidR="00C31818" w:rsidRPr="00C31818" w:rsidRDefault="00C31818" w:rsidP="00C31818">
      <w:r w:rsidRPr="00C31818">
        <w:t>Epoch 5/100 | Loss: 0.7783</w:t>
      </w:r>
    </w:p>
    <w:p w14:paraId="61D4F89F" w14:textId="77777777" w:rsidR="00C31818" w:rsidRPr="00C31818" w:rsidRDefault="00C31818" w:rsidP="00C31818">
      <w:r w:rsidRPr="00C31818">
        <w:t>Epoch 6/100 | Loss: 0.7526</w:t>
      </w:r>
    </w:p>
    <w:p w14:paraId="4252DFAD" w14:textId="77777777" w:rsidR="00C31818" w:rsidRPr="00C31818" w:rsidRDefault="00C31818" w:rsidP="00C31818">
      <w:r w:rsidRPr="00C31818">
        <w:t>Epoch 7/100 | Loss: 0.7645</w:t>
      </w:r>
    </w:p>
    <w:p w14:paraId="005BC99E" w14:textId="77777777" w:rsidR="00C31818" w:rsidRPr="00C31818" w:rsidRDefault="00C31818" w:rsidP="00C31818">
      <w:r w:rsidRPr="00C31818">
        <w:t>Epoch 8/100 | Loss: 0.7493</w:t>
      </w:r>
    </w:p>
    <w:p w14:paraId="5C5256BD" w14:textId="77777777" w:rsidR="00C31818" w:rsidRPr="00C31818" w:rsidRDefault="00C31818" w:rsidP="00C31818">
      <w:r w:rsidRPr="00C31818">
        <w:t>Epoch 9/100 | Loss: 0.7121</w:t>
      </w:r>
    </w:p>
    <w:p w14:paraId="5DD66E2C" w14:textId="77777777" w:rsidR="00C31818" w:rsidRPr="00C31818" w:rsidRDefault="00C31818" w:rsidP="00C31818">
      <w:r w:rsidRPr="00C31818">
        <w:t>Epoch 10/100 | Loss: 0.7221</w:t>
      </w:r>
    </w:p>
    <w:p w14:paraId="064D6A3A" w14:textId="77777777" w:rsidR="00C31818" w:rsidRPr="00C31818" w:rsidRDefault="00C31818" w:rsidP="00C31818">
      <w:r w:rsidRPr="00C31818">
        <w:t>Epoch 11/100 | Loss: 0.7218</w:t>
      </w:r>
    </w:p>
    <w:p w14:paraId="62F0D72F" w14:textId="77777777" w:rsidR="00C31818" w:rsidRPr="00C31818" w:rsidRDefault="00C31818" w:rsidP="00C31818">
      <w:r w:rsidRPr="00C31818">
        <w:t>Epoch 12/100 | Loss: 0.7282</w:t>
      </w:r>
    </w:p>
    <w:p w14:paraId="4C7C150B" w14:textId="77777777" w:rsidR="00C31818" w:rsidRPr="00C31818" w:rsidRDefault="00C31818" w:rsidP="00C31818">
      <w:r w:rsidRPr="00C31818">
        <w:t>Epoch 13/100 | Loss: 0.7742</w:t>
      </w:r>
    </w:p>
    <w:p w14:paraId="4F402136" w14:textId="77777777" w:rsidR="00C31818" w:rsidRPr="00C31818" w:rsidRDefault="00C31818" w:rsidP="00C31818">
      <w:r w:rsidRPr="00C31818">
        <w:t>Epoch 14/100 | Loss: 0.7757</w:t>
      </w:r>
    </w:p>
    <w:p w14:paraId="6A46E2C4" w14:textId="77777777" w:rsidR="00C31818" w:rsidRPr="00C31818" w:rsidRDefault="00C31818" w:rsidP="00C31818">
      <w:r w:rsidRPr="00C31818">
        <w:t>Epoch 15/100 | Loss: 0.7880</w:t>
      </w:r>
    </w:p>
    <w:p w14:paraId="3C76645A" w14:textId="77777777" w:rsidR="00C31818" w:rsidRPr="00C31818" w:rsidRDefault="00C31818" w:rsidP="00C31818">
      <w:r w:rsidRPr="00C31818">
        <w:t>Epoch 16/100 | Loss: 0.7757</w:t>
      </w:r>
    </w:p>
    <w:p w14:paraId="24F4A0CC" w14:textId="77777777" w:rsidR="00C31818" w:rsidRPr="00C31818" w:rsidRDefault="00C31818" w:rsidP="00C31818">
      <w:r w:rsidRPr="00C31818">
        <w:t>Epoch 17/100 | Loss: 0.7934</w:t>
      </w:r>
    </w:p>
    <w:p w14:paraId="57C96C41" w14:textId="77777777" w:rsidR="00C31818" w:rsidRPr="00C31818" w:rsidRDefault="00C31818" w:rsidP="00C31818">
      <w:r w:rsidRPr="00C31818">
        <w:t>Epoch 18/100 | Loss: 0.7251</w:t>
      </w:r>
    </w:p>
    <w:p w14:paraId="654AD1A7" w14:textId="77777777" w:rsidR="00C31818" w:rsidRPr="00C31818" w:rsidRDefault="00C31818" w:rsidP="00C31818">
      <w:r w:rsidRPr="00C31818">
        <w:t>Epoch 19/100 | Loss: 0.7544</w:t>
      </w:r>
    </w:p>
    <w:p w14:paraId="0259DDEC" w14:textId="77777777" w:rsidR="00C31818" w:rsidRPr="00C31818" w:rsidRDefault="00C31818" w:rsidP="00C31818">
      <w:r w:rsidRPr="00C31818">
        <w:t>Epoch 20/100 | Loss: 0.6510</w:t>
      </w:r>
    </w:p>
    <w:p w14:paraId="4CA34993" w14:textId="77777777" w:rsidR="00C31818" w:rsidRPr="00C31818" w:rsidRDefault="00C31818" w:rsidP="00C31818">
      <w:r w:rsidRPr="00C31818">
        <w:t>Epoch 21/100 | Loss: 0.7848</w:t>
      </w:r>
    </w:p>
    <w:p w14:paraId="2F4A7801" w14:textId="77777777" w:rsidR="00C31818" w:rsidRPr="00C31818" w:rsidRDefault="00C31818" w:rsidP="00C31818">
      <w:r w:rsidRPr="00C31818">
        <w:t>Epoch 22/100 | Loss: 0.7639</w:t>
      </w:r>
    </w:p>
    <w:p w14:paraId="56EA828C" w14:textId="77777777" w:rsidR="00C31818" w:rsidRPr="00C31818" w:rsidRDefault="00C31818" w:rsidP="00C31818">
      <w:r w:rsidRPr="00C31818">
        <w:t>Epoch 23/100 | Loss: 0.7085</w:t>
      </w:r>
    </w:p>
    <w:p w14:paraId="7D9F19EF" w14:textId="77777777" w:rsidR="00C31818" w:rsidRPr="00C31818" w:rsidRDefault="00C31818" w:rsidP="00C31818">
      <w:r w:rsidRPr="00C31818">
        <w:t>Epoch 24/100 | Loss: 0.7551</w:t>
      </w:r>
    </w:p>
    <w:p w14:paraId="5BB2E74D" w14:textId="77777777" w:rsidR="00C31818" w:rsidRPr="00C31818" w:rsidRDefault="00C31818" w:rsidP="00C31818">
      <w:r w:rsidRPr="00C31818">
        <w:t>Epoch 25/100 | Loss: 0.7409</w:t>
      </w:r>
    </w:p>
    <w:p w14:paraId="79604A03" w14:textId="77777777" w:rsidR="00C31818" w:rsidRPr="00C31818" w:rsidRDefault="00C31818" w:rsidP="00C31818">
      <w:r w:rsidRPr="00C31818">
        <w:t>Epoch 26/100 | Loss: 0.7285</w:t>
      </w:r>
    </w:p>
    <w:p w14:paraId="7E045B82" w14:textId="77777777" w:rsidR="00C31818" w:rsidRPr="00C31818" w:rsidRDefault="00C31818" w:rsidP="00C31818">
      <w:r w:rsidRPr="00C31818">
        <w:t>Epoch 27/100 | Loss: 0.7487</w:t>
      </w:r>
    </w:p>
    <w:p w14:paraId="08378556" w14:textId="77777777" w:rsidR="00C31818" w:rsidRPr="00C31818" w:rsidRDefault="00C31818" w:rsidP="00C31818">
      <w:r w:rsidRPr="00C31818">
        <w:t>Epoch 28/100 | Loss: 0.7158</w:t>
      </w:r>
    </w:p>
    <w:p w14:paraId="5502F880" w14:textId="77777777" w:rsidR="00C31818" w:rsidRPr="00C31818" w:rsidRDefault="00C31818" w:rsidP="00C31818">
      <w:r w:rsidRPr="00C31818">
        <w:t>Epoch 29/100 | Loss: 0.7243</w:t>
      </w:r>
    </w:p>
    <w:p w14:paraId="6E04328B" w14:textId="77777777" w:rsidR="00C31818" w:rsidRPr="00C31818" w:rsidRDefault="00C31818" w:rsidP="00C31818">
      <w:r w:rsidRPr="00C31818">
        <w:t>Epoch 30/100 | Loss: 0.7330</w:t>
      </w:r>
    </w:p>
    <w:p w14:paraId="3213FBDA" w14:textId="77777777" w:rsidR="00C31818" w:rsidRPr="00C31818" w:rsidRDefault="00C31818" w:rsidP="00C31818">
      <w:r w:rsidRPr="00C31818">
        <w:t>Epoch 31/100 | Loss: 0.7088</w:t>
      </w:r>
    </w:p>
    <w:p w14:paraId="43B1AFB0" w14:textId="77777777" w:rsidR="00C31818" w:rsidRPr="00C31818" w:rsidRDefault="00C31818" w:rsidP="00C31818">
      <w:r w:rsidRPr="00C31818">
        <w:t>Epoch 32/100 | Loss: 0.7522</w:t>
      </w:r>
    </w:p>
    <w:p w14:paraId="12ADD672" w14:textId="77777777" w:rsidR="00C31818" w:rsidRPr="00C31818" w:rsidRDefault="00C31818" w:rsidP="00C31818">
      <w:r w:rsidRPr="00C31818">
        <w:t>Epoch 33/100 | Loss: 0.7320</w:t>
      </w:r>
    </w:p>
    <w:p w14:paraId="32088F48" w14:textId="77777777" w:rsidR="00C31818" w:rsidRPr="00C31818" w:rsidRDefault="00C31818" w:rsidP="00C31818">
      <w:r w:rsidRPr="00C31818">
        <w:t>Epoch 34/100 | Loss: 0.6840</w:t>
      </w:r>
    </w:p>
    <w:p w14:paraId="0D6D9C05" w14:textId="77777777" w:rsidR="00C31818" w:rsidRPr="00C31818" w:rsidRDefault="00C31818" w:rsidP="00C31818">
      <w:r w:rsidRPr="00C31818">
        <w:t>Epoch 35/100 | Loss: 0.7029</w:t>
      </w:r>
    </w:p>
    <w:p w14:paraId="41071DA5" w14:textId="77777777" w:rsidR="00C31818" w:rsidRPr="00C31818" w:rsidRDefault="00C31818" w:rsidP="00C31818">
      <w:r w:rsidRPr="00C31818">
        <w:t>Epoch 36/100 | Loss: 0.7207</w:t>
      </w:r>
    </w:p>
    <w:p w14:paraId="490914C3" w14:textId="77777777" w:rsidR="00C31818" w:rsidRPr="00C31818" w:rsidRDefault="00C31818" w:rsidP="00C31818">
      <w:r w:rsidRPr="00C31818">
        <w:t>Epoch 37/100 | Loss: 0.6646</w:t>
      </w:r>
    </w:p>
    <w:p w14:paraId="7C6E642A" w14:textId="77777777" w:rsidR="00C31818" w:rsidRPr="00C31818" w:rsidRDefault="00C31818" w:rsidP="00C31818">
      <w:r w:rsidRPr="00C31818">
        <w:t>Epoch 38/100 | Loss: 0.7271</w:t>
      </w:r>
    </w:p>
    <w:p w14:paraId="32058B9B" w14:textId="77777777" w:rsidR="00C31818" w:rsidRPr="00C31818" w:rsidRDefault="00C31818" w:rsidP="00C31818">
      <w:r w:rsidRPr="00C31818">
        <w:t>Epoch 39/100 | Loss: 0.6824</w:t>
      </w:r>
    </w:p>
    <w:p w14:paraId="19C985F7" w14:textId="77777777" w:rsidR="00C31818" w:rsidRPr="00C31818" w:rsidRDefault="00C31818" w:rsidP="00C31818">
      <w:r w:rsidRPr="00C31818">
        <w:t>Epoch 40/100 | Loss: 0.7529</w:t>
      </w:r>
    </w:p>
    <w:p w14:paraId="6325013C" w14:textId="77777777" w:rsidR="00C31818" w:rsidRPr="00C31818" w:rsidRDefault="00C31818" w:rsidP="00C31818">
      <w:r w:rsidRPr="00C31818">
        <w:t>Epoch 41/100 | Loss: 0.6732</w:t>
      </w:r>
    </w:p>
    <w:p w14:paraId="1DAD56F5" w14:textId="77777777" w:rsidR="00C31818" w:rsidRPr="00C31818" w:rsidRDefault="00C31818" w:rsidP="00C31818">
      <w:r w:rsidRPr="00C31818">
        <w:t>Epoch 42/100 | Loss: 0.6947</w:t>
      </w:r>
    </w:p>
    <w:p w14:paraId="1DEDA7A8" w14:textId="77777777" w:rsidR="00C31818" w:rsidRPr="00C31818" w:rsidRDefault="00C31818" w:rsidP="00C31818">
      <w:r w:rsidRPr="00C31818">
        <w:t>Epoch 43/100 | Loss: 0.7325</w:t>
      </w:r>
    </w:p>
    <w:p w14:paraId="4145A9C7" w14:textId="77777777" w:rsidR="00C31818" w:rsidRPr="00C31818" w:rsidRDefault="00C31818" w:rsidP="00C31818">
      <w:r w:rsidRPr="00C31818">
        <w:t>Epoch 44/100 | Loss: 0.7101</w:t>
      </w:r>
    </w:p>
    <w:p w14:paraId="288F17A7" w14:textId="77777777" w:rsidR="00C31818" w:rsidRPr="00C31818" w:rsidRDefault="00C31818" w:rsidP="00C31818">
      <w:r w:rsidRPr="00C31818">
        <w:t>Epoch 45/100 | Loss: 0.7238</w:t>
      </w:r>
    </w:p>
    <w:p w14:paraId="148B2BC6" w14:textId="77777777" w:rsidR="00C31818" w:rsidRPr="00C31818" w:rsidRDefault="00C31818" w:rsidP="00C31818">
      <w:r w:rsidRPr="00C31818">
        <w:t>Epoch 46/100 | Loss: 0.7149</w:t>
      </w:r>
    </w:p>
    <w:p w14:paraId="3A1B170F" w14:textId="77777777" w:rsidR="00C31818" w:rsidRPr="00C31818" w:rsidRDefault="00C31818" w:rsidP="00C31818">
      <w:r w:rsidRPr="00C31818">
        <w:t>Epoch 47/100 | Loss: 0.6839</w:t>
      </w:r>
    </w:p>
    <w:p w14:paraId="3C5062E8" w14:textId="77777777" w:rsidR="00C31818" w:rsidRPr="00C31818" w:rsidRDefault="00C31818" w:rsidP="00C31818">
      <w:r w:rsidRPr="00C31818">
        <w:t>Epoch 48/100 | Loss: 0.7700</w:t>
      </w:r>
    </w:p>
    <w:p w14:paraId="72EF2A8E" w14:textId="77777777" w:rsidR="00C31818" w:rsidRPr="00C31818" w:rsidRDefault="00C31818" w:rsidP="00C31818">
      <w:r w:rsidRPr="00C31818">
        <w:t>Epoch 49/100 | Loss: 0.7192</w:t>
      </w:r>
    </w:p>
    <w:p w14:paraId="5C408657" w14:textId="77777777" w:rsidR="00C31818" w:rsidRPr="00C31818" w:rsidRDefault="00C31818" w:rsidP="00C31818">
      <w:r w:rsidRPr="00C31818">
        <w:t>Epoch 50/100 | Loss: 0.7383</w:t>
      </w:r>
    </w:p>
    <w:p w14:paraId="326EA214" w14:textId="77777777" w:rsidR="00C31818" w:rsidRPr="00C31818" w:rsidRDefault="00C31818" w:rsidP="00C31818">
      <w:r w:rsidRPr="00C31818">
        <w:t>Epoch 51/100 | Loss: 0.7091</w:t>
      </w:r>
    </w:p>
    <w:p w14:paraId="594CB760" w14:textId="77777777" w:rsidR="00C31818" w:rsidRPr="00C31818" w:rsidRDefault="00C31818" w:rsidP="00C31818">
      <w:r w:rsidRPr="00C31818">
        <w:t>Epoch 52/100 | Loss: 0.7023</w:t>
      </w:r>
    </w:p>
    <w:p w14:paraId="6F23BD1B" w14:textId="77777777" w:rsidR="00C31818" w:rsidRPr="00C31818" w:rsidRDefault="00C31818" w:rsidP="00C31818">
      <w:r w:rsidRPr="00C31818">
        <w:t>Epoch 53/100 | Loss: 0.7330</w:t>
      </w:r>
    </w:p>
    <w:p w14:paraId="491AAFD7" w14:textId="77777777" w:rsidR="00C31818" w:rsidRPr="00C31818" w:rsidRDefault="00C31818" w:rsidP="00C31818">
      <w:r w:rsidRPr="00C31818">
        <w:t>Epoch 54/100 | Loss: 0.6976</w:t>
      </w:r>
    </w:p>
    <w:p w14:paraId="1FD8AED6" w14:textId="77777777" w:rsidR="00C31818" w:rsidRPr="00C31818" w:rsidRDefault="00C31818" w:rsidP="00C31818">
      <w:r w:rsidRPr="00C31818">
        <w:t>Epoch 55/100 | Loss: 0.7786</w:t>
      </w:r>
    </w:p>
    <w:p w14:paraId="56B81884" w14:textId="77777777" w:rsidR="00C31818" w:rsidRPr="00C31818" w:rsidRDefault="00C31818" w:rsidP="00C31818">
      <w:r w:rsidRPr="00C31818">
        <w:t>Epoch 56/100 | Loss: 0.6780</w:t>
      </w:r>
    </w:p>
    <w:p w14:paraId="6F915272" w14:textId="77777777" w:rsidR="00C31818" w:rsidRPr="00C31818" w:rsidRDefault="00C31818" w:rsidP="00C31818">
      <w:r w:rsidRPr="00C31818">
        <w:t>Epoch 57/100 | Loss: 0.7242</w:t>
      </w:r>
    </w:p>
    <w:p w14:paraId="3514DF18" w14:textId="77777777" w:rsidR="00C31818" w:rsidRPr="00C31818" w:rsidRDefault="00C31818" w:rsidP="00C31818">
      <w:r w:rsidRPr="00C31818">
        <w:t>Epoch 58/100 | Loss: 0.6914</w:t>
      </w:r>
    </w:p>
    <w:p w14:paraId="7CBF62F9" w14:textId="77777777" w:rsidR="00C31818" w:rsidRPr="00C31818" w:rsidRDefault="00C31818" w:rsidP="00C31818">
      <w:r w:rsidRPr="00C31818">
        <w:t>Epoch 59/100 | Loss: 0.6778</w:t>
      </w:r>
    </w:p>
    <w:p w14:paraId="5544E0B1" w14:textId="77777777" w:rsidR="00C31818" w:rsidRPr="00C31818" w:rsidRDefault="00C31818" w:rsidP="00C31818">
      <w:r w:rsidRPr="00C31818">
        <w:t>Epoch 60/100 | Loss: 0.7395</w:t>
      </w:r>
    </w:p>
    <w:p w14:paraId="4E6CD86A" w14:textId="77777777" w:rsidR="00C31818" w:rsidRPr="00C31818" w:rsidRDefault="00C31818" w:rsidP="00C31818">
      <w:r w:rsidRPr="00C31818">
        <w:t>Epoch 61/100 | Loss: 0.6825</w:t>
      </w:r>
    </w:p>
    <w:p w14:paraId="40B74CD9" w14:textId="77777777" w:rsidR="00C31818" w:rsidRPr="00C31818" w:rsidRDefault="00C31818" w:rsidP="00C31818">
      <w:r w:rsidRPr="00C31818">
        <w:t>Epoch 62/100 | Loss: 0.7154</w:t>
      </w:r>
    </w:p>
    <w:p w14:paraId="530C01B7" w14:textId="77777777" w:rsidR="00C31818" w:rsidRPr="00C31818" w:rsidRDefault="00C31818" w:rsidP="00C31818">
      <w:r w:rsidRPr="00C31818">
        <w:t>Epoch 63/100 | Loss: 0.6967</w:t>
      </w:r>
    </w:p>
    <w:p w14:paraId="0EAA9E01" w14:textId="77777777" w:rsidR="00C31818" w:rsidRPr="00C31818" w:rsidRDefault="00C31818" w:rsidP="00C31818">
      <w:r w:rsidRPr="00C31818">
        <w:t>Epoch 64/100 | Loss: 0.6765</w:t>
      </w:r>
    </w:p>
    <w:p w14:paraId="427C3BA5" w14:textId="77777777" w:rsidR="00C31818" w:rsidRPr="00C31818" w:rsidRDefault="00C31818" w:rsidP="00C31818">
      <w:r w:rsidRPr="00C31818">
        <w:t>Epoch 65/100 | Loss: 0.7802</w:t>
      </w:r>
    </w:p>
    <w:p w14:paraId="3308F405" w14:textId="77777777" w:rsidR="00C31818" w:rsidRPr="00C31818" w:rsidRDefault="00C31818" w:rsidP="00C31818">
      <w:r w:rsidRPr="00C31818">
        <w:t>Epoch 66/100 | Loss: 0.7485</w:t>
      </w:r>
    </w:p>
    <w:p w14:paraId="79863DCD" w14:textId="77777777" w:rsidR="00C31818" w:rsidRPr="00C31818" w:rsidRDefault="00C31818" w:rsidP="00C31818">
      <w:r w:rsidRPr="00C31818">
        <w:t>Epoch 67/100 | Loss: 0.7013</w:t>
      </w:r>
    </w:p>
    <w:p w14:paraId="2DFDE772" w14:textId="77777777" w:rsidR="00C31818" w:rsidRPr="00C31818" w:rsidRDefault="00C31818" w:rsidP="00C31818">
      <w:r w:rsidRPr="00C31818">
        <w:t>Epoch 68/100 | Loss: 0.7500</w:t>
      </w:r>
    </w:p>
    <w:p w14:paraId="00A4D191" w14:textId="77777777" w:rsidR="00C31818" w:rsidRPr="00C31818" w:rsidRDefault="00C31818" w:rsidP="00C31818">
      <w:r w:rsidRPr="00C31818">
        <w:t>Epoch 69/100 | Loss: 0.7025</w:t>
      </w:r>
    </w:p>
    <w:p w14:paraId="4E085049" w14:textId="77777777" w:rsidR="00C31818" w:rsidRPr="00C31818" w:rsidRDefault="00C31818" w:rsidP="00C31818">
      <w:r w:rsidRPr="00C31818">
        <w:t>Epoch 70/100 | Loss: 0.7362</w:t>
      </w:r>
    </w:p>
    <w:p w14:paraId="2FFCEB98" w14:textId="77777777" w:rsidR="00C31818" w:rsidRPr="00C31818" w:rsidRDefault="00C31818" w:rsidP="00C31818">
      <w:r w:rsidRPr="00C31818">
        <w:t>Epoch 71/100 | Loss: 0.6789</w:t>
      </w:r>
    </w:p>
    <w:p w14:paraId="14E6FAD1" w14:textId="77777777" w:rsidR="00C31818" w:rsidRPr="00C31818" w:rsidRDefault="00C31818" w:rsidP="00C31818">
      <w:r w:rsidRPr="00C31818">
        <w:t>Epoch 72/100 | Loss: 0.6447</w:t>
      </w:r>
    </w:p>
    <w:p w14:paraId="7C30DA2C" w14:textId="77777777" w:rsidR="00C31818" w:rsidRPr="00C31818" w:rsidRDefault="00C31818" w:rsidP="00C31818">
      <w:r w:rsidRPr="00C31818">
        <w:t>Epoch 73/100 | Loss: 0.6785</w:t>
      </w:r>
    </w:p>
    <w:p w14:paraId="792EB74D" w14:textId="77777777" w:rsidR="00C31818" w:rsidRPr="00C31818" w:rsidRDefault="00C31818" w:rsidP="00C31818">
      <w:r w:rsidRPr="00C31818">
        <w:t>Epoch 74/100 | Loss: 0.7612</w:t>
      </w:r>
    </w:p>
    <w:p w14:paraId="103B05C7" w14:textId="77777777" w:rsidR="00C31818" w:rsidRPr="00C31818" w:rsidRDefault="00C31818" w:rsidP="00C31818">
      <w:r w:rsidRPr="00C31818">
        <w:t>Epoch 75/100 | Loss: 0.6947</w:t>
      </w:r>
    </w:p>
    <w:p w14:paraId="4359600F" w14:textId="77777777" w:rsidR="00C31818" w:rsidRPr="00C31818" w:rsidRDefault="00C31818" w:rsidP="00C31818">
      <w:r w:rsidRPr="00C31818">
        <w:t>Epoch 76/100 | Loss: 0.6837</w:t>
      </w:r>
    </w:p>
    <w:p w14:paraId="56C70533" w14:textId="77777777" w:rsidR="00C31818" w:rsidRPr="00C31818" w:rsidRDefault="00C31818" w:rsidP="00C31818">
      <w:r w:rsidRPr="00C31818">
        <w:t>Epoch 77/100 | Loss: 0.7309</w:t>
      </w:r>
    </w:p>
    <w:p w14:paraId="2C1F68FE" w14:textId="77777777" w:rsidR="00C31818" w:rsidRPr="00C31818" w:rsidRDefault="00C31818" w:rsidP="00C31818">
      <w:r w:rsidRPr="00C31818">
        <w:t>Epoch 78/100 | Loss: 0.7575</w:t>
      </w:r>
    </w:p>
    <w:p w14:paraId="4C0BAE97" w14:textId="77777777" w:rsidR="00C31818" w:rsidRPr="00C31818" w:rsidRDefault="00C31818" w:rsidP="00C31818">
      <w:r w:rsidRPr="00C31818">
        <w:t>Epoch 79/100 | Loss: 0.7361</w:t>
      </w:r>
    </w:p>
    <w:p w14:paraId="7735BA48" w14:textId="77777777" w:rsidR="00C31818" w:rsidRPr="00C31818" w:rsidRDefault="00C31818" w:rsidP="00C31818">
      <w:r w:rsidRPr="00C31818">
        <w:t>Epoch 80/100 | Loss: 0.7101</w:t>
      </w:r>
    </w:p>
    <w:p w14:paraId="63385DC8" w14:textId="77777777" w:rsidR="00C31818" w:rsidRPr="00C31818" w:rsidRDefault="00C31818" w:rsidP="00C31818">
      <w:r w:rsidRPr="00C31818">
        <w:t>Epoch 81/100 | Loss: 0.7225</w:t>
      </w:r>
    </w:p>
    <w:p w14:paraId="0472A4CA" w14:textId="77777777" w:rsidR="00C31818" w:rsidRPr="00C31818" w:rsidRDefault="00C31818" w:rsidP="00C31818">
      <w:r w:rsidRPr="00C31818">
        <w:t>Epoch 82/100 | Loss: 0.6998</w:t>
      </w:r>
    </w:p>
    <w:p w14:paraId="3D2898C6" w14:textId="77777777" w:rsidR="00C31818" w:rsidRPr="00C31818" w:rsidRDefault="00C31818" w:rsidP="00C31818">
      <w:r w:rsidRPr="00C31818">
        <w:t>Epoch 83/100 | Loss: 0.6623</w:t>
      </w:r>
    </w:p>
    <w:p w14:paraId="5979B108" w14:textId="77777777" w:rsidR="00C31818" w:rsidRPr="00C31818" w:rsidRDefault="00C31818" w:rsidP="00C31818">
      <w:r w:rsidRPr="00C31818">
        <w:t>Epoch 84/100 | Loss: 0.7236</w:t>
      </w:r>
    </w:p>
    <w:p w14:paraId="2C89563A" w14:textId="77777777" w:rsidR="00C31818" w:rsidRPr="00C31818" w:rsidRDefault="00C31818" w:rsidP="00C31818">
      <w:r w:rsidRPr="00C31818">
        <w:t>Epoch 85/100 | Loss: 0.7951</w:t>
      </w:r>
    </w:p>
    <w:p w14:paraId="2BBDAC23" w14:textId="77777777" w:rsidR="00C31818" w:rsidRPr="00C31818" w:rsidRDefault="00C31818" w:rsidP="00C31818">
      <w:r w:rsidRPr="00C31818">
        <w:t>Epoch 86/100 | Loss: 0.7030</w:t>
      </w:r>
    </w:p>
    <w:p w14:paraId="268195FB" w14:textId="77777777" w:rsidR="00C31818" w:rsidRPr="00C31818" w:rsidRDefault="00C31818" w:rsidP="00C31818">
      <w:r w:rsidRPr="00C31818">
        <w:t>Epoch 87/100 | Loss: 0.7421</w:t>
      </w:r>
    </w:p>
    <w:p w14:paraId="54637ACD" w14:textId="77777777" w:rsidR="00C31818" w:rsidRPr="00C31818" w:rsidRDefault="00C31818" w:rsidP="00C31818">
      <w:r w:rsidRPr="00C31818">
        <w:t>Epoch 88/100 | Loss: 0.6695</w:t>
      </w:r>
    </w:p>
    <w:p w14:paraId="076AE24B" w14:textId="77777777" w:rsidR="00C31818" w:rsidRPr="00C31818" w:rsidRDefault="00C31818" w:rsidP="00C31818">
      <w:r w:rsidRPr="00C31818">
        <w:t>Epoch 89/100 | Loss: 0.7017</w:t>
      </w:r>
    </w:p>
    <w:p w14:paraId="2A78063A" w14:textId="77777777" w:rsidR="00C31818" w:rsidRPr="00C31818" w:rsidRDefault="00C31818" w:rsidP="00C31818">
      <w:r w:rsidRPr="00C31818">
        <w:t>Epoch 90/100 | Loss: 0.7137</w:t>
      </w:r>
    </w:p>
    <w:p w14:paraId="5993B4A3" w14:textId="77777777" w:rsidR="00C31818" w:rsidRPr="00C31818" w:rsidRDefault="00C31818" w:rsidP="00C31818">
      <w:r w:rsidRPr="00C31818">
        <w:t>Epoch 91/100 | Loss: 0.7016</w:t>
      </w:r>
    </w:p>
    <w:p w14:paraId="1285BBB1" w14:textId="77777777" w:rsidR="00C31818" w:rsidRPr="00C31818" w:rsidRDefault="00C31818" w:rsidP="00C31818">
      <w:r w:rsidRPr="00C31818">
        <w:t>Epoch 92/100 | Loss: 0.7128</w:t>
      </w:r>
    </w:p>
    <w:p w14:paraId="2F7E2D0C" w14:textId="77777777" w:rsidR="00C31818" w:rsidRPr="00C31818" w:rsidRDefault="00C31818" w:rsidP="00C31818">
      <w:r w:rsidRPr="00C31818">
        <w:t>Epoch 93/100 | Loss: 0.7007</w:t>
      </w:r>
    </w:p>
    <w:p w14:paraId="16930499" w14:textId="77777777" w:rsidR="00C31818" w:rsidRPr="00C31818" w:rsidRDefault="00C31818" w:rsidP="00C31818">
      <w:r w:rsidRPr="00C31818">
        <w:t>Epoch 94/100 | Loss: 0.6814</w:t>
      </w:r>
    </w:p>
    <w:p w14:paraId="21240FE4" w14:textId="77777777" w:rsidR="00C31818" w:rsidRPr="00C31818" w:rsidRDefault="00C31818" w:rsidP="00C31818">
      <w:r w:rsidRPr="00C31818">
        <w:t>Epoch 95/100 | Loss: 0.6438</w:t>
      </w:r>
    </w:p>
    <w:p w14:paraId="7F825B0A" w14:textId="77777777" w:rsidR="00C31818" w:rsidRPr="00C31818" w:rsidRDefault="00C31818" w:rsidP="00C31818">
      <w:r w:rsidRPr="00C31818">
        <w:t>Epoch 96/100 | Loss: 0.7210</w:t>
      </w:r>
    </w:p>
    <w:p w14:paraId="46EB9E32" w14:textId="77777777" w:rsidR="00C31818" w:rsidRPr="00C31818" w:rsidRDefault="00C31818" w:rsidP="00C31818">
      <w:r w:rsidRPr="00C31818">
        <w:t>Epoch 97/100 | Loss: 0.6832</w:t>
      </w:r>
    </w:p>
    <w:p w14:paraId="5820BEE7" w14:textId="77777777" w:rsidR="00C31818" w:rsidRPr="00C31818" w:rsidRDefault="00C31818" w:rsidP="00C31818">
      <w:r w:rsidRPr="00C31818">
        <w:t>Epoch 98/100 | Loss: 0.6765</w:t>
      </w:r>
    </w:p>
    <w:p w14:paraId="7B487C7B" w14:textId="77777777" w:rsidR="00C31818" w:rsidRPr="00C31818" w:rsidRDefault="00C31818" w:rsidP="00C31818">
      <w:r w:rsidRPr="00C31818">
        <w:t>Epoch 99/100 | Loss: 0.6805</w:t>
      </w:r>
    </w:p>
    <w:p w14:paraId="26DC6F59" w14:textId="77777777" w:rsidR="00C31818" w:rsidRPr="00C31818" w:rsidRDefault="00C31818" w:rsidP="00C31818">
      <w:r w:rsidRPr="00C31818">
        <w:t>Epoch 100/100 | Loss: 0.6874</w:t>
      </w:r>
    </w:p>
    <w:p w14:paraId="71A87C20" w14:textId="77777777" w:rsidR="00C31818" w:rsidRPr="00C31818" w:rsidRDefault="00C31818" w:rsidP="00C31818">
      <w:r w:rsidRPr="00C31818">
        <w:t>Split 3 Accuracy: 0.5238</w:t>
      </w:r>
    </w:p>
    <w:p w14:paraId="67AECCD0" w14:textId="7A1DF3C7" w:rsidR="00C31818" w:rsidRPr="00C31818" w:rsidRDefault="00C31818" w:rsidP="00C31818">
      <w:r w:rsidRPr="00C31818">
        <w:rPr>
          <w:noProof/>
        </w:rPr>
        <w:drawing>
          <wp:inline distT="0" distB="0" distL="0" distR="0" wp14:anchorId="3E19ABD0" wp14:editId="0B5294AA">
            <wp:extent cx="4770120" cy="4145280"/>
            <wp:effectExtent l="0" t="0" r="0" b="7620"/>
            <wp:docPr id="1091709757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424B3" w14:textId="78F4B2B8" w:rsidR="00C31818" w:rsidRPr="00C31818" w:rsidRDefault="00C31818" w:rsidP="00C31818">
      <w:r w:rsidRPr="00C31818">
        <w:rPr>
          <w:noProof/>
        </w:rPr>
        <w:drawing>
          <wp:inline distT="0" distB="0" distL="0" distR="0" wp14:anchorId="79E11BA2" wp14:editId="4F152336">
            <wp:extent cx="5181600" cy="4145280"/>
            <wp:effectExtent l="0" t="0" r="0" b="7620"/>
            <wp:docPr id="83922034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0B867" w14:textId="77777777" w:rsidR="00C31818" w:rsidRPr="00C31818" w:rsidRDefault="00C31818" w:rsidP="00C31818"/>
    <w:p w14:paraId="641F04EF" w14:textId="77777777" w:rsidR="00C31818" w:rsidRPr="00C31818" w:rsidRDefault="00C31818" w:rsidP="00C31818">
      <w:r w:rsidRPr="00C31818">
        <w:t>=== ENV2 Split 4/5 ===</w:t>
      </w:r>
    </w:p>
    <w:p w14:paraId="150D2389" w14:textId="77777777" w:rsidR="00C31818" w:rsidRPr="00C31818" w:rsidRDefault="00C31818" w:rsidP="00C31818">
      <w:hyperlink r:id="rId237" w:anchor="line=1667" w:history="1">
        <w:r w:rsidRPr="00C31818">
          <w:rPr>
            <w:rStyle w:val="Hyperlink"/>
          </w:rPr>
          <w:t>C:\Users\sansk\miniconda3\Lib\site-packages\scipy\signal\_spectral_py.py:1668</w:t>
        </w:r>
      </w:hyperlink>
      <w:r w:rsidRPr="00C31818">
        <w:t>: RuntimeWarning: invalid value encountered in divide</w:t>
      </w:r>
    </w:p>
    <w:p w14:paraId="34190906" w14:textId="77777777" w:rsidR="00C31818" w:rsidRPr="00C31818" w:rsidRDefault="00C31818" w:rsidP="00C31818">
      <w:r w:rsidRPr="00C31818">
        <w:t xml:space="preserve">  Cxy = np.abs(Pxy)**2 / Pxx / Pyy</w:t>
      </w:r>
    </w:p>
    <w:p w14:paraId="3F7C053E" w14:textId="77777777" w:rsidR="00C31818" w:rsidRPr="00C31818" w:rsidRDefault="00C31818" w:rsidP="00C31818">
      <w:r w:rsidRPr="00C31818">
        <w:t>After oversampling, class counts: Counter({1: 44, 0: 44})</w:t>
      </w:r>
    </w:p>
    <w:p w14:paraId="13E2021A" w14:textId="77777777" w:rsidR="00C31818" w:rsidRPr="00C31818" w:rsidRDefault="00C31818" w:rsidP="00C31818">
      <w:hyperlink r:id="rId238" w:anchor="line=25" w:history="1">
        <w:r w:rsidRPr="00C31818">
          <w:rPr>
            <w:rStyle w:val="Hyperlink"/>
          </w:rPr>
          <w:t>C:\Users\sansk\miniconda3\Lib\site-packages\torch_geometric\deprecation.py:26</w:t>
        </w:r>
      </w:hyperlink>
      <w:r w:rsidRPr="00C31818">
        <w:t>: UserWarning: 'data.DataLoader' is deprecated, use 'loader.DataLoader' instead</w:t>
      </w:r>
    </w:p>
    <w:p w14:paraId="60776C78" w14:textId="77777777" w:rsidR="00C31818" w:rsidRPr="00C31818" w:rsidRDefault="00C31818" w:rsidP="00C31818">
      <w:r w:rsidRPr="00C31818">
        <w:t xml:space="preserve">  warnings.warn(out)</w:t>
      </w:r>
    </w:p>
    <w:p w14:paraId="60892D4E" w14:textId="77777777" w:rsidR="00C31818" w:rsidRPr="00C31818" w:rsidRDefault="00C31818" w:rsidP="00C31818">
      <w:r w:rsidRPr="00C31818">
        <w:t>Epoch 1/100 | Loss: 0.7986</w:t>
      </w:r>
    </w:p>
    <w:p w14:paraId="099BF0E4" w14:textId="77777777" w:rsidR="00C31818" w:rsidRPr="00C31818" w:rsidRDefault="00C31818" w:rsidP="00C31818">
      <w:r w:rsidRPr="00C31818">
        <w:t>Epoch 2/100 | Loss: 0.7315</w:t>
      </w:r>
    </w:p>
    <w:p w14:paraId="3E750F5A" w14:textId="77777777" w:rsidR="00C31818" w:rsidRPr="00C31818" w:rsidRDefault="00C31818" w:rsidP="00C31818">
      <w:r w:rsidRPr="00C31818">
        <w:t>Epoch 3/100 | Loss: 0.7347</w:t>
      </w:r>
    </w:p>
    <w:p w14:paraId="2BDAD633" w14:textId="77777777" w:rsidR="00C31818" w:rsidRPr="00C31818" w:rsidRDefault="00C31818" w:rsidP="00C31818">
      <w:r w:rsidRPr="00C31818">
        <w:t>Epoch 4/100 | Loss: 0.6925</w:t>
      </w:r>
    </w:p>
    <w:p w14:paraId="05582897" w14:textId="77777777" w:rsidR="00C31818" w:rsidRPr="00C31818" w:rsidRDefault="00C31818" w:rsidP="00C31818">
      <w:r w:rsidRPr="00C31818">
        <w:t>Epoch 5/100 | Loss: 0.7106</w:t>
      </w:r>
    </w:p>
    <w:p w14:paraId="2219D5F7" w14:textId="77777777" w:rsidR="00C31818" w:rsidRPr="00C31818" w:rsidRDefault="00C31818" w:rsidP="00C31818">
      <w:r w:rsidRPr="00C31818">
        <w:t>Epoch 6/100 | Loss: 0.7494</w:t>
      </w:r>
    </w:p>
    <w:p w14:paraId="5432258B" w14:textId="77777777" w:rsidR="00C31818" w:rsidRPr="00C31818" w:rsidRDefault="00C31818" w:rsidP="00C31818">
      <w:r w:rsidRPr="00C31818">
        <w:t>Epoch 7/100 | Loss: 0.6424</w:t>
      </w:r>
    </w:p>
    <w:p w14:paraId="22D723E8" w14:textId="77777777" w:rsidR="00C31818" w:rsidRPr="00C31818" w:rsidRDefault="00C31818" w:rsidP="00C31818">
      <w:r w:rsidRPr="00C31818">
        <w:t>Epoch 8/100 | Loss: 0.7182</w:t>
      </w:r>
    </w:p>
    <w:p w14:paraId="32895007" w14:textId="77777777" w:rsidR="00C31818" w:rsidRPr="00C31818" w:rsidRDefault="00C31818" w:rsidP="00C31818">
      <w:r w:rsidRPr="00C31818">
        <w:t>Epoch 9/100 | Loss: 0.7277</w:t>
      </w:r>
    </w:p>
    <w:p w14:paraId="58CFE0BA" w14:textId="77777777" w:rsidR="00C31818" w:rsidRPr="00C31818" w:rsidRDefault="00C31818" w:rsidP="00C31818">
      <w:r w:rsidRPr="00C31818">
        <w:t>Epoch 10/100 | Loss: 0.7098</w:t>
      </w:r>
    </w:p>
    <w:p w14:paraId="39ED24A6" w14:textId="77777777" w:rsidR="00C31818" w:rsidRPr="00C31818" w:rsidRDefault="00C31818" w:rsidP="00C31818">
      <w:r w:rsidRPr="00C31818">
        <w:t>Epoch 11/100 | Loss: 0.7551</w:t>
      </w:r>
    </w:p>
    <w:p w14:paraId="59A3CF6B" w14:textId="77777777" w:rsidR="00C31818" w:rsidRPr="00C31818" w:rsidRDefault="00C31818" w:rsidP="00C31818">
      <w:r w:rsidRPr="00C31818">
        <w:t>Epoch 12/100 | Loss: 0.7590</w:t>
      </w:r>
    </w:p>
    <w:p w14:paraId="7C5910E9" w14:textId="77777777" w:rsidR="00C31818" w:rsidRPr="00C31818" w:rsidRDefault="00C31818" w:rsidP="00C31818">
      <w:r w:rsidRPr="00C31818">
        <w:t>Epoch 13/100 | Loss: 0.7097</w:t>
      </w:r>
    </w:p>
    <w:p w14:paraId="7FEAC110" w14:textId="77777777" w:rsidR="00C31818" w:rsidRPr="00C31818" w:rsidRDefault="00C31818" w:rsidP="00C31818">
      <w:r w:rsidRPr="00C31818">
        <w:t>Epoch 14/100 | Loss: 0.6853</w:t>
      </w:r>
    </w:p>
    <w:p w14:paraId="6BFD7DEB" w14:textId="77777777" w:rsidR="00C31818" w:rsidRPr="00C31818" w:rsidRDefault="00C31818" w:rsidP="00C31818">
      <w:r w:rsidRPr="00C31818">
        <w:t>Epoch 15/100 | Loss: 0.7207</w:t>
      </w:r>
    </w:p>
    <w:p w14:paraId="76D48AFE" w14:textId="77777777" w:rsidR="00C31818" w:rsidRPr="00C31818" w:rsidRDefault="00C31818" w:rsidP="00C31818">
      <w:r w:rsidRPr="00C31818">
        <w:t>Epoch 16/100 | Loss: 0.7483</w:t>
      </w:r>
    </w:p>
    <w:p w14:paraId="52E51E65" w14:textId="77777777" w:rsidR="00C31818" w:rsidRPr="00C31818" w:rsidRDefault="00C31818" w:rsidP="00C31818">
      <w:r w:rsidRPr="00C31818">
        <w:t>Epoch 17/100 | Loss: 0.7360</w:t>
      </w:r>
    </w:p>
    <w:p w14:paraId="3ACBE6BA" w14:textId="77777777" w:rsidR="00C31818" w:rsidRPr="00C31818" w:rsidRDefault="00C31818" w:rsidP="00C31818">
      <w:r w:rsidRPr="00C31818">
        <w:t>Epoch 18/100 | Loss: 0.7164</w:t>
      </w:r>
    </w:p>
    <w:p w14:paraId="3B5F45D6" w14:textId="77777777" w:rsidR="00C31818" w:rsidRPr="00C31818" w:rsidRDefault="00C31818" w:rsidP="00C31818">
      <w:r w:rsidRPr="00C31818">
        <w:t>Epoch 19/100 | Loss: 0.7025</w:t>
      </w:r>
    </w:p>
    <w:p w14:paraId="5106FB88" w14:textId="77777777" w:rsidR="00C31818" w:rsidRPr="00C31818" w:rsidRDefault="00C31818" w:rsidP="00C31818">
      <w:r w:rsidRPr="00C31818">
        <w:t>Epoch 20/100 | Loss: 0.7110</w:t>
      </w:r>
    </w:p>
    <w:p w14:paraId="13EC739D" w14:textId="77777777" w:rsidR="00C31818" w:rsidRPr="00C31818" w:rsidRDefault="00C31818" w:rsidP="00C31818">
      <w:r w:rsidRPr="00C31818">
        <w:t>Epoch 21/100 | Loss: 0.6703</w:t>
      </w:r>
    </w:p>
    <w:p w14:paraId="711C1464" w14:textId="77777777" w:rsidR="00C31818" w:rsidRPr="00C31818" w:rsidRDefault="00C31818" w:rsidP="00C31818">
      <w:r w:rsidRPr="00C31818">
        <w:t>Epoch 22/100 | Loss: 0.6782</w:t>
      </w:r>
    </w:p>
    <w:p w14:paraId="5D472FAC" w14:textId="77777777" w:rsidR="00C31818" w:rsidRPr="00C31818" w:rsidRDefault="00C31818" w:rsidP="00C31818">
      <w:r w:rsidRPr="00C31818">
        <w:t>Epoch 23/100 | Loss: 0.6819</w:t>
      </w:r>
    </w:p>
    <w:p w14:paraId="0EFCB054" w14:textId="77777777" w:rsidR="00C31818" w:rsidRPr="00C31818" w:rsidRDefault="00C31818" w:rsidP="00C31818">
      <w:r w:rsidRPr="00C31818">
        <w:t>Epoch 24/100 | Loss: 0.6623</w:t>
      </w:r>
    </w:p>
    <w:p w14:paraId="0F054E00" w14:textId="77777777" w:rsidR="00C31818" w:rsidRPr="00C31818" w:rsidRDefault="00C31818" w:rsidP="00C31818">
      <w:r w:rsidRPr="00C31818">
        <w:t>Epoch 25/100 | Loss: 0.8092</w:t>
      </w:r>
    </w:p>
    <w:p w14:paraId="598E146A" w14:textId="77777777" w:rsidR="00C31818" w:rsidRPr="00C31818" w:rsidRDefault="00C31818" w:rsidP="00C31818">
      <w:r w:rsidRPr="00C31818">
        <w:t>Epoch 26/100 | Loss: 0.7552</w:t>
      </w:r>
    </w:p>
    <w:p w14:paraId="3AB20C1C" w14:textId="77777777" w:rsidR="00C31818" w:rsidRPr="00C31818" w:rsidRDefault="00C31818" w:rsidP="00C31818">
      <w:r w:rsidRPr="00C31818">
        <w:t>Epoch 27/100 | Loss: 0.7547</w:t>
      </w:r>
    </w:p>
    <w:p w14:paraId="5B8773B3" w14:textId="77777777" w:rsidR="00C31818" w:rsidRPr="00C31818" w:rsidRDefault="00C31818" w:rsidP="00C31818">
      <w:r w:rsidRPr="00C31818">
        <w:t>Epoch 28/100 | Loss: 0.7527</w:t>
      </w:r>
    </w:p>
    <w:p w14:paraId="766E7895" w14:textId="77777777" w:rsidR="00C31818" w:rsidRPr="00C31818" w:rsidRDefault="00C31818" w:rsidP="00C31818">
      <w:r w:rsidRPr="00C31818">
        <w:t>Epoch 29/100 | Loss: 0.7305</w:t>
      </w:r>
    </w:p>
    <w:p w14:paraId="0714F52D" w14:textId="77777777" w:rsidR="00C31818" w:rsidRPr="00C31818" w:rsidRDefault="00C31818" w:rsidP="00C31818">
      <w:r w:rsidRPr="00C31818">
        <w:t>Epoch 30/100 | Loss: 0.7219</w:t>
      </w:r>
    </w:p>
    <w:p w14:paraId="4A0E7B5D" w14:textId="77777777" w:rsidR="00C31818" w:rsidRPr="00C31818" w:rsidRDefault="00C31818" w:rsidP="00C31818">
      <w:r w:rsidRPr="00C31818">
        <w:t>Epoch 31/100 | Loss: 0.7186</w:t>
      </w:r>
    </w:p>
    <w:p w14:paraId="289F8B95" w14:textId="77777777" w:rsidR="00C31818" w:rsidRPr="00C31818" w:rsidRDefault="00C31818" w:rsidP="00C31818">
      <w:r w:rsidRPr="00C31818">
        <w:t>Epoch 32/100 | Loss: 0.6886</w:t>
      </w:r>
    </w:p>
    <w:p w14:paraId="0BBAA315" w14:textId="77777777" w:rsidR="00C31818" w:rsidRPr="00C31818" w:rsidRDefault="00C31818" w:rsidP="00C31818">
      <w:r w:rsidRPr="00C31818">
        <w:t>Epoch 33/100 | Loss: 0.6521</w:t>
      </w:r>
    </w:p>
    <w:p w14:paraId="120F08D7" w14:textId="77777777" w:rsidR="00C31818" w:rsidRPr="00C31818" w:rsidRDefault="00C31818" w:rsidP="00C31818">
      <w:r w:rsidRPr="00C31818">
        <w:t>Epoch 34/100 | Loss: 0.6740</w:t>
      </w:r>
    </w:p>
    <w:p w14:paraId="65D2DA06" w14:textId="77777777" w:rsidR="00C31818" w:rsidRPr="00C31818" w:rsidRDefault="00C31818" w:rsidP="00C31818">
      <w:r w:rsidRPr="00C31818">
        <w:t>Epoch 35/100 | Loss: 0.7384</w:t>
      </w:r>
    </w:p>
    <w:p w14:paraId="650301AD" w14:textId="77777777" w:rsidR="00C31818" w:rsidRPr="00C31818" w:rsidRDefault="00C31818" w:rsidP="00C31818">
      <w:r w:rsidRPr="00C31818">
        <w:t>Epoch 36/100 | Loss: 0.6723</w:t>
      </w:r>
    </w:p>
    <w:p w14:paraId="3F644076" w14:textId="77777777" w:rsidR="00C31818" w:rsidRPr="00C31818" w:rsidRDefault="00C31818" w:rsidP="00C31818">
      <w:r w:rsidRPr="00C31818">
        <w:t>Epoch 37/100 | Loss: 0.7020</w:t>
      </w:r>
    </w:p>
    <w:p w14:paraId="0409B6F4" w14:textId="77777777" w:rsidR="00C31818" w:rsidRPr="00C31818" w:rsidRDefault="00C31818" w:rsidP="00C31818">
      <w:r w:rsidRPr="00C31818">
        <w:t>Epoch 38/100 | Loss: 0.7137</w:t>
      </w:r>
    </w:p>
    <w:p w14:paraId="03BC5814" w14:textId="77777777" w:rsidR="00C31818" w:rsidRPr="00C31818" w:rsidRDefault="00C31818" w:rsidP="00C31818">
      <w:r w:rsidRPr="00C31818">
        <w:t>Epoch 39/100 | Loss: 0.6727</w:t>
      </w:r>
    </w:p>
    <w:p w14:paraId="6B8BBBE6" w14:textId="77777777" w:rsidR="00C31818" w:rsidRPr="00C31818" w:rsidRDefault="00C31818" w:rsidP="00C31818">
      <w:r w:rsidRPr="00C31818">
        <w:t>Epoch 40/100 | Loss: 0.7301</w:t>
      </w:r>
    </w:p>
    <w:p w14:paraId="6AB44F14" w14:textId="77777777" w:rsidR="00C31818" w:rsidRPr="00C31818" w:rsidRDefault="00C31818" w:rsidP="00C31818">
      <w:r w:rsidRPr="00C31818">
        <w:t>Epoch 41/100 | Loss: 0.6795</w:t>
      </w:r>
    </w:p>
    <w:p w14:paraId="224A9B18" w14:textId="77777777" w:rsidR="00C31818" w:rsidRPr="00C31818" w:rsidRDefault="00C31818" w:rsidP="00C31818">
      <w:r w:rsidRPr="00C31818">
        <w:t>Epoch 42/100 | Loss: 0.6553</w:t>
      </w:r>
    </w:p>
    <w:p w14:paraId="232C9F9E" w14:textId="77777777" w:rsidR="00C31818" w:rsidRPr="00C31818" w:rsidRDefault="00C31818" w:rsidP="00C31818">
      <w:r w:rsidRPr="00C31818">
        <w:t>Epoch 43/100 | Loss: 0.7004</w:t>
      </w:r>
    </w:p>
    <w:p w14:paraId="01F43736" w14:textId="77777777" w:rsidR="00C31818" w:rsidRPr="00C31818" w:rsidRDefault="00C31818" w:rsidP="00C31818">
      <w:r w:rsidRPr="00C31818">
        <w:t>Epoch 44/100 | Loss: 0.7129</w:t>
      </w:r>
    </w:p>
    <w:p w14:paraId="10F6B8AF" w14:textId="77777777" w:rsidR="00C31818" w:rsidRPr="00C31818" w:rsidRDefault="00C31818" w:rsidP="00C31818">
      <w:r w:rsidRPr="00C31818">
        <w:t>Epoch 45/100 | Loss: 0.6791</w:t>
      </w:r>
    </w:p>
    <w:p w14:paraId="6417CF8A" w14:textId="77777777" w:rsidR="00C31818" w:rsidRPr="00C31818" w:rsidRDefault="00C31818" w:rsidP="00C31818">
      <w:r w:rsidRPr="00C31818">
        <w:t>Epoch 46/100 | Loss: 0.6705</w:t>
      </w:r>
    </w:p>
    <w:p w14:paraId="0081DA4C" w14:textId="77777777" w:rsidR="00C31818" w:rsidRPr="00C31818" w:rsidRDefault="00C31818" w:rsidP="00C31818">
      <w:r w:rsidRPr="00C31818">
        <w:t>Epoch 47/100 | Loss: 0.7263</w:t>
      </w:r>
    </w:p>
    <w:p w14:paraId="10A03E13" w14:textId="77777777" w:rsidR="00C31818" w:rsidRPr="00C31818" w:rsidRDefault="00C31818" w:rsidP="00C31818">
      <w:r w:rsidRPr="00C31818">
        <w:t>Epoch 48/100 | Loss: 0.6963</w:t>
      </w:r>
    </w:p>
    <w:p w14:paraId="6E7A15AC" w14:textId="77777777" w:rsidR="00C31818" w:rsidRPr="00C31818" w:rsidRDefault="00C31818" w:rsidP="00C31818">
      <w:r w:rsidRPr="00C31818">
        <w:t>Epoch 49/100 | Loss: 0.7490</w:t>
      </w:r>
    </w:p>
    <w:p w14:paraId="5C9E6AB8" w14:textId="77777777" w:rsidR="00C31818" w:rsidRPr="00C31818" w:rsidRDefault="00C31818" w:rsidP="00C31818">
      <w:r w:rsidRPr="00C31818">
        <w:t>Epoch 50/100 | Loss: 0.7342</w:t>
      </w:r>
    </w:p>
    <w:p w14:paraId="44710769" w14:textId="77777777" w:rsidR="00C31818" w:rsidRPr="00C31818" w:rsidRDefault="00C31818" w:rsidP="00C31818">
      <w:r w:rsidRPr="00C31818">
        <w:t>Epoch 51/100 | Loss: 0.7048</w:t>
      </w:r>
    </w:p>
    <w:p w14:paraId="3F361692" w14:textId="77777777" w:rsidR="00C31818" w:rsidRPr="00C31818" w:rsidRDefault="00C31818" w:rsidP="00C31818">
      <w:r w:rsidRPr="00C31818">
        <w:t>Epoch 52/100 | Loss: 0.7637</w:t>
      </w:r>
    </w:p>
    <w:p w14:paraId="190CA733" w14:textId="77777777" w:rsidR="00C31818" w:rsidRPr="00C31818" w:rsidRDefault="00C31818" w:rsidP="00C31818">
      <w:r w:rsidRPr="00C31818">
        <w:t>Epoch 53/100 | Loss: 0.7182</w:t>
      </w:r>
    </w:p>
    <w:p w14:paraId="1576FFEF" w14:textId="77777777" w:rsidR="00C31818" w:rsidRPr="00C31818" w:rsidRDefault="00C31818" w:rsidP="00C31818">
      <w:r w:rsidRPr="00C31818">
        <w:t>Epoch 54/100 | Loss: 0.7386</w:t>
      </w:r>
    </w:p>
    <w:p w14:paraId="11453457" w14:textId="77777777" w:rsidR="00C31818" w:rsidRPr="00C31818" w:rsidRDefault="00C31818" w:rsidP="00C31818">
      <w:r w:rsidRPr="00C31818">
        <w:t>Epoch 55/100 | Loss: 0.6843</w:t>
      </w:r>
    </w:p>
    <w:p w14:paraId="26F5B025" w14:textId="77777777" w:rsidR="00C31818" w:rsidRPr="00C31818" w:rsidRDefault="00C31818" w:rsidP="00C31818">
      <w:r w:rsidRPr="00C31818">
        <w:t>Epoch 56/100 | Loss: 0.6638</w:t>
      </w:r>
    </w:p>
    <w:p w14:paraId="3A733A4F" w14:textId="77777777" w:rsidR="00C31818" w:rsidRPr="00C31818" w:rsidRDefault="00C31818" w:rsidP="00C31818">
      <w:r w:rsidRPr="00C31818">
        <w:t>Epoch 57/100 | Loss: 0.7125</w:t>
      </w:r>
    </w:p>
    <w:p w14:paraId="7190AB62" w14:textId="77777777" w:rsidR="00C31818" w:rsidRPr="00C31818" w:rsidRDefault="00C31818" w:rsidP="00C31818">
      <w:r w:rsidRPr="00C31818">
        <w:t>Epoch 58/100 | Loss: 0.6500</w:t>
      </w:r>
    </w:p>
    <w:p w14:paraId="560BC1C4" w14:textId="77777777" w:rsidR="00C31818" w:rsidRPr="00C31818" w:rsidRDefault="00C31818" w:rsidP="00C31818">
      <w:r w:rsidRPr="00C31818">
        <w:t>Epoch 59/100 | Loss: 0.6833</w:t>
      </w:r>
    </w:p>
    <w:p w14:paraId="1C155D17" w14:textId="77777777" w:rsidR="00C31818" w:rsidRPr="00C31818" w:rsidRDefault="00C31818" w:rsidP="00C31818">
      <w:r w:rsidRPr="00C31818">
        <w:t>Epoch 60/100 | Loss: 0.6842</w:t>
      </w:r>
    </w:p>
    <w:p w14:paraId="7AA0E982" w14:textId="77777777" w:rsidR="00C31818" w:rsidRPr="00C31818" w:rsidRDefault="00C31818" w:rsidP="00C31818">
      <w:r w:rsidRPr="00C31818">
        <w:t>Epoch 61/100 | Loss: 0.7617</w:t>
      </w:r>
    </w:p>
    <w:p w14:paraId="0A2B1C3D" w14:textId="77777777" w:rsidR="00C31818" w:rsidRPr="00C31818" w:rsidRDefault="00C31818" w:rsidP="00C31818">
      <w:r w:rsidRPr="00C31818">
        <w:t>Epoch 62/100 | Loss: 0.6972</w:t>
      </w:r>
    </w:p>
    <w:p w14:paraId="32E6F4F3" w14:textId="77777777" w:rsidR="00C31818" w:rsidRPr="00C31818" w:rsidRDefault="00C31818" w:rsidP="00C31818">
      <w:r w:rsidRPr="00C31818">
        <w:t>Epoch 63/100 | Loss: 0.6709</w:t>
      </w:r>
    </w:p>
    <w:p w14:paraId="614FEF3C" w14:textId="77777777" w:rsidR="00C31818" w:rsidRPr="00C31818" w:rsidRDefault="00C31818" w:rsidP="00C31818">
      <w:r w:rsidRPr="00C31818">
        <w:t>Epoch 64/100 | Loss: 0.6858</w:t>
      </w:r>
    </w:p>
    <w:p w14:paraId="5299AC49" w14:textId="77777777" w:rsidR="00C31818" w:rsidRPr="00C31818" w:rsidRDefault="00C31818" w:rsidP="00C31818">
      <w:r w:rsidRPr="00C31818">
        <w:t>Epoch 65/100 | Loss: 0.7151</w:t>
      </w:r>
    </w:p>
    <w:p w14:paraId="6C733E0A" w14:textId="77777777" w:rsidR="00C31818" w:rsidRPr="00C31818" w:rsidRDefault="00C31818" w:rsidP="00C31818">
      <w:r w:rsidRPr="00C31818">
        <w:t>Epoch 66/100 | Loss: 0.7134</w:t>
      </w:r>
    </w:p>
    <w:p w14:paraId="1C1FF774" w14:textId="77777777" w:rsidR="00C31818" w:rsidRPr="00C31818" w:rsidRDefault="00C31818" w:rsidP="00C31818">
      <w:r w:rsidRPr="00C31818">
        <w:t>Epoch 67/100 | Loss: 0.6967</w:t>
      </w:r>
    </w:p>
    <w:p w14:paraId="1164CD53" w14:textId="77777777" w:rsidR="00C31818" w:rsidRPr="00C31818" w:rsidRDefault="00C31818" w:rsidP="00C31818">
      <w:r w:rsidRPr="00C31818">
        <w:t>Epoch 68/100 | Loss: 0.6552</w:t>
      </w:r>
    </w:p>
    <w:p w14:paraId="632594C2" w14:textId="77777777" w:rsidR="00C31818" w:rsidRPr="00C31818" w:rsidRDefault="00C31818" w:rsidP="00C31818">
      <w:r w:rsidRPr="00C31818">
        <w:t>Epoch 69/100 | Loss: 0.7087</w:t>
      </w:r>
    </w:p>
    <w:p w14:paraId="33C8CBBE" w14:textId="77777777" w:rsidR="00C31818" w:rsidRPr="00C31818" w:rsidRDefault="00C31818" w:rsidP="00C31818">
      <w:r w:rsidRPr="00C31818">
        <w:t>Epoch 70/100 | Loss: 0.6038</w:t>
      </w:r>
    </w:p>
    <w:p w14:paraId="393CF5C4" w14:textId="77777777" w:rsidR="00C31818" w:rsidRPr="00C31818" w:rsidRDefault="00C31818" w:rsidP="00C31818">
      <w:r w:rsidRPr="00C31818">
        <w:t>Epoch 71/100 | Loss: 0.6978</w:t>
      </w:r>
    </w:p>
    <w:p w14:paraId="72AD2D74" w14:textId="77777777" w:rsidR="00C31818" w:rsidRPr="00C31818" w:rsidRDefault="00C31818" w:rsidP="00C31818">
      <w:r w:rsidRPr="00C31818">
        <w:t>Epoch 72/100 | Loss: 0.7133</w:t>
      </w:r>
    </w:p>
    <w:p w14:paraId="78B59F64" w14:textId="77777777" w:rsidR="00C31818" w:rsidRPr="00C31818" w:rsidRDefault="00C31818" w:rsidP="00C31818">
      <w:r w:rsidRPr="00C31818">
        <w:t>Epoch 73/100 | Loss: 0.6752</w:t>
      </w:r>
    </w:p>
    <w:p w14:paraId="6AB0C107" w14:textId="77777777" w:rsidR="00C31818" w:rsidRPr="00C31818" w:rsidRDefault="00C31818" w:rsidP="00C31818">
      <w:r w:rsidRPr="00C31818">
        <w:t>Epoch 74/100 | Loss: 0.6359</w:t>
      </w:r>
    </w:p>
    <w:p w14:paraId="19EA1392" w14:textId="77777777" w:rsidR="00C31818" w:rsidRPr="00C31818" w:rsidRDefault="00C31818" w:rsidP="00C31818">
      <w:r w:rsidRPr="00C31818">
        <w:t>Epoch 75/100 | Loss: 0.6790</w:t>
      </w:r>
    </w:p>
    <w:p w14:paraId="43FD7C57" w14:textId="77777777" w:rsidR="00C31818" w:rsidRPr="00C31818" w:rsidRDefault="00C31818" w:rsidP="00C31818">
      <w:r w:rsidRPr="00C31818">
        <w:t>Epoch 76/100 | Loss: 0.6898</w:t>
      </w:r>
    </w:p>
    <w:p w14:paraId="6E97E733" w14:textId="77777777" w:rsidR="00C31818" w:rsidRPr="00C31818" w:rsidRDefault="00C31818" w:rsidP="00C31818">
      <w:r w:rsidRPr="00C31818">
        <w:t>Epoch 77/100 | Loss: 0.6969</w:t>
      </w:r>
    </w:p>
    <w:p w14:paraId="548D8850" w14:textId="77777777" w:rsidR="00C31818" w:rsidRPr="00C31818" w:rsidRDefault="00C31818" w:rsidP="00C31818">
      <w:r w:rsidRPr="00C31818">
        <w:t>Epoch 78/100 | Loss: 0.7142</w:t>
      </w:r>
    </w:p>
    <w:p w14:paraId="54B33768" w14:textId="77777777" w:rsidR="00C31818" w:rsidRPr="00C31818" w:rsidRDefault="00C31818" w:rsidP="00C31818">
      <w:r w:rsidRPr="00C31818">
        <w:t>Epoch 79/100 | Loss: 0.6976</w:t>
      </w:r>
    </w:p>
    <w:p w14:paraId="7A618285" w14:textId="77777777" w:rsidR="00C31818" w:rsidRPr="00C31818" w:rsidRDefault="00C31818" w:rsidP="00C31818">
      <w:r w:rsidRPr="00C31818">
        <w:t>Epoch 80/100 | Loss: 0.6941</w:t>
      </w:r>
    </w:p>
    <w:p w14:paraId="09D91E2F" w14:textId="77777777" w:rsidR="00C31818" w:rsidRPr="00C31818" w:rsidRDefault="00C31818" w:rsidP="00C31818">
      <w:r w:rsidRPr="00C31818">
        <w:t>Epoch 81/100 | Loss: 0.6881</w:t>
      </w:r>
    </w:p>
    <w:p w14:paraId="696799E8" w14:textId="77777777" w:rsidR="00C31818" w:rsidRPr="00C31818" w:rsidRDefault="00C31818" w:rsidP="00C31818">
      <w:r w:rsidRPr="00C31818">
        <w:t>Epoch 82/100 | Loss: 0.6837</w:t>
      </w:r>
    </w:p>
    <w:p w14:paraId="46885942" w14:textId="77777777" w:rsidR="00C31818" w:rsidRPr="00C31818" w:rsidRDefault="00C31818" w:rsidP="00C31818">
      <w:r w:rsidRPr="00C31818">
        <w:t>Epoch 83/100 | Loss: 0.6815</w:t>
      </w:r>
    </w:p>
    <w:p w14:paraId="77D51C1B" w14:textId="77777777" w:rsidR="00C31818" w:rsidRPr="00C31818" w:rsidRDefault="00C31818" w:rsidP="00C31818">
      <w:r w:rsidRPr="00C31818">
        <w:t>Epoch 84/100 | Loss: 0.6816</w:t>
      </w:r>
    </w:p>
    <w:p w14:paraId="45A41D90" w14:textId="77777777" w:rsidR="00C31818" w:rsidRPr="00C31818" w:rsidRDefault="00C31818" w:rsidP="00C31818">
      <w:r w:rsidRPr="00C31818">
        <w:t>Epoch 85/100 | Loss: 0.6136</w:t>
      </w:r>
    </w:p>
    <w:p w14:paraId="440EEA90" w14:textId="77777777" w:rsidR="00C31818" w:rsidRPr="00C31818" w:rsidRDefault="00C31818" w:rsidP="00C31818">
      <w:r w:rsidRPr="00C31818">
        <w:t>Epoch 86/100 | Loss: 0.7174</w:t>
      </w:r>
    </w:p>
    <w:p w14:paraId="0B497A92" w14:textId="77777777" w:rsidR="00C31818" w:rsidRPr="00C31818" w:rsidRDefault="00C31818" w:rsidP="00C31818">
      <w:r w:rsidRPr="00C31818">
        <w:t>Epoch 87/100 | Loss: 0.7039</w:t>
      </w:r>
    </w:p>
    <w:p w14:paraId="1CEFE7DE" w14:textId="77777777" w:rsidR="00C31818" w:rsidRPr="00C31818" w:rsidRDefault="00C31818" w:rsidP="00C31818">
      <w:r w:rsidRPr="00C31818">
        <w:t>Epoch 88/100 | Loss: 0.7000</w:t>
      </w:r>
    </w:p>
    <w:p w14:paraId="3A9EE54C" w14:textId="77777777" w:rsidR="00C31818" w:rsidRPr="00C31818" w:rsidRDefault="00C31818" w:rsidP="00C31818">
      <w:r w:rsidRPr="00C31818">
        <w:t>Epoch 89/100 | Loss: 0.7332</w:t>
      </w:r>
    </w:p>
    <w:p w14:paraId="7CCF708B" w14:textId="77777777" w:rsidR="00C31818" w:rsidRPr="00C31818" w:rsidRDefault="00C31818" w:rsidP="00C31818">
      <w:r w:rsidRPr="00C31818">
        <w:t>Epoch 90/100 | Loss: 0.7241</w:t>
      </w:r>
    </w:p>
    <w:p w14:paraId="3D1D7FD4" w14:textId="77777777" w:rsidR="00C31818" w:rsidRPr="00C31818" w:rsidRDefault="00C31818" w:rsidP="00C31818">
      <w:r w:rsidRPr="00C31818">
        <w:t>Epoch 91/100 | Loss: 0.6976</w:t>
      </w:r>
    </w:p>
    <w:p w14:paraId="2FBDC142" w14:textId="77777777" w:rsidR="00C31818" w:rsidRPr="00C31818" w:rsidRDefault="00C31818" w:rsidP="00C31818">
      <w:r w:rsidRPr="00C31818">
        <w:t>Epoch 92/100 | Loss: 0.6458</w:t>
      </w:r>
    </w:p>
    <w:p w14:paraId="1DABC144" w14:textId="77777777" w:rsidR="00C31818" w:rsidRPr="00C31818" w:rsidRDefault="00C31818" w:rsidP="00C31818">
      <w:r w:rsidRPr="00C31818">
        <w:t>Epoch 93/100 | Loss: 0.6446</w:t>
      </w:r>
    </w:p>
    <w:p w14:paraId="612221B2" w14:textId="77777777" w:rsidR="00C31818" w:rsidRPr="00C31818" w:rsidRDefault="00C31818" w:rsidP="00C31818">
      <w:r w:rsidRPr="00C31818">
        <w:t>Epoch 94/100 | Loss: 0.7304</w:t>
      </w:r>
    </w:p>
    <w:p w14:paraId="75739B41" w14:textId="77777777" w:rsidR="00C31818" w:rsidRPr="00C31818" w:rsidRDefault="00C31818" w:rsidP="00C31818">
      <w:r w:rsidRPr="00C31818">
        <w:t>Epoch 95/100 | Loss: 0.6632</w:t>
      </w:r>
    </w:p>
    <w:p w14:paraId="6F17F489" w14:textId="77777777" w:rsidR="00C31818" w:rsidRPr="00C31818" w:rsidRDefault="00C31818" w:rsidP="00C31818">
      <w:r w:rsidRPr="00C31818">
        <w:t>Epoch 96/100 | Loss: 0.7329</w:t>
      </w:r>
    </w:p>
    <w:p w14:paraId="050D2994" w14:textId="77777777" w:rsidR="00C31818" w:rsidRPr="00C31818" w:rsidRDefault="00C31818" w:rsidP="00C31818">
      <w:r w:rsidRPr="00C31818">
        <w:t>Epoch 97/100 | Loss: 0.7002</w:t>
      </w:r>
    </w:p>
    <w:p w14:paraId="6500C557" w14:textId="77777777" w:rsidR="00C31818" w:rsidRPr="00C31818" w:rsidRDefault="00C31818" w:rsidP="00C31818">
      <w:r w:rsidRPr="00C31818">
        <w:t>Epoch 98/100 | Loss: 0.6846</w:t>
      </w:r>
    </w:p>
    <w:p w14:paraId="699F8BBF" w14:textId="77777777" w:rsidR="00C31818" w:rsidRPr="00C31818" w:rsidRDefault="00C31818" w:rsidP="00C31818">
      <w:r w:rsidRPr="00C31818">
        <w:t>Epoch 99/100 | Loss: 0.6528</w:t>
      </w:r>
    </w:p>
    <w:p w14:paraId="28C102DE" w14:textId="77777777" w:rsidR="00C31818" w:rsidRPr="00C31818" w:rsidRDefault="00C31818" w:rsidP="00C31818">
      <w:r w:rsidRPr="00C31818">
        <w:t>Epoch 100/100 | Loss: 0.7120</w:t>
      </w:r>
    </w:p>
    <w:p w14:paraId="0F97C862" w14:textId="77777777" w:rsidR="00C31818" w:rsidRPr="00C31818" w:rsidRDefault="00C31818" w:rsidP="00C31818">
      <w:r w:rsidRPr="00C31818">
        <w:t>Split 4 Accuracy: 0.4762</w:t>
      </w:r>
    </w:p>
    <w:p w14:paraId="4CEF00E3" w14:textId="70523622" w:rsidR="00C31818" w:rsidRPr="00C31818" w:rsidRDefault="00C31818" w:rsidP="00C31818">
      <w:r w:rsidRPr="00C31818">
        <w:rPr>
          <w:noProof/>
        </w:rPr>
        <w:drawing>
          <wp:inline distT="0" distB="0" distL="0" distR="0" wp14:anchorId="4BEE0438" wp14:editId="557478FC">
            <wp:extent cx="4892040" cy="4145280"/>
            <wp:effectExtent l="0" t="0" r="3810" b="7620"/>
            <wp:docPr id="1948851853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1E188" w14:textId="4374C464" w:rsidR="00C31818" w:rsidRPr="00C31818" w:rsidRDefault="00C31818" w:rsidP="00C31818">
      <w:r w:rsidRPr="00C31818">
        <w:rPr>
          <w:noProof/>
        </w:rPr>
        <w:drawing>
          <wp:inline distT="0" distB="0" distL="0" distR="0" wp14:anchorId="0524C79E" wp14:editId="4BF65056">
            <wp:extent cx="5181600" cy="4145280"/>
            <wp:effectExtent l="0" t="0" r="0" b="7620"/>
            <wp:docPr id="703437026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5C272" w14:textId="77777777" w:rsidR="00C31818" w:rsidRPr="00C31818" w:rsidRDefault="00C31818" w:rsidP="00C31818"/>
    <w:p w14:paraId="6871776A" w14:textId="77777777" w:rsidR="00C31818" w:rsidRPr="00C31818" w:rsidRDefault="00C31818" w:rsidP="00C31818">
      <w:r w:rsidRPr="00C31818">
        <w:t>=== ENV2 Split 5/5 ===</w:t>
      </w:r>
    </w:p>
    <w:p w14:paraId="63FEFBD7" w14:textId="77777777" w:rsidR="00C31818" w:rsidRPr="00C31818" w:rsidRDefault="00C31818" w:rsidP="00C31818">
      <w:hyperlink r:id="rId241" w:anchor="line=1667" w:history="1">
        <w:r w:rsidRPr="00C31818">
          <w:rPr>
            <w:rStyle w:val="Hyperlink"/>
          </w:rPr>
          <w:t>C:\Users\sansk\miniconda3\Lib\site-packages\scipy\signal\_spectral_py.py:1668</w:t>
        </w:r>
      </w:hyperlink>
      <w:r w:rsidRPr="00C31818">
        <w:t>: RuntimeWarning: invalid value encountered in divide</w:t>
      </w:r>
    </w:p>
    <w:p w14:paraId="48105B3F" w14:textId="77777777" w:rsidR="00C31818" w:rsidRPr="00C31818" w:rsidRDefault="00C31818" w:rsidP="00C31818">
      <w:r w:rsidRPr="00C31818">
        <w:t xml:space="preserve">  Cxy = np.abs(Pxy)**2 / Pxx / Pyy</w:t>
      </w:r>
    </w:p>
    <w:p w14:paraId="36894832" w14:textId="77777777" w:rsidR="00C31818" w:rsidRPr="00C31818" w:rsidRDefault="00C31818" w:rsidP="00C31818">
      <w:r w:rsidRPr="00C31818">
        <w:t>After oversampling, class counts: Counter({1: 44, 0: 44})</w:t>
      </w:r>
    </w:p>
    <w:p w14:paraId="4BA36481" w14:textId="77777777" w:rsidR="00C31818" w:rsidRPr="00C31818" w:rsidRDefault="00C31818" w:rsidP="00C31818">
      <w:hyperlink r:id="rId242" w:anchor="line=25" w:history="1">
        <w:r w:rsidRPr="00C31818">
          <w:rPr>
            <w:rStyle w:val="Hyperlink"/>
          </w:rPr>
          <w:t>C:\Users\sansk\miniconda3\Lib\site-packages\torch_geometric\deprecation.py:26</w:t>
        </w:r>
      </w:hyperlink>
      <w:r w:rsidRPr="00C31818">
        <w:t>: UserWarning: 'data.DataLoader' is deprecated, use 'loader.DataLoader' instead</w:t>
      </w:r>
    </w:p>
    <w:p w14:paraId="5653877F" w14:textId="77777777" w:rsidR="00C31818" w:rsidRPr="00C31818" w:rsidRDefault="00C31818" w:rsidP="00C31818">
      <w:r w:rsidRPr="00C31818">
        <w:t xml:space="preserve">  warnings.warn(out)</w:t>
      </w:r>
    </w:p>
    <w:p w14:paraId="5D81FCC9" w14:textId="77777777" w:rsidR="00C31818" w:rsidRPr="00C31818" w:rsidRDefault="00C31818" w:rsidP="00C31818">
      <w:r w:rsidRPr="00C31818">
        <w:t>Epoch 1/100 | Loss: 0.8386</w:t>
      </w:r>
    </w:p>
    <w:p w14:paraId="5ECB8934" w14:textId="77777777" w:rsidR="00C31818" w:rsidRPr="00C31818" w:rsidRDefault="00C31818" w:rsidP="00C31818">
      <w:r w:rsidRPr="00C31818">
        <w:t>Epoch 2/100 | Loss: 0.8179</w:t>
      </w:r>
    </w:p>
    <w:p w14:paraId="415B7618" w14:textId="77777777" w:rsidR="00C31818" w:rsidRPr="00C31818" w:rsidRDefault="00C31818" w:rsidP="00C31818">
      <w:r w:rsidRPr="00C31818">
        <w:t>Epoch 3/100 | Loss: 0.7128</w:t>
      </w:r>
    </w:p>
    <w:p w14:paraId="6CCE4744" w14:textId="77777777" w:rsidR="00C31818" w:rsidRPr="00C31818" w:rsidRDefault="00C31818" w:rsidP="00C31818">
      <w:r w:rsidRPr="00C31818">
        <w:t>Epoch 4/100 | Loss: 0.7597</w:t>
      </w:r>
    </w:p>
    <w:p w14:paraId="4090DFA8" w14:textId="77777777" w:rsidR="00C31818" w:rsidRPr="00C31818" w:rsidRDefault="00C31818" w:rsidP="00C31818">
      <w:r w:rsidRPr="00C31818">
        <w:t>Epoch 5/100 | Loss: 0.7457</w:t>
      </w:r>
    </w:p>
    <w:p w14:paraId="10E115DD" w14:textId="77777777" w:rsidR="00C31818" w:rsidRPr="00C31818" w:rsidRDefault="00C31818" w:rsidP="00C31818">
      <w:r w:rsidRPr="00C31818">
        <w:t>Epoch 6/100 | Loss: 0.7085</w:t>
      </w:r>
    </w:p>
    <w:p w14:paraId="26106CFE" w14:textId="77777777" w:rsidR="00C31818" w:rsidRPr="00C31818" w:rsidRDefault="00C31818" w:rsidP="00C31818">
      <w:r w:rsidRPr="00C31818">
        <w:t>Epoch 7/100 | Loss: 0.6746</w:t>
      </w:r>
    </w:p>
    <w:p w14:paraId="5F321E78" w14:textId="77777777" w:rsidR="00C31818" w:rsidRPr="00C31818" w:rsidRDefault="00C31818" w:rsidP="00C31818">
      <w:r w:rsidRPr="00C31818">
        <w:t>Epoch 8/100 | Loss: 0.7736</w:t>
      </w:r>
    </w:p>
    <w:p w14:paraId="20C7C567" w14:textId="77777777" w:rsidR="00C31818" w:rsidRPr="00C31818" w:rsidRDefault="00C31818" w:rsidP="00C31818">
      <w:r w:rsidRPr="00C31818">
        <w:t>Epoch 9/100 | Loss: 0.7054</w:t>
      </w:r>
    </w:p>
    <w:p w14:paraId="2AECB1CC" w14:textId="77777777" w:rsidR="00C31818" w:rsidRPr="00C31818" w:rsidRDefault="00C31818" w:rsidP="00C31818">
      <w:r w:rsidRPr="00C31818">
        <w:t>Epoch 10/100 | Loss: 0.6486</w:t>
      </w:r>
    </w:p>
    <w:p w14:paraId="556DAD7C" w14:textId="77777777" w:rsidR="00C31818" w:rsidRPr="00C31818" w:rsidRDefault="00C31818" w:rsidP="00C31818">
      <w:r w:rsidRPr="00C31818">
        <w:t>Epoch 11/100 | Loss: 0.6998</w:t>
      </w:r>
    </w:p>
    <w:p w14:paraId="6BA547BC" w14:textId="77777777" w:rsidR="00C31818" w:rsidRPr="00C31818" w:rsidRDefault="00C31818" w:rsidP="00C31818">
      <w:r w:rsidRPr="00C31818">
        <w:t>Epoch 12/100 | Loss: 0.7770</w:t>
      </w:r>
    </w:p>
    <w:p w14:paraId="3EBDE165" w14:textId="77777777" w:rsidR="00C31818" w:rsidRPr="00C31818" w:rsidRDefault="00C31818" w:rsidP="00C31818">
      <w:r w:rsidRPr="00C31818">
        <w:t>Epoch 13/100 | Loss: 0.7083</w:t>
      </w:r>
    </w:p>
    <w:p w14:paraId="157CC153" w14:textId="77777777" w:rsidR="00C31818" w:rsidRPr="00C31818" w:rsidRDefault="00C31818" w:rsidP="00C31818">
      <w:r w:rsidRPr="00C31818">
        <w:t>Epoch 14/100 | Loss: 0.7364</w:t>
      </w:r>
    </w:p>
    <w:p w14:paraId="6E115AA0" w14:textId="77777777" w:rsidR="00C31818" w:rsidRPr="00C31818" w:rsidRDefault="00C31818" w:rsidP="00C31818">
      <w:r w:rsidRPr="00C31818">
        <w:t>Epoch 15/100 | Loss: 0.7232</w:t>
      </w:r>
    </w:p>
    <w:p w14:paraId="2ACEA549" w14:textId="77777777" w:rsidR="00C31818" w:rsidRPr="00C31818" w:rsidRDefault="00C31818" w:rsidP="00C31818">
      <w:r w:rsidRPr="00C31818">
        <w:t>Epoch 16/100 | Loss: 0.7170</w:t>
      </w:r>
    </w:p>
    <w:p w14:paraId="54A7B06B" w14:textId="77777777" w:rsidR="00C31818" w:rsidRPr="00C31818" w:rsidRDefault="00C31818" w:rsidP="00C31818">
      <w:r w:rsidRPr="00C31818">
        <w:t>Epoch 17/100 | Loss: 0.7098</w:t>
      </w:r>
    </w:p>
    <w:p w14:paraId="4027DCFA" w14:textId="77777777" w:rsidR="00C31818" w:rsidRPr="00C31818" w:rsidRDefault="00C31818" w:rsidP="00C31818">
      <w:r w:rsidRPr="00C31818">
        <w:t>Epoch 18/100 | Loss: 0.7531</w:t>
      </w:r>
    </w:p>
    <w:p w14:paraId="54553012" w14:textId="77777777" w:rsidR="00C31818" w:rsidRPr="00C31818" w:rsidRDefault="00C31818" w:rsidP="00C31818">
      <w:r w:rsidRPr="00C31818">
        <w:t>Epoch 19/100 | Loss: 0.7285</w:t>
      </w:r>
    </w:p>
    <w:p w14:paraId="632206CB" w14:textId="77777777" w:rsidR="00C31818" w:rsidRPr="00C31818" w:rsidRDefault="00C31818" w:rsidP="00C31818">
      <w:r w:rsidRPr="00C31818">
        <w:t>Epoch 20/100 | Loss: 0.7166</w:t>
      </w:r>
    </w:p>
    <w:p w14:paraId="2B6B74EF" w14:textId="77777777" w:rsidR="00C31818" w:rsidRPr="00C31818" w:rsidRDefault="00C31818" w:rsidP="00C31818">
      <w:r w:rsidRPr="00C31818">
        <w:t>Epoch 21/100 | Loss: 0.7103</w:t>
      </w:r>
    </w:p>
    <w:p w14:paraId="5471D0D6" w14:textId="77777777" w:rsidR="00C31818" w:rsidRPr="00C31818" w:rsidRDefault="00C31818" w:rsidP="00C31818">
      <w:r w:rsidRPr="00C31818">
        <w:t>Epoch 22/100 | Loss: 0.7148</w:t>
      </w:r>
    </w:p>
    <w:p w14:paraId="2D657DAE" w14:textId="77777777" w:rsidR="00C31818" w:rsidRPr="00C31818" w:rsidRDefault="00C31818" w:rsidP="00C31818">
      <w:r w:rsidRPr="00C31818">
        <w:t>Epoch 23/100 | Loss: 0.7600</w:t>
      </w:r>
    </w:p>
    <w:p w14:paraId="2993512E" w14:textId="77777777" w:rsidR="00C31818" w:rsidRPr="00C31818" w:rsidRDefault="00C31818" w:rsidP="00C31818">
      <w:r w:rsidRPr="00C31818">
        <w:t>Epoch 24/100 | Loss: 0.7707</w:t>
      </w:r>
    </w:p>
    <w:p w14:paraId="139E2ACE" w14:textId="77777777" w:rsidR="00C31818" w:rsidRPr="00C31818" w:rsidRDefault="00C31818" w:rsidP="00C31818">
      <w:r w:rsidRPr="00C31818">
        <w:t>Epoch 25/100 | Loss: 0.7189</w:t>
      </w:r>
    </w:p>
    <w:p w14:paraId="35DCD330" w14:textId="77777777" w:rsidR="00C31818" w:rsidRPr="00C31818" w:rsidRDefault="00C31818" w:rsidP="00C31818">
      <w:r w:rsidRPr="00C31818">
        <w:t>Epoch 26/100 | Loss: 0.7261</w:t>
      </w:r>
    </w:p>
    <w:p w14:paraId="739EB4AC" w14:textId="77777777" w:rsidR="00C31818" w:rsidRPr="00C31818" w:rsidRDefault="00C31818" w:rsidP="00C31818">
      <w:r w:rsidRPr="00C31818">
        <w:t>Epoch 27/100 | Loss: 0.7174</w:t>
      </w:r>
    </w:p>
    <w:p w14:paraId="2A861B54" w14:textId="77777777" w:rsidR="00C31818" w:rsidRPr="00C31818" w:rsidRDefault="00C31818" w:rsidP="00C31818">
      <w:r w:rsidRPr="00C31818">
        <w:t>Epoch 28/100 | Loss: 0.7244</w:t>
      </w:r>
    </w:p>
    <w:p w14:paraId="75D32E45" w14:textId="77777777" w:rsidR="00C31818" w:rsidRPr="00C31818" w:rsidRDefault="00C31818" w:rsidP="00C31818">
      <w:r w:rsidRPr="00C31818">
        <w:t>Epoch 29/100 | Loss: 0.7109</w:t>
      </w:r>
    </w:p>
    <w:p w14:paraId="41A2F538" w14:textId="77777777" w:rsidR="00C31818" w:rsidRPr="00C31818" w:rsidRDefault="00C31818" w:rsidP="00C31818">
      <w:r w:rsidRPr="00C31818">
        <w:t>Epoch 30/100 | Loss: 0.7278</w:t>
      </w:r>
    </w:p>
    <w:p w14:paraId="23A62B67" w14:textId="77777777" w:rsidR="00C31818" w:rsidRPr="00C31818" w:rsidRDefault="00C31818" w:rsidP="00C31818">
      <w:r w:rsidRPr="00C31818">
        <w:t>Epoch 31/100 | Loss: 0.7273</w:t>
      </w:r>
    </w:p>
    <w:p w14:paraId="38DBE1E4" w14:textId="77777777" w:rsidR="00C31818" w:rsidRPr="00C31818" w:rsidRDefault="00C31818" w:rsidP="00C31818">
      <w:r w:rsidRPr="00C31818">
        <w:t>Epoch 32/100 | Loss: 0.7473</w:t>
      </w:r>
    </w:p>
    <w:p w14:paraId="6675A8A4" w14:textId="77777777" w:rsidR="00C31818" w:rsidRPr="00C31818" w:rsidRDefault="00C31818" w:rsidP="00C31818">
      <w:r w:rsidRPr="00C31818">
        <w:t>Epoch 33/100 | Loss: 0.7194</w:t>
      </w:r>
    </w:p>
    <w:p w14:paraId="4AD379FD" w14:textId="77777777" w:rsidR="00C31818" w:rsidRPr="00C31818" w:rsidRDefault="00C31818" w:rsidP="00C31818">
      <w:r w:rsidRPr="00C31818">
        <w:t>Epoch 34/100 | Loss: 0.6182</w:t>
      </w:r>
    </w:p>
    <w:p w14:paraId="2DFBB3A8" w14:textId="77777777" w:rsidR="00C31818" w:rsidRPr="00C31818" w:rsidRDefault="00C31818" w:rsidP="00C31818">
      <w:r w:rsidRPr="00C31818">
        <w:t>Epoch 35/100 | Loss: 0.7080</w:t>
      </w:r>
    </w:p>
    <w:p w14:paraId="2C27F838" w14:textId="77777777" w:rsidR="00C31818" w:rsidRPr="00C31818" w:rsidRDefault="00C31818" w:rsidP="00C31818">
      <w:r w:rsidRPr="00C31818">
        <w:t>Epoch 36/100 | Loss: 0.6893</w:t>
      </w:r>
    </w:p>
    <w:p w14:paraId="146A3B10" w14:textId="77777777" w:rsidR="00C31818" w:rsidRPr="00C31818" w:rsidRDefault="00C31818" w:rsidP="00C31818">
      <w:r w:rsidRPr="00C31818">
        <w:t>Epoch 37/100 | Loss: 0.7167</w:t>
      </w:r>
    </w:p>
    <w:p w14:paraId="4A688990" w14:textId="77777777" w:rsidR="00C31818" w:rsidRPr="00C31818" w:rsidRDefault="00C31818" w:rsidP="00C31818">
      <w:r w:rsidRPr="00C31818">
        <w:t>Epoch 38/100 | Loss: 0.6683</w:t>
      </w:r>
    </w:p>
    <w:p w14:paraId="27722E5C" w14:textId="77777777" w:rsidR="00C31818" w:rsidRPr="00C31818" w:rsidRDefault="00C31818" w:rsidP="00C31818">
      <w:r w:rsidRPr="00C31818">
        <w:t>Epoch 39/100 | Loss: 0.6673</w:t>
      </w:r>
    </w:p>
    <w:p w14:paraId="6269391D" w14:textId="77777777" w:rsidR="00C31818" w:rsidRPr="00C31818" w:rsidRDefault="00C31818" w:rsidP="00C31818">
      <w:r w:rsidRPr="00C31818">
        <w:t>Epoch 40/100 | Loss: 0.6907</w:t>
      </w:r>
    </w:p>
    <w:p w14:paraId="79C1087D" w14:textId="77777777" w:rsidR="00C31818" w:rsidRPr="00C31818" w:rsidRDefault="00C31818" w:rsidP="00C31818">
      <w:r w:rsidRPr="00C31818">
        <w:t>Epoch 41/100 | Loss: 0.6585</w:t>
      </w:r>
    </w:p>
    <w:p w14:paraId="7D6FA662" w14:textId="77777777" w:rsidR="00C31818" w:rsidRPr="00C31818" w:rsidRDefault="00C31818" w:rsidP="00C31818">
      <w:r w:rsidRPr="00C31818">
        <w:t>Epoch 42/100 | Loss: 0.7023</w:t>
      </w:r>
    </w:p>
    <w:p w14:paraId="3F4EEAEC" w14:textId="77777777" w:rsidR="00C31818" w:rsidRPr="00C31818" w:rsidRDefault="00C31818" w:rsidP="00C31818">
      <w:r w:rsidRPr="00C31818">
        <w:t>Epoch 43/100 | Loss: 0.7284</w:t>
      </w:r>
    </w:p>
    <w:p w14:paraId="51973A2C" w14:textId="77777777" w:rsidR="00C31818" w:rsidRPr="00C31818" w:rsidRDefault="00C31818" w:rsidP="00C31818">
      <w:r w:rsidRPr="00C31818">
        <w:t>Epoch 44/100 | Loss: 0.7277</w:t>
      </w:r>
    </w:p>
    <w:p w14:paraId="319F8D0A" w14:textId="77777777" w:rsidR="00C31818" w:rsidRPr="00C31818" w:rsidRDefault="00C31818" w:rsidP="00C31818">
      <w:r w:rsidRPr="00C31818">
        <w:t>Epoch 45/100 | Loss: 0.6497</w:t>
      </w:r>
    </w:p>
    <w:p w14:paraId="50F2976B" w14:textId="77777777" w:rsidR="00C31818" w:rsidRPr="00C31818" w:rsidRDefault="00C31818" w:rsidP="00C31818">
      <w:r w:rsidRPr="00C31818">
        <w:t>Epoch 46/100 | Loss: 0.7257</w:t>
      </w:r>
    </w:p>
    <w:p w14:paraId="05A7B519" w14:textId="77777777" w:rsidR="00C31818" w:rsidRPr="00C31818" w:rsidRDefault="00C31818" w:rsidP="00C31818">
      <w:r w:rsidRPr="00C31818">
        <w:t>Epoch 47/100 | Loss: 0.7541</w:t>
      </w:r>
    </w:p>
    <w:p w14:paraId="0DDB2FAA" w14:textId="77777777" w:rsidR="00C31818" w:rsidRPr="00C31818" w:rsidRDefault="00C31818" w:rsidP="00C31818">
      <w:r w:rsidRPr="00C31818">
        <w:t>Epoch 48/100 | Loss: 0.7650</w:t>
      </w:r>
    </w:p>
    <w:p w14:paraId="2CC04D59" w14:textId="77777777" w:rsidR="00C31818" w:rsidRPr="00C31818" w:rsidRDefault="00C31818" w:rsidP="00C31818">
      <w:r w:rsidRPr="00C31818">
        <w:t>Epoch 49/100 | Loss: 0.6988</w:t>
      </w:r>
    </w:p>
    <w:p w14:paraId="686418D6" w14:textId="77777777" w:rsidR="00C31818" w:rsidRPr="00C31818" w:rsidRDefault="00C31818" w:rsidP="00C31818">
      <w:r w:rsidRPr="00C31818">
        <w:t>Epoch 50/100 | Loss: 0.6869</w:t>
      </w:r>
    </w:p>
    <w:p w14:paraId="6319AAD9" w14:textId="77777777" w:rsidR="00C31818" w:rsidRPr="00C31818" w:rsidRDefault="00C31818" w:rsidP="00C31818">
      <w:r w:rsidRPr="00C31818">
        <w:t>Epoch 51/100 | Loss: 0.7214</w:t>
      </w:r>
    </w:p>
    <w:p w14:paraId="6ABC3041" w14:textId="77777777" w:rsidR="00C31818" w:rsidRPr="00C31818" w:rsidRDefault="00C31818" w:rsidP="00C31818">
      <w:r w:rsidRPr="00C31818">
        <w:t>Epoch 52/100 | Loss: 0.7309</w:t>
      </w:r>
    </w:p>
    <w:p w14:paraId="50941D41" w14:textId="77777777" w:rsidR="00C31818" w:rsidRPr="00C31818" w:rsidRDefault="00C31818" w:rsidP="00C31818">
      <w:r w:rsidRPr="00C31818">
        <w:t>Epoch 53/100 | Loss: 0.6637</w:t>
      </w:r>
    </w:p>
    <w:p w14:paraId="5D33392D" w14:textId="77777777" w:rsidR="00C31818" w:rsidRPr="00C31818" w:rsidRDefault="00C31818" w:rsidP="00C31818">
      <w:r w:rsidRPr="00C31818">
        <w:t>Epoch 54/100 | Loss: 0.7316</w:t>
      </w:r>
    </w:p>
    <w:p w14:paraId="11256923" w14:textId="77777777" w:rsidR="00C31818" w:rsidRPr="00C31818" w:rsidRDefault="00C31818" w:rsidP="00C31818">
      <w:r w:rsidRPr="00C31818">
        <w:t>Epoch 55/100 | Loss: 0.6844</w:t>
      </w:r>
    </w:p>
    <w:p w14:paraId="633F2BDE" w14:textId="77777777" w:rsidR="00C31818" w:rsidRPr="00C31818" w:rsidRDefault="00C31818" w:rsidP="00C31818">
      <w:r w:rsidRPr="00C31818">
        <w:t>Epoch 56/100 | Loss: 0.7214</w:t>
      </w:r>
    </w:p>
    <w:p w14:paraId="0982E0C8" w14:textId="77777777" w:rsidR="00C31818" w:rsidRPr="00C31818" w:rsidRDefault="00C31818" w:rsidP="00C31818">
      <w:r w:rsidRPr="00C31818">
        <w:t>Epoch 57/100 | Loss: 0.6775</w:t>
      </w:r>
    </w:p>
    <w:p w14:paraId="7CF6192B" w14:textId="77777777" w:rsidR="00C31818" w:rsidRPr="00C31818" w:rsidRDefault="00C31818" w:rsidP="00C31818">
      <w:r w:rsidRPr="00C31818">
        <w:t>Epoch 58/100 | Loss: 0.6960</w:t>
      </w:r>
    </w:p>
    <w:p w14:paraId="08306F86" w14:textId="77777777" w:rsidR="00C31818" w:rsidRPr="00C31818" w:rsidRDefault="00C31818" w:rsidP="00C31818">
      <w:r w:rsidRPr="00C31818">
        <w:t>Epoch 59/100 | Loss: 0.6593</w:t>
      </w:r>
    </w:p>
    <w:p w14:paraId="4533268B" w14:textId="77777777" w:rsidR="00C31818" w:rsidRPr="00C31818" w:rsidRDefault="00C31818" w:rsidP="00C31818">
      <w:r w:rsidRPr="00C31818">
        <w:t>Epoch 60/100 | Loss: 0.6949</w:t>
      </w:r>
    </w:p>
    <w:p w14:paraId="565A8B8B" w14:textId="77777777" w:rsidR="00C31818" w:rsidRPr="00C31818" w:rsidRDefault="00C31818" w:rsidP="00C31818">
      <w:r w:rsidRPr="00C31818">
        <w:t>Epoch 61/100 | Loss: 0.7476</w:t>
      </w:r>
    </w:p>
    <w:p w14:paraId="6AA846A9" w14:textId="77777777" w:rsidR="00C31818" w:rsidRPr="00C31818" w:rsidRDefault="00C31818" w:rsidP="00C31818">
      <w:r w:rsidRPr="00C31818">
        <w:t>Epoch 62/100 | Loss: 0.6790</w:t>
      </w:r>
    </w:p>
    <w:p w14:paraId="54ABA233" w14:textId="77777777" w:rsidR="00C31818" w:rsidRPr="00C31818" w:rsidRDefault="00C31818" w:rsidP="00C31818">
      <w:r w:rsidRPr="00C31818">
        <w:t>Epoch 63/100 | Loss: 0.7260</w:t>
      </w:r>
    </w:p>
    <w:p w14:paraId="577A7271" w14:textId="77777777" w:rsidR="00C31818" w:rsidRPr="00C31818" w:rsidRDefault="00C31818" w:rsidP="00C31818">
      <w:r w:rsidRPr="00C31818">
        <w:t>Epoch 64/100 | Loss: 0.6620</w:t>
      </w:r>
    </w:p>
    <w:p w14:paraId="0F8532D1" w14:textId="77777777" w:rsidR="00C31818" w:rsidRPr="00C31818" w:rsidRDefault="00C31818" w:rsidP="00C31818">
      <w:r w:rsidRPr="00C31818">
        <w:t>Epoch 65/100 | Loss: 0.7175</w:t>
      </w:r>
    </w:p>
    <w:p w14:paraId="03FB46A2" w14:textId="77777777" w:rsidR="00C31818" w:rsidRPr="00C31818" w:rsidRDefault="00C31818" w:rsidP="00C31818">
      <w:r w:rsidRPr="00C31818">
        <w:t>Epoch 66/100 | Loss: 0.6837</w:t>
      </w:r>
    </w:p>
    <w:p w14:paraId="59D16BFF" w14:textId="77777777" w:rsidR="00C31818" w:rsidRPr="00C31818" w:rsidRDefault="00C31818" w:rsidP="00C31818">
      <w:r w:rsidRPr="00C31818">
        <w:t>Epoch 67/100 | Loss: 0.6820</w:t>
      </w:r>
    </w:p>
    <w:p w14:paraId="522909DA" w14:textId="77777777" w:rsidR="00C31818" w:rsidRPr="00C31818" w:rsidRDefault="00C31818" w:rsidP="00C31818">
      <w:r w:rsidRPr="00C31818">
        <w:t>Epoch 68/100 | Loss: 0.7217</w:t>
      </w:r>
    </w:p>
    <w:p w14:paraId="0B6BBF79" w14:textId="77777777" w:rsidR="00C31818" w:rsidRPr="00C31818" w:rsidRDefault="00C31818" w:rsidP="00C31818">
      <w:r w:rsidRPr="00C31818">
        <w:t>Epoch 69/100 | Loss: 0.7451</w:t>
      </w:r>
    </w:p>
    <w:p w14:paraId="3F9D3F2D" w14:textId="77777777" w:rsidR="00C31818" w:rsidRPr="00C31818" w:rsidRDefault="00C31818" w:rsidP="00C31818">
      <w:r w:rsidRPr="00C31818">
        <w:t>Epoch 70/100 | Loss: 0.6910</w:t>
      </w:r>
    </w:p>
    <w:p w14:paraId="0E8D805C" w14:textId="77777777" w:rsidR="00C31818" w:rsidRPr="00C31818" w:rsidRDefault="00C31818" w:rsidP="00C31818">
      <w:r w:rsidRPr="00C31818">
        <w:t>Epoch 71/100 | Loss: 0.6610</w:t>
      </w:r>
    </w:p>
    <w:p w14:paraId="6582092F" w14:textId="77777777" w:rsidR="00C31818" w:rsidRPr="00C31818" w:rsidRDefault="00C31818" w:rsidP="00C31818">
      <w:r w:rsidRPr="00C31818">
        <w:t>Epoch 72/100 | Loss: 0.7009</w:t>
      </w:r>
    </w:p>
    <w:p w14:paraId="48A74004" w14:textId="77777777" w:rsidR="00C31818" w:rsidRPr="00C31818" w:rsidRDefault="00C31818" w:rsidP="00C31818">
      <w:r w:rsidRPr="00C31818">
        <w:t>Epoch 73/100 | Loss: 0.7028</w:t>
      </w:r>
    </w:p>
    <w:p w14:paraId="534FC187" w14:textId="77777777" w:rsidR="00C31818" w:rsidRPr="00C31818" w:rsidRDefault="00C31818" w:rsidP="00C31818">
      <w:r w:rsidRPr="00C31818">
        <w:t>Epoch 74/100 | Loss: 0.7021</w:t>
      </w:r>
    </w:p>
    <w:p w14:paraId="35C03D59" w14:textId="77777777" w:rsidR="00C31818" w:rsidRPr="00C31818" w:rsidRDefault="00C31818" w:rsidP="00C31818">
      <w:r w:rsidRPr="00C31818">
        <w:t>Epoch 75/100 | Loss: 0.7513</w:t>
      </w:r>
    </w:p>
    <w:p w14:paraId="2AFE48FD" w14:textId="77777777" w:rsidR="00C31818" w:rsidRPr="00C31818" w:rsidRDefault="00C31818" w:rsidP="00C31818">
      <w:r w:rsidRPr="00C31818">
        <w:t>Epoch 76/100 | Loss: 0.6696</w:t>
      </w:r>
    </w:p>
    <w:p w14:paraId="7842DA96" w14:textId="77777777" w:rsidR="00C31818" w:rsidRPr="00C31818" w:rsidRDefault="00C31818" w:rsidP="00C31818">
      <w:r w:rsidRPr="00C31818">
        <w:t>Epoch 77/100 | Loss: 0.6833</w:t>
      </w:r>
    </w:p>
    <w:p w14:paraId="37C8B40A" w14:textId="77777777" w:rsidR="00C31818" w:rsidRPr="00C31818" w:rsidRDefault="00C31818" w:rsidP="00C31818">
      <w:r w:rsidRPr="00C31818">
        <w:t>Epoch 78/100 | Loss: 0.7883</w:t>
      </w:r>
    </w:p>
    <w:p w14:paraId="29AFADBD" w14:textId="77777777" w:rsidR="00C31818" w:rsidRPr="00C31818" w:rsidRDefault="00C31818" w:rsidP="00C31818">
      <w:r w:rsidRPr="00C31818">
        <w:t>Epoch 79/100 | Loss: 0.7166</w:t>
      </w:r>
    </w:p>
    <w:p w14:paraId="53A8F7C9" w14:textId="77777777" w:rsidR="00C31818" w:rsidRPr="00C31818" w:rsidRDefault="00C31818" w:rsidP="00C31818">
      <w:r w:rsidRPr="00C31818">
        <w:t>Epoch 80/100 | Loss: 0.7324</w:t>
      </w:r>
    </w:p>
    <w:p w14:paraId="1436C8D7" w14:textId="77777777" w:rsidR="00C31818" w:rsidRPr="00C31818" w:rsidRDefault="00C31818" w:rsidP="00C31818">
      <w:r w:rsidRPr="00C31818">
        <w:t>Epoch 81/100 | Loss: 0.6667</w:t>
      </w:r>
    </w:p>
    <w:p w14:paraId="14C3AC63" w14:textId="77777777" w:rsidR="00C31818" w:rsidRPr="00C31818" w:rsidRDefault="00C31818" w:rsidP="00C31818">
      <w:r w:rsidRPr="00C31818">
        <w:t>Epoch 82/100 | Loss: 0.7122</w:t>
      </w:r>
    </w:p>
    <w:p w14:paraId="31B901FF" w14:textId="77777777" w:rsidR="00C31818" w:rsidRPr="00C31818" w:rsidRDefault="00C31818" w:rsidP="00C31818">
      <w:r w:rsidRPr="00C31818">
        <w:t>Epoch 83/100 | Loss: 0.7189</w:t>
      </w:r>
    </w:p>
    <w:p w14:paraId="218E57AC" w14:textId="77777777" w:rsidR="00C31818" w:rsidRPr="00C31818" w:rsidRDefault="00C31818" w:rsidP="00C31818">
      <w:r w:rsidRPr="00C31818">
        <w:t>Epoch 84/100 | Loss: 0.6554</w:t>
      </w:r>
    </w:p>
    <w:p w14:paraId="6CC638A0" w14:textId="77777777" w:rsidR="00C31818" w:rsidRPr="00C31818" w:rsidRDefault="00C31818" w:rsidP="00C31818">
      <w:r w:rsidRPr="00C31818">
        <w:t>Epoch 85/100 | Loss: 0.6620</w:t>
      </w:r>
    </w:p>
    <w:p w14:paraId="0B77357C" w14:textId="77777777" w:rsidR="00C31818" w:rsidRPr="00C31818" w:rsidRDefault="00C31818" w:rsidP="00C31818">
      <w:r w:rsidRPr="00C31818">
        <w:t>Epoch 86/100 | Loss: 0.6809</w:t>
      </w:r>
    </w:p>
    <w:p w14:paraId="774B8420" w14:textId="77777777" w:rsidR="00C31818" w:rsidRPr="00C31818" w:rsidRDefault="00C31818" w:rsidP="00C31818">
      <w:r w:rsidRPr="00C31818">
        <w:t>Epoch 87/100 | Loss: 0.7051</w:t>
      </w:r>
    </w:p>
    <w:p w14:paraId="2718B4AA" w14:textId="77777777" w:rsidR="00C31818" w:rsidRPr="00C31818" w:rsidRDefault="00C31818" w:rsidP="00C31818">
      <w:r w:rsidRPr="00C31818">
        <w:t>Epoch 88/100 | Loss: 0.7245</w:t>
      </w:r>
    </w:p>
    <w:p w14:paraId="79D7AD1B" w14:textId="77777777" w:rsidR="00C31818" w:rsidRPr="00C31818" w:rsidRDefault="00C31818" w:rsidP="00C31818">
      <w:r w:rsidRPr="00C31818">
        <w:t>Epoch 89/100 | Loss: 0.6973</w:t>
      </w:r>
    </w:p>
    <w:p w14:paraId="6218CC5C" w14:textId="77777777" w:rsidR="00C31818" w:rsidRPr="00C31818" w:rsidRDefault="00C31818" w:rsidP="00C31818">
      <w:r w:rsidRPr="00C31818">
        <w:t>Epoch 90/100 | Loss: 0.6227</w:t>
      </w:r>
    </w:p>
    <w:p w14:paraId="6C64C075" w14:textId="77777777" w:rsidR="00C31818" w:rsidRPr="00C31818" w:rsidRDefault="00C31818" w:rsidP="00C31818">
      <w:r w:rsidRPr="00C31818">
        <w:t>Epoch 91/100 | Loss: 0.6508</w:t>
      </w:r>
    </w:p>
    <w:p w14:paraId="70383CF1" w14:textId="77777777" w:rsidR="00C31818" w:rsidRPr="00C31818" w:rsidRDefault="00C31818" w:rsidP="00C31818">
      <w:r w:rsidRPr="00C31818">
        <w:t>Epoch 92/100 | Loss: 0.7001</w:t>
      </w:r>
    </w:p>
    <w:p w14:paraId="3886CDE1" w14:textId="77777777" w:rsidR="00C31818" w:rsidRPr="00C31818" w:rsidRDefault="00C31818" w:rsidP="00C31818">
      <w:r w:rsidRPr="00C31818">
        <w:t>Epoch 93/100 | Loss: 0.7527</w:t>
      </w:r>
    </w:p>
    <w:p w14:paraId="269512F9" w14:textId="77777777" w:rsidR="00C31818" w:rsidRPr="00C31818" w:rsidRDefault="00C31818" w:rsidP="00C31818">
      <w:r w:rsidRPr="00C31818">
        <w:t>Epoch 94/100 | Loss: 0.7169</w:t>
      </w:r>
    </w:p>
    <w:p w14:paraId="400592F4" w14:textId="77777777" w:rsidR="00C31818" w:rsidRPr="00C31818" w:rsidRDefault="00C31818" w:rsidP="00C31818">
      <w:r w:rsidRPr="00C31818">
        <w:t>Epoch 95/100 | Loss: 0.7371</w:t>
      </w:r>
    </w:p>
    <w:p w14:paraId="30E372D5" w14:textId="77777777" w:rsidR="00C31818" w:rsidRPr="00C31818" w:rsidRDefault="00C31818" w:rsidP="00C31818">
      <w:r w:rsidRPr="00C31818">
        <w:t>Epoch 96/100 | Loss: 0.7358</w:t>
      </w:r>
    </w:p>
    <w:p w14:paraId="20B92734" w14:textId="77777777" w:rsidR="00C31818" w:rsidRPr="00C31818" w:rsidRDefault="00C31818" w:rsidP="00C31818">
      <w:r w:rsidRPr="00C31818">
        <w:t>Epoch 97/100 | Loss: 0.6461</w:t>
      </w:r>
    </w:p>
    <w:p w14:paraId="7A21B6DA" w14:textId="77777777" w:rsidR="00C31818" w:rsidRPr="00C31818" w:rsidRDefault="00C31818" w:rsidP="00C31818">
      <w:r w:rsidRPr="00C31818">
        <w:t>Epoch 98/100 | Loss: 0.6461</w:t>
      </w:r>
    </w:p>
    <w:p w14:paraId="7A70B58A" w14:textId="77777777" w:rsidR="00C31818" w:rsidRPr="00C31818" w:rsidRDefault="00C31818" w:rsidP="00C31818">
      <w:r w:rsidRPr="00C31818">
        <w:t>Epoch 99/100 | Loss: 0.6616</w:t>
      </w:r>
    </w:p>
    <w:p w14:paraId="50F16226" w14:textId="77777777" w:rsidR="00C31818" w:rsidRPr="00C31818" w:rsidRDefault="00C31818" w:rsidP="00C31818">
      <w:r w:rsidRPr="00C31818">
        <w:t>Epoch 100/100 | Loss: 0.6621</w:t>
      </w:r>
    </w:p>
    <w:p w14:paraId="574F1EC0" w14:textId="77777777" w:rsidR="00C31818" w:rsidRPr="00C31818" w:rsidRDefault="00C31818" w:rsidP="00C31818">
      <w:r w:rsidRPr="00C31818">
        <w:t>Split 5 Accuracy: 0.3333</w:t>
      </w:r>
    </w:p>
    <w:p w14:paraId="115B8884" w14:textId="2A11D253" w:rsidR="00C31818" w:rsidRPr="00C31818" w:rsidRDefault="00C31818" w:rsidP="00C31818">
      <w:r w:rsidRPr="00C31818">
        <w:rPr>
          <w:noProof/>
        </w:rPr>
        <w:drawing>
          <wp:inline distT="0" distB="0" distL="0" distR="0" wp14:anchorId="6F0AA1C2" wp14:editId="14E180AB">
            <wp:extent cx="4770120" cy="4145280"/>
            <wp:effectExtent l="0" t="0" r="0" b="7620"/>
            <wp:docPr id="86066606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0DE7B" w14:textId="3D0FCDEB" w:rsidR="00C31818" w:rsidRPr="00C31818" w:rsidRDefault="00C31818" w:rsidP="00C31818">
      <w:r w:rsidRPr="00C31818">
        <w:rPr>
          <w:noProof/>
        </w:rPr>
        <w:drawing>
          <wp:inline distT="0" distB="0" distL="0" distR="0" wp14:anchorId="05EC7382" wp14:editId="19AA807C">
            <wp:extent cx="5181600" cy="4145280"/>
            <wp:effectExtent l="0" t="0" r="0" b="7620"/>
            <wp:docPr id="46894947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40D2A" w14:textId="77777777" w:rsidR="00C31818" w:rsidRPr="00C31818" w:rsidRDefault="00C31818" w:rsidP="00C31818"/>
    <w:p w14:paraId="5D6A0775" w14:textId="77777777" w:rsidR="00C31818" w:rsidRPr="00C31818" w:rsidRDefault="00C31818" w:rsidP="00C31818">
      <w:r w:rsidRPr="00C31818">
        <w:t>ENV2 coh Average Accuracy: 0.4610 ± 0.0936</w:t>
      </w:r>
    </w:p>
    <w:p w14:paraId="47ACEF71" w14:textId="4999F989" w:rsidR="00C31818" w:rsidRPr="00C31818" w:rsidRDefault="00C31818" w:rsidP="00C31818">
      <w:r w:rsidRPr="00C31818">
        <w:rPr>
          <w:noProof/>
        </w:rPr>
        <w:drawing>
          <wp:inline distT="0" distB="0" distL="0" distR="0" wp14:anchorId="5B180895" wp14:editId="2DE51D18">
            <wp:extent cx="4853940" cy="4145280"/>
            <wp:effectExtent l="0" t="0" r="3810" b="7620"/>
            <wp:docPr id="115212893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A9705" w14:textId="6B309A84" w:rsidR="00C31818" w:rsidRPr="00C31818" w:rsidRDefault="00C31818" w:rsidP="00C31818">
      <w:r w:rsidRPr="00C31818">
        <w:rPr>
          <w:noProof/>
        </w:rPr>
        <w:drawing>
          <wp:inline distT="0" distB="0" distL="0" distR="0" wp14:anchorId="440E2B79" wp14:editId="5C3EAAF0">
            <wp:extent cx="5181600" cy="4145280"/>
            <wp:effectExtent l="0" t="0" r="0" b="7620"/>
            <wp:docPr id="32533540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073E8" w14:textId="77777777" w:rsidR="00C31818" w:rsidRPr="00C31818" w:rsidRDefault="00C31818" w:rsidP="00C31818"/>
    <w:p w14:paraId="71DB63FE" w14:textId="77777777" w:rsidR="00C31818" w:rsidRPr="00C31818" w:rsidRDefault="00C31818" w:rsidP="00C31818">
      <w:r w:rsidRPr="00C31818">
        <w:t>Running GNN with plv connectivity for ENV2...</w:t>
      </w:r>
    </w:p>
    <w:p w14:paraId="089809E1" w14:textId="77777777" w:rsidR="00C31818" w:rsidRPr="00C31818" w:rsidRDefault="00C31818" w:rsidP="00C31818"/>
    <w:p w14:paraId="4BBFA0EE" w14:textId="77777777" w:rsidR="00C31818" w:rsidRPr="00C31818" w:rsidRDefault="00C31818" w:rsidP="00C31818">
      <w:r w:rsidRPr="00C31818">
        <w:t>==================================================</w:t>
      </w:r>
    </w:p>
    <w:p w14:paraId="118D9A0A" w14:textId="77777777" w:rsidR="00C31818" w:rsidRPr="00C31818" w:rsidRDefault="00C31818" w:rsidP="00C31818">
      <w:r w:rsidRPr="00C31818">
        <w:t>Training GNN for ENV2 with plv connectivity</w:t>
      </w:r>
    </w:p>
    <w:p w14:paraId="005B215E" w14:textId="77777777" w:rsidR="00C31818" w:rsidRPr="00C31818" w:rsidRDefault="00C31818" w:rsidP="00C31818">
      <w:r w:rsidRPr="00C31818">
        <w:t>==================================================</w:t>
      </w:r>
    </w:p>
    <w:p w14:paraId="431BBB4F" w14:textId="77777777" w:rsidR="00C31818" w:rsidRPr="00C31818" w:rsidRDefault="00C31818" w:rsidP="00C31818"/>
    <w:p w14:paraId="19EDAD54" w14:textId="77777777" w:rsidR="00C31818" w:rsidRPr="00C31818" w:rsidRDefault="00C31818" w:rsidP="00C31818">
      <w:r w:rsidRPr="00C31818">
        <w:t>=== ENV2 Split 1/5 ===</w:t>
      </w:r>
    </w:p>
    <w:p w14:paraId="4E1F3965" w14:textId="77777777" w:rsidR="00C31818" w:rsidRPr="00C31818" w:rsidRDefault="00C31818" w:rsidP="00C31818">
      <w:r w:rsidRPr="00C31818">
        <w:t>After oversampling, class counts: Counter({0: 43, 1: 43})</w:t>
      </w:r>
    </w:p>
    <w:p w14:paraId="1EE9B547" w14:textId="77777777" w:rsidR="00C31818" w:rsidRPr="00C31818" w:rsidRDefault="00C31818" w:rsidP="00C31818">
      <w:hyperlink r:id="rId247" w:anchor="line=25" w:history="1">
        <w:r w:rsidRPr="00C31818">
          <w:rPr>
            <w:rStyle w:val="Hyperlink"/>
          </w:rPr>
          <w:t>C:\Users\sansk\miniconda3\Lib\site-packages\torch_geometric\deprecation.py:26</w:t>
        </w:r>
      </w:hyperlink>
      <w:r w:rsidRPr="00C31818">
        <w:t>: UserWarning: 'data.DataLoader' is deprecated, use 'loader.DataLoader' instead</w:t>
      </w:r>
    </w:p>
    <w:p w14:paraId="06DC399E" w14:textId="77777777" w:rsidR="00C31818" w:rsidRPr="00C31818" w:rsidRDefault="00C31818" w:rsidP="00C31818">
      <w:r w:rsidRPr="00C31818">
        <w:t xml:space="preserve">  warnings.warn(out)</w:t>
      </w:r>
    </w:p>
    <w:p w14:paraId="499B0730" w14:textId="77777777" w:rsidR="00C31818" w:rsidRPr="00C31818" w:rsidRDefault="00C31818" w:rsidP="00C31818">
      <w:r w:rsidRPr="00C31818">
        <w:t>Epoch 1/100 | Loss: 0.7304</w:t>
      </w:r>
    </w:p>
    <w:p w14:paraId="5B6F9D65" w14:textId="77777777" w:rsidR="00C31818" w:rsidRPr="00C31818" w:rsidRDefault="00C31818" w:rsidP="00C31818">
      <w:r w:rsidRPr="00C31818">
        <w:t>Epoch 2/100 | Loss: 0.7651</w:t>
      </w:r>
    </w:p>
    <w:p w14:paraId="63F6072D" w14:textId="77777777" w:rsidR="00C31818" w:rsidRPr="00C31818" w:rsidRDefault="00C31818" w:rsidP="00C31818">
      <w:r w:rsidRPr="00C31818">
        <w:t>Epoch 3/100 | Loss: 0.7425</w:t>
      </w:r>
    </w:p>
    <w:p w14:paraId="707E413B" w14:textId="77777777" w:rsidR="00C31818" w:rsidRPr="00C31818" w:rsidRDefault="00C31818" w:rsidP="00C31818">
      <w:r w:rsidRPr="00C31818">
        <w:t>Epoch 4/100 | Loss: 0.8042</w:t>
      </w:r>
    </w:p>
    <w:p w14:paraId="36996640" w14:textId="77777777" w:rsidR="00C31818" w:rsidRPr="00C31818" w:rsidRDefault="00C31818" w:rsidP="00C31818">
      <w:r w:rsidRPr="00C31818">
        <w:t>Epoch 5/100 | Loss: 0.7630</w:t>
      </w:r>
    </w:p>
    <w:p w14:paraId="35F47BCB" w14:textId="77777777" w:rsidR="00C31818" w:rsidRPr="00C31818" w:rsidRDefault="00C31818" w:rsidP="00C31818">
      <w:r w:rsidRPr="00C31818">
        <w:t>Epoch 6/100 | Loss: 0.7256</w:t>
      </w:r>
    </w:p>
    <w:p w14:paraId="7F3DECB7" w14:textId="77777777" w:rsidR="00C31818" w:rsidRPr="00C31818" w:rsidRDefault="00C31818" w:rsidP="00C31818">
      <w:r w:rsidRPr="00C31818">
        <w:t>Epoch 7/100 | Loss: 0.7339</w:t>
      </w:r>
    </w:p>
    <w:p w14:paraId="05AF1DBF" w14:textId="77777777" w:rsidR="00C31818" w:rsidRPr="00C31818" w:rsidRDefault="00C31818" w:rsidP="00C31818">
      <w:r w:rsidRPr="00C31818">
        <w:t>Epoch 8/100 | Loss: 0.6974</w:t>
      </w:r>
    </w:p>
    <w:p w14:paraId="2A14E634" w14:textId="77777777" w:rsidR="00C31818" w:rsidRPr="00C31818" w:rsidRDefault="00C31818" w:rsidP="00C31818">
      <w:r w:rsidRPr="00C31818">
        <w:t>Epoch 9/100 | Loss: 0.7243</w:t>
      </w:r>
    </w:p>
    <w:p w14:paraId="7ED02D1B" w14:textId="77777777" w:rsidR="00C31818" w:rsidRPr="00C31818" w:rsidRDefault="00C31818" w:rsidP="00C31818">
      <w:r w:rsidRPr="00C31818">
        <w:t>Epoch 10/100 | Loss: 0.7024</w:t>
      </w:r>
    </w:p>
    <w:p w14:paraId="135F6B4F" w14:textId="77777777" w:rsidR="00C31818" w:rsidRPr="00C31818" w:rsidRDefault="00C31818" w:rsidP="00C31818">
      <w:r w:rsidRPr="00C31818">
        <w:t>Epoch 11/100 | Loss: 0.7262</w:t>
      </w:r>
    </w:p>
    <w:p w14:paraId="4EA46AF9" w14:textId="77777777" w:rsidR="00C31818" w:rsidRPr="00C31818" w:rsidRDefault="00C31818" w:rsidP="00C31818">
      <w:r w:rsidRPr="00C31818">
        <w:t>Epoch 12/100 | Loss: 0.7643</w:t>
      </w:r>
    </w:p>
    <w:p w14:paraId="14A8B1EB" w14:textId="77777777" w:rsidR="00C31818" w:rsidRPr="00C31818" w:rsidRDefault="00C31818" w:rsidP="00C31818">
      <w:r w:rsidRPr="00C31818">
        <w:t>Epoch 13/100 | Loss: 0.6774</w:t>
      </w:r>
    </w:p>
    <w:p w14:paraId="26BE4795" w14:textId="77777777" w:rsidR="00C31818" w:rsidRPr="00C31818" w:rsidRDefault="00C31818" w:rsidP="00C31818">
      <w:r w:rsidRPr="00C31818">
        <w:t>Epoch 14/100 | Loss: 0.7305</w:t>
      </w:r>
    </w:p>
    <w:p w14:paraId="6CCCF658" w14:textId="77777777" w:rsidR="00C31818" w:rsidRPr="00C31818" w:rsidRDefault="00C31818" w:rsidP="00C31818">
      <w:r w:rsidRPr="00C31818">
        <w:t>Epoch 15/100 | Loss: 0.6826</w:t>
      </w:r>
    </w:p>
    <w:p w14:paraId="0E13784C" w14:textId="77777777" w:rsidR="00C31818" w:rsidRPr="00C31818" w:rsidRDefault="00C31818" w:rsidP="00C31818">
      <w:r w:rsidRPr="00C31818">
        <w:t>Epoch 16/100 | Loss: 0.7132</w:t>
      </w:r>
    </w:p>
    <w:p w14:paraId="1BFAA57F" w14:textId="77777777" w:rsidR="00C31818" w:rsidRPr="00C31818" w:rsidRDefault="00C31818" w:rsidP="00C31818">
      <w:r w:rsidRPr="00C31818">
        <w:t>Epoch 17/100 | Loss: 0.6677</w:t>
      </w:r>
    </w:p>
    <w:p w14:paraId="79ABC137" w14:textId="77777777" w:rsidR="00C31818" w:rsidRPr="00C31818" w:rsidRDefault="00C31818" w:rsidP="00C31818">
      <w:r w:rsidRPr="00C31818">
        <w:t>Epoch 18/100 | Loss: 0.6451</w:t>
      </w:r>
    </w:p>
    <w:p w14:paraId="4D205124" w14:textId="77777777" w:rsidR="00C31818" w:rsidRPr="00C31818" w:rsidRDefault="00C31818" w:rsidP="00C31818">
      <w:r w:rsidRPr="00C31818">
        <w:t>Epoch 19/100 | Loss: 0.7270</w:t>
      </w:r>
    </w:p>
    <w:p w14:paraId="6BD5BD26" w14:textId="77777777" w:rsidR="00C31818" w:rsidRPr="00C31818" w:rsidRDefault="00C31818" w:rsidP="00C31818">
      <w:r w:rsidRPr="00C31818">
        <w:t>Epoch 20/100 | Loss: 0.6755</w:t>
      </w:r>
    </w:p>
    <w:p w14:paraId="01C64A4D" w14:textId="77777777" w:rsidR="00C31818" w:rsidRPr="00C31818" w:rsidRDefault="00C31818" w:rsidP="00C31818">
      <w:r w:rsidRPr="00C31818">
        <w:t>Epoch 21/100 | Loss: 0.5992</w:t>
      </w:r>
    </w:p>
    <w:p w14:paraId="2F1D2A3D" w14:textId="77777777" w:rsidR="00C31818" w:rsidRPr="00C31818" w:rsidRDefault="00C31818" w:rsidP="00C31818">
      <w:r w:rsidRPr="00C31818">
        <w:t>Epoch 22/100 | Loss: 0.6790</w:t>
      </w:r>
    </w:p>
    <w:p w14:paraId="0CEA3DD5" w14:textId="77777777" w:rsidR="00C31818" w:rsidRPr="00C31818" w:rsidRDefault="00C31818" w:rsidP="00C31818">
      <w:r w:rsidRPr="00C31818">
        <w:t>Epoch 23/100 | Loss: 0.6822</w:t>
      </w:r>
    </w:p>
    <w:p w14:paraId="1152CC6E" w14:textId="77777777" w:rsidR="00C31818" w:rsidRPr="00C31818" w:rsidRDefault="00C31818" w:rsidP="00C31818">
      <w:r w:rsidRPr="00C31818">
        <w:t>Epoch 24/100 | Loss: 0.6920</w:t>
      </w:r>
    </w:p>
    <w:p w14:paraId="30794658" w14:textId="77777777" w:rsidR="00C31818" w:rsidRPr="00C31818" w:rsidRDefault="00C31818" w:rsidP="00C31818">
      <w:r w:rsidRPr="00C31818">
        <w:t>Epoch 25/100 | Loss: 0.5897</w:t>
      </w:r>
    </w:p>
    <w:p w14:paraId="378C6228" w14:textId="77777777" w:rsidR="00C31818" w:rsidRPr="00C31818" w:rsidRDefault="00C31818" w:rsidP="00C31818">
      <w:r w:rsidRPr="00C31818">
        <w:t>Epoch 26/100 | Loss: 0.6632</w:t>
      </w:r>
    </w:p>
    <w:p w14:paraId="1F9E5740" w14:textId="77777777" w:rsidR="00C31818" w:rsidRPr="00C31818" w:rsidRDefault="00C31818" w:rsidP="00C31818">
      <w:r w:rsidRPr="00C31818">
        <w:t>Epoch 27/100 | Loss: 0.6813</w:t>
      </w:r>
    </w:p>
    <w:p w14:paraId="1885E701" w14:textId="77777777" w:rsidR="00C31818" w:rsidRPr="00C31818" w:rsidRDefault="00C31818" w:rsidP="00C31818">
      <w:r w:rsidRPr="00C31818">
        <w:t>Epoch 28/100 | Loss: 0.7209</w:t>
      </w:r>
    </w:p>
    <w:p w14:paraId="63FBC00B" w14:textId="77777777" w:rsidR="00C31818" w:rsidRPr="00C31818" w:rsidRDefault="00C31818" w:rsidP="00C31818">
      <w:r w:rsidRPr="00C31818">
        <w:t>Epoch 29/100 | Loss: 0.7275</w:t>
      </w:r>
    </w:p>
    <w:p w14:paraId="4C03460E" w14:textId="77777777" w:rsidR="00C31818" w:rsidRPr="00C31818" w:rsidRDefault="00C31818" w:rsidP="00C31818">
      <w:r w:rsidRPr="00C31818">
        <w:t>Epoch 30/100 | Loss: 0.7397</w:t>
      </w:r>
    </w:p>
    <w:p w14:paraId="34A35BAE" w14:textId="77777777" w:rsidR="00C31818" w:rsidRPr="00C31818" w:rsidRDefault="00C31818" w:rsidP="00C31818">
      <w:r w:rsidRPr="00C31818">
        <w:t>Epoch 31/100 | Loss: 0.6920</w:t>
      </w:r>
    </w:p>
    <w:p w14:paraId="7A00FED2" w14:textId="77777777" w:rsidR="00C31818" w:rsidRPr="00C31818" w:rsidRDefault="00C31818" w:rsidP="00C31818">
      <w:r w:rsidRPr="00C31818">
        <w:t>Epoch 32/100 | Loss: 0.6795</w:t>
      </w:r>
    </w:p>
    <w:p w14:paraId="133CAB9D" w14:textId="77777777" w:rsidR="00C31818" w:rsidRPr="00C31818" w:rsidRDefault="00C31818" w:rsidP="00C31818">
      <w:r w:rsidRPr="00C31818">
        <w:t>Epoch 33/100 | Loss: 0.6706</w:t>
      </w:r>
    </w:p>
    <w:p w14:paraId="19905A1D" w14:textId="77777777" w:rsidR="00C31818" w:rsidRPr="00C31818" w:rsidRDefault="00C31818" w:rsidP="00C31818">
      <w:r w:rsidRPr="00C31818">
        <w:t>Epoch 34/100 | Loss: 0.6974</w:t>
      </w:r>
    </w:p>
    <w:p w14:paraId="51DDC73A" w14:textId="77777777" w:rsidR="00C31818" w:rsidRPr="00C31818" w:rsidRDefault="00C31818" w:rsidP="00C31818">
      <w:r w:rsidRPr="00C31818">
        <w:t>Epoch 35/100 | Loss: 0.7042</w:t>
      </w:r>
    </w:p>
    <w:p w14:paraId="4430DADB" w14:textId="77777777" w:rsidR="00C31818" w:rsidRPr="00C31818" w:rsidRDefault="00C31818" w:rsidP="00C31818">
      <w:r w:rsidRPr="00C31818">
        <w:t>Epoch 36/100 | Loss: 0.6818</w:t>
      </w:r>
    </w:p>
    <w:p w14:paraId="2148D4C8" w14:textId="77777777" w:rsidR="00C31818" w:rsidRPr="00C31818" w:rsidRDefault="00C31818" w:rsidP="00C31818">
      <w:r w:rsidRPr="00C31818">
        <w:t>Epoch 37/100 | Loss: 0.6618</w:t>
      </w:r>
    </w:p>
    <w:p w14:paraId="0217D29A" w14:textId="77777777" w:rsidR="00C31818" w:rsidRPr="00C31818" w:rsidRDefault="00C31818" w:rsidP="00C31818">
      <w:r w:rsidRPr="00C31818">
        <w:t>Epoch 38/100 | Loss: 0.6721</w:t>
      </w:r>
    </w:p>
    <w:p w14:paraId="66F71E88" w14:textId="77777777" w:rsidR="00C31818" w:rsidRPr="00C31818" w:rsidRDefault="00C31818" w:rsidP="00C31818">
      <w:r w:rsidRPr="00C31818">
        <w:t>Epoch 39/100 | Loss: 0.6626</w:t>
      </w:r>
    </w:p>
    <w:p w14:paraId="315B3747" w14:textId="77777777" w:rsidR="00C31818" w:rsidRPr="00C31818" w:rsidRDefault="00C31818" w:rsidP="00C31818">
      <w:r w:rsidRPr="00C31818">
        <w:t>Epoch 40/100 | Loss: 0.6632</w:t>
      </w:r>
    </w:p>
    <w:p w14:paraId="1364708B" w14:textId="77777777" w:rsidR="00C31818" w:rsidRPr="00C31818" w:rsidRDefault="00C31818" w:rsidP="00C31818">
      <w:r w:rsidRPr="00C31818">
        <w:t>Epoch 41/100 | Loss: 0.6609</w:t>
      </w:r>
    </w:p>
    <w:p w14:paraId="0F3E3E7E" w14:textId="77777777" w:rsidR="00C31818" w:rsidRPr="00C31818" w:rsidRDefault="00C31818" w:rsidP="00C31818">
      <w:r w:rsidRPr="00C31818">
        <w:t>Epoch 42/100 | Loss: 0.6793</w:t>
      </w:r>
    </w:p>
    <w:p w14:paraId="61F031E0" w14:textId="77777777" w:rsidR="00C31818" w:rsidRPr="00C31818" w:rsidRDefault="00C31818" w:rsidP="00C31818">
      <w:r w:rsidRPr="00C31818">
        <w:t>Epoch 43/100 | Loss: 0.6831</w:t>
      </w:r>
    </w:p>
    <w:p w14:paraId="56B650DD" w14:textId="77777777" w:rsidR="00C31818" w:rsidRPr="00C31818" w:rsidRDefault="00C31818" w:rsidP="00C31818">
      <w:r w:rsidRPr="00C31818">
        <w:t>Epoch 44/100 | Loss: 0.7207</w:t>
      </w:r>
    </w:p>
    <w:p w14:paraId="2B491D1B" w14:textId="77777777" w:rsidR="00C31818" w:rsidRPr="00C31818" w:rsidRDefault="00C31818" w:rsidP="00C31818">
      <w:r w:rsidRPr="00C31818">
        <w:t>Epoch 45/100 | Loss: 0.7102</w:t>
      </w:r>
    </w:p>
    <w:p w14:paraId="2EEE6116" w14:textId="77777777" w:rsidR="00C31818" w:rsidRPr="00C31818" w:rsidRDefault="00C31818" w:rsidP="00C31818">
      <w:r w:rsidRPr="00C31818">
        <w:t>Epoch 46/100 | Loss: 0.6477</w:t>
      </w:r>
    </w:p>
    <w:p w14:paraId="0A0F5F63" w14:textId="77777777" w:rsidR="00C31818" w:rsidRPr="00C31818" w:rsidRDefault="00C31818" w:rsidP="00C31818">
      <w:r w:rsidRPr="00C31818">
        <w:t>Epoch 47/100 | Loss: 0.6779</w:t>
      </w:r>
    </w:p>
    <w:p w14:paraId="0ACB1D01" w14:textId="77777777" w:rsidR="00C31818" w:rsidRPr="00C31818" w:rsidRDefault="00C31818" w:rsidP="00C31818">
      <w:r w:rsidRPr="00C31818">
        <w:t>Epoch 48/100 | Loss: 0.6795</w:t>
      </w:r>
    </w:p>
    <w:p w14:paraId="2D246025" w14:textId="77777777" w:rsidR="00C31818" w:rsidRPr="00C31818" w:rsidRDefault="00C31818" w:rsidP="00C31818">
      <w:r w:rsidRPr="00C31818">
        <w:t>Epoch 49/100 | Loss: 0.7122</w:t>
      </w:r>
    </w:p>
    <w:p w14:paraId="6789286E" w14:textId="77777777" w:rsidR="00C31818" w:rsidRPr="00C31818" w:rsidRDefault="00C31818" w:rsidP="00C31818">
      <w:r w:rsidRPr="00C31818">
        <w:t>Epoch 50/100 | Loss: 0.6443</w:t>
      </w:r>
    </w:p>
    <w:p w14:paraId="13E0FE9F" w14:textId="77777777" w:rsidR="00C31818" w:rsidRPr="00C31818" w:rsidRDefault="00C31818" w:rsidP="00C31818">
      <w:r w:rsidRPr="00C31818">
        <w:t>Epoch 51/100 | Loss: 0.6546</w:t>
      </w:r>
    </w:p>
    <w:p w14:paraId="3994DA80" w14:textId="77777777" w:rsidR="00C31818" w:rsidRPr="00C31818" w:rsidRDefault="00C31818" w:rsidP="00C31818">
      <w:r w:rsidRPr="00C31818">
        <w:t>Epoch 52/100 | Loss: 0.6559</w:t>
      </w:r>
    </w:p>
    <w:p w14:paraId="1E8F37F2" w14:textId="77777777" w:rsidR="00C31818" w:rsidRPr="00C31818" w:rsidRDefault="00C31818" w:rsidP="00C31818">
      <w:r w:rsidRPr="00C31818">
        <w:t>Epoch 53/100 | Loss: 0.6359</w:t>
      </w:r>
    </w:p>
    <w:p w14:paraId="7761F16A" w14:textId="77777777" w:rsidR="00C31818" w:rsidRPr="00C31818" w:rsidRDefault="00C31818" w:rsidP="00C31818">
      <w:r w:rsidRPr="00C31818">
        <w:t>Epoch 54/100 | Loss: 0.6908</w:t>
      </w:r>
    </w:p>
    <w:p w14:paraId="037759AF" w14:textId="77777777" w:rsidR="00C31818" w:rsidRPr="00C31818" w:rsidRDefault="00C31818" w:rsidP="00C31818">
      <w:r w:rsidRPr="00C31818">
        <w:t>Epoch 55/100 | Loss: 0.6622</w:t>
      </w:r>
    </w:p>
    <w:p w14:paraId="14B850E4" w14:textId="77777777" w:rsidR="00C31818" w:rsidRPr="00C31818" w:rsidRDefault="00C31818" w:rsidP="00C31818">
      <w:r w:rsidRPr="00C31818">
        <w:t>Epoch 56/100 | Loss: 0.6538</w:t>
      </w:r>
    </w:p>
    <w:p w14:paraId="7E03E4C9" w14:textId="77777777" w:rsidR="00C31818" w:rsidRPr="00C31818" w:rsidRDefault="00C31818" w:rsidP="00C31818">
      <w:r w:rsidRPr="00C31818">
        <w:t>Epoch 57/100 | Loss: 0.6781</w:t>
      </w:r>
    </w:p>
    <w:p w14:paraId="766CE86E" w14:textId="77777777" w:rsidR="00C31818" w:rsidRPr="00C31818" w:rsidRDefault="00C31818" w:rsidP="00C31818">
      <w:r w:rsidRPr="00C31818">
        <w:t>Epoch 58/100 | Loss: 0.6348</w:t>
      </w:r>
    </w:p>
    <w:p w14:paraId="4B1DB614" w14:textId="77777777" w:rsidR="00C31818" w:rsidRPr="00C31818" w:rsidRDefault="00C31818" w:rsidP="00C31818">
      <w:r w:rsidRPr="00C31818">
        <w:t>Epoch 59/100 | Loss: 0.6020</w:t>
      </w:r>
    </w:p>
    <w:p w14:paraId="4DDEE951" w14:textId="77777777" w:rsidR="00C31818" w:rsidRPr="00C31818" w:rsidRDefault="00C31818" w:rsidP="00C31818">
      <w:r w:rsidRPr="00C31818">
        <w:t>Epoch 60/100 | Loss: 0.6517</w:t>
      </w:r>
    </w:p>
    <w:p w14:paraId="7BA9B046" w14:textId="77777777" w:rsidR="00C31818" w:rsidRPr="00C31818" w:rsidRDefault="00C31818" w:rsidP="00C31818">
      <w:r w:rsidRPr="00C31818">
        <w:t>Epoch 61/100 | Loss: 0.6509</w:t>
      </w:r>
    </w:p>
    <w:p w14:paraId="37DC6431" w14:textId="77777777" w:rsidR="00C31818" w:rsidRPr="00C31818" w:rsidRDefault="00C31818" w:rsidP="00C31818">
      <w:r w:rsidRPr="00C31818">
        <w:t>Epoch 62/100 | Loss: 0.6551</w:t>
      </w:r>
    </w:p>
    <w:p w14:paraId="1CFC81E5" w14:textId="77777777" w:rsidR="00C31818" w:rsidRPr="00C31818" w:rsidRDefault="00C31818" w:rsidP="00C31818">
      <w:r w:rsidRPr="00C31818">
        <w:t>Epoch 63/100 | Loss: 0.6304</w:t>
      </w:r>
    </w:p>
    <w:p w14:paraId="1E0FFCB8" w14:textId="77777777" w:rsidR="00C31818" w:rsidRPr="00C31818" w:rsidRDefault="00C31818" w:rsidP="00C31818">
      <w:r w:rsidRPr="00C31818">
        <w:t>Epoch 64/100 | Loss: 0.5843</w:t>
      </w:r>
    </w:p>
    <w:p w14:paraId="665EE01B" w14:textId="77777777" w:rsidR="00C31818" w:rsidRPr="00C31818" w:rsidRDefault="00C31818" w:rsidP="00C31818">
      <w:r w:rsidRPr="00C31818">
        <w:t>Epoch 65/100 | Loss: 0.6107</w:t>
      </w:r>
    </w:p>
    <w:p w14:paraId="60C84DAA" w14:textId="77777777" w:rsidR="00C31818" w:rsidRPr="00C31818" w:rsidRDefault="00C31818" w:rsidP="00C31818">
      <w:r w:rsidRPr="00C31818">
        <w:t>Epoch 66/100 | Loss: 0.5430</w:t>
      </w:r>
    </w:p>
    <w:p w14:paraId="7F585523" w14:textId="77777777" w:rsidR="00C31818" w:rsidRPr="00C31818" w:rsidRDefault="00C31818" w:rsidP="00C31818">
      <w:r w:rsidRPr="00C31818">
        <w:t>Epoch 67/100 | Loss: 0.6336</w:t>
      </w:r>
    </w:p>
    <w:p w14:paraId="7AC70C82" w14:textId="77777777" w:rsidR="00C31818" w:rsidRPr="00C31818" w:rsidRDefault="00C31818" w:rsidP="00C31818">
      <w:r w:rsidRPr="00C31818">
        <w:t>Epoch 68/100 | Loss: 0.5725</w:t>
      </w:r>
    </w:p>
    <w:p w14:paraId="4137CD8A" w14:textId="77777777" w:rsidR="00C31818" w:rsidRPr="00C31818" w:rsidRDefault="00C31818" w:rsidP="00C31818">
      <w:r w:rsidRPr="00C31818">
        <w:t>Epoch 69/100 | Loss: 0.5852</w:t>
      </w:r>
    </w:p>
    <w:p w14:paraId="14D4F9C8" w14:textId="77777777" w:rsidR="00C31818" w:rsidRPr="00C31818" w:rsidRDefault="00C31818" w:rsidP="00C31818">
      <w:r w:rsidRPr="00C31818">
        <w:t>Epoch 70/100 | Loss: 0.6301</w:t>
      </w:r>
    </w:p>
    <w:p w14:paraId="497F2E8B" w14:textId="77777777" w:rsidR="00C31818" w:rsidRPr="00C31818" w:rsidRDefault="00C31818" w:rsidP="00C31818">
      <w:r w:rsidRPr="00C31818">
        <w:t>Epoch 71/100 | Loss: 0.6582</w:t>
      </w:r>
    </w:p>
    <w:p w14:paraId="2F296FE0" w14:textId="77777777" w:rsidR="00C31818" w:rsidRPr="00C31818" w:rsidRDefault="00C31818" w:rsidP="00C31818">
      <w:r w:rsidRPr="00C31818">
        <w:t>Epoch 72/100 | Loss: 0.5616</w:t>
      </w:r>
    </w:p>
    <w:p w14:paraId="63B5B4FF" w14:textId="77777777" w:rsidR="00C31818" w:rsidRPr="00C31818" w:rsidRDefault="00C31818" w:rsidP="00C31818">
      <w:r w:rsidRPr="00C31818">
        <w:t>Epoch 73/100 | Loss: 0.6501</w:t>
      </w:r>
    </w:p>
    <w:p w14:paraId="4CED858F" w14:textId="77777777" w:rsidR="00C31818" w:rsidRPr="00C31818" w:rsidRDefault="00C31818" w:rsidP="00C31818">
      <w:r w:rsidRPr="00C31818">
        <w:t>Epoch 74/100 | Loss: 0.6262</w:t>
      </w:r>
    </w:p>
    <w:p w14:paraId="4F29A081" w14:textId="77777777" w:rsidR="00C31818" w:rsidRPr="00C31818" w:rsidRDefault="00C31818" w:rsidP="00C31818">
      <w:r w:rsidRPr="00C31818">
        <w:t>Epoch 75/100 | Loss: 0.5877</w:t>
      </w:r>
    </w:p>
    <w:p w14:paraId="0AFF61BD" w14:textId="77777777" w:rsidR="00C31818" w:rsidRPr="00C31818" w:rsidRDefault="00C31818" w:rsidP="00C31818">
      <w:r w:rsidRPr="00C31818">
        <w:t>Epoch 76/100 | Loss: 0.6385</w:t>
      </w:r>
    </w:p>
    <w:p w14:paraId="02554038" w14:textId="77777777" w:rsidR="00C31818" w:rsidRPr="00C31818" w:rsidRDefault="00C31818" w:rsidP="00C31818">
      <w:r w:rsidRPr="00C31818">
        <w:t>Epoch 77/100 | Loss: 0.6303</w:t>
      </w:r>
    </w:p>
    <w:p w14:paraId="1B8D4C6F" w14:textId="77777777" w:rsidR="00C31818" w:rsidRPr="00C31818" w:rsidRDefault="00C31818" w:rsidP="00C31818">
      <w:r w:rsidRPr="00C31818">
        <w:t>Epoch 78/100 | Loss: 0.6145</w:t>
      </w:r>
    </w:p>
    <w:p w14:paraId="16B9F8A0" w14:textId="77777777" w:rsidR="00C31818" w:rsidRPr="00C31818" w:rsidRDefault="00C31818" w:rsidP="00C31818">
      <w:r w:rsidRPr="00C31818">
        <w:t>Epoch 79/100 | Loss: 0.5744</w:t>
      </w:r>
    </w:p>
    <w:p w14:paraId="7783C260" w14:textId="77777777" w:rsidR="00C31818" w:rsidRPr="00C31818" w:rsidRDefault="00C31818" w:rsidP="00C31818">
      <w:r w:rsidRPr="00C31818">
        <w:t>Epoch 80/100 | Loss: 0.6202</w:t>
      </w:r>
    </w:p>
    <w:p w14:paraId="14C4DC2E" w14:textId="77777777" w:rsidR="00C31818" w:rsidRPr="00C31818" w:rsidRDefault="00C31818" w:rsidP="00C31818">
      <w:r w:rsidRPr="00C31818">
        <w:t>Epoch 81/100 | Loss: 0.5909</w:t>
      </w:r>
    </w:p>
    <w:p w14:paraId="5F3F9B90" w14:textId="77777777" w:rsidR="00C31818" w:rsidRPr="00C31818" w:rsidRDefault="00C31818" w:rsidP="00C31818">
      <w:r w:rsidRPr="00C31818">
        <w:t>Epoch 82/100 | Loss: 0.6301</w:t>
      </w:r>
    </w:p>
    <w:p w14:paraId="263FCEC3" w14:textId="77777777" w:rsidR="00C31818" w:rsidRPr="00C31818" w:rsidRDefault="00C31818" w:rsidP="00C31818">
      <w:r w:rsidRPr="00C31818">
        <w:t>Epoch 83/100 | Loss: 0.5362</w:t>
      </w:r>
    </w:p>
    <w:p w14:paraId="78EBD472" w14:textId="77777777" w:rsidR="00C31818" w:rsidRPr="00C31818" w:rsidRDefault="00C31818" w:rsidP="00C31818">
      <w:r w:rsidRPr="00C31818">
        <w:t>Epoch 84/100 | Loss: 0.6188</w:t>
      </w:r>
    </w:p>
    <w:p w14:paraId="0A420FCE" w14:textId="77777777" w:rsidR="00C31818" w:rsidRPr="00C31818" w:rsidRDefault="00C31818" w:rsidP="00C31818">
      <w:r w:rsidRPr="00C31818">
        <w:t>Epoch 85/100 | Loss: 0.6085</w:t>
      </w:r>
    </w:p>
    <w:p w14:paraId="23650504" w14:textId="77777777" w:rsidR="00C31818" w:rsidRPr="00C31818" w:rsidRDefault="00C31818" w:rsidP="00C31818">
      <w:r w:rsidRPr="00C31818">
        <w:t>Epoch 86/100 | Loss: 0.6550</w:t>
      </w:r>
    </w:p>
    <w:p w14:paraId="757E2040" w14:textId="77777777" w:rsidR="00C31818" w:rsidRPr="00C31818" w:rsidRDefault="00C31818" w:rsidP="00C31818">
      <w:r w:rsidRPr="00C31818">
        <w:t>Epoch 87/100 | Loss: 0.5993</w:t>
      </w:r>
    </w:p>
    <w:p w14:paraId="02A82121" w14:textId="77777777" w:rsidR="00C31818" w:rsidRPr="00C31818" w:rsidRDefault="00C31818" w:rsidP="00C31818">
      <w:r w:rsidRPr="00C31818">
        <w:t>Epoch 88/100 | Loss: 0.5571</w:t>
      </w:r>
    </w:p>
    <w:p w14:paraId="070B956E" w14:textId="77777777" w:rsidR="00C31818" w:rsidRPr="00C31818" w:rsidRDefault="00C31818" w:rsidP="00C31818">
      <w:r w:rsidRPr="00C31818">
        <w:t>Epoch 89/100 | Loss: 0.6764</w:t>
      </w:r>
    </w:p>
    <w:p w14:paraId="62705768" w14:textId="77777777" w:rsidR="00C31818" w:rsidRPr="00C31818" w:rsidRDefault="00C31818" w:rsidP="00C31818">
      <w:r w:rsidRPr="00C31818">
        <w:t>Epoch 90/100 | Loss: 0.5590</w:t>
      </w:r>
    </w:p>
    <w:p w14:paraId="0AD61554" w14:textId="77777777" w:rsidR="00C31818" w:rsidRPr="00C31818" w:rsidRDefault="00C31818" w:rsidP="00C31818">
      <w:r w:rsidRPr="00C31818">
        <w:t>Epoch 91/100 | Loss: 0.6814</w:t>
      </w:r>
    </w:p>
    <w:p w14:paraId="51FCF8ED" w14:textId="77777777" w:rsidR="00C31818" w:rsidRPr="00C31818" w:rsidRDefault="00C31818" w:rsidP="00C31818">
      <w:r w:rsidRPr="00C31818">
        <w:t>Epoch 92/100 | Loss: 0.5954</w:t>
      </w:r>
    </w:p>
    <w:p w14:paraId="70E68BE3" w14:textId="77777777" w:rsidR="00C31818" w:rsidRPr="00C31818" w:rsidRDefault="00C31818" w:rsidP="00C31818">
      <w:r w:rsidRPr="00C31818">
        <w:t>Epoch 93/100 | Loss: 0.5918</w:t>
      </w:r>
    </w:p>
    <w:p w14:paraId="579183F7" w14:textId="77777777" w:rsidR="00C31818" w:rsidRPr="00C31818" w:rsidRDefault="00C31818" w:rsidP="00C31818">
      <w:r w:rsidRPr="00C31818">
        <w:t>Epoch 94/100 | Loss: 0.6514</w:t>
      </w:r>
    </w:p>
    <w:p w14:paraId="0480885B" w14:textId="77777777" w:rsidR="00C31818" w:rsidRPr="00C31818" w:rsidRDefault="00C31818" w:rsidP="00C31818">
      <w:r w:rsidRPr="00C31818">
        <w:t>Epoch 95/100 | Loss: 0.6622</w:t>
      </w:r>
    </w:p>
    <w:p w14:paraId="51FBB491" w14:textId="77777777" w:rsidR="00C31818" w:rsidRPr="00C31818" w:rsidRDefault="00C31818" w:rsidP="00C31818">
      <w:r w:rsidRPr="00C31818">
        <w:t>Epoch 96/100 | Loss: 0.5748</w:t>
      </w:r>
    </w:p>
    <w:p w14:paraId="404B10A4" w14:textId="77777777" w:rsidR="00C31818" w:rsidRPr="00C31818" w:rsidRDefault="00C31818" w:rsidP="00C31818">
      <w:r w:rsidRPr="00C31818">
        <w:t>Epoch 97/100 | Loss: 0.6164</w:t>
      </w:r>
    </w:p>
    <w:p w14:paraId="1ACA47FC" w14:textId="77777777" w:rsidR="00C31818" w:rsidRPr="00C31818" w:rsidRDefault="00C31818" w:rsidP="00C31818">
      <w:r w:rsidRPr="00C31818">
        <w:t>Epoch 98/100 | Loss: 0.6452</w:t>
      </w:r>
    </w:p>
    <w:p w14:paraId="5D38514E" w14:textId="77777777" w:rsidR="00C31818" w:rsidRPr="00C31818" w:rsidRDefault="00C31818" w:rsidP="00C31818">
      <w:r w:rsidRPr="00C31818">
        <w:t>Epoch 99/100 | Loss: 0.6069</w:t>
      </w:r>
    </w:p>
    <w:p w14:paraId="54941778" w14:textId="77777777" w:rsidR="00C31818" w:rsidRPr="00C31818" w:rsidRDefault="00C31818" w:rsidP="00C31818">
      <w:r w:rsidRPr="00C31818">
        <w:t>Epoch 100/100 | Loss: 0.6301</w:t>
      </w:r>
    </w:p>
    <w:p w14:paraId="50553348" w14:textId="77777777" w:rsidR="00C31818" w:rsidRPr="00C31818" w:rsidRDefault="00C31818" w:rsidP="00C31818">
      <w:r w:rsidRPr="00C31818">
        <w:t>Split 1 Accuracy: 0.5000</w:t>
      </w:r>
    </w:p>
    <w:p w14:paraId="6F9D1F14" w14:textId="3BD24D5F" w:rsidR="00C31818" w:rsidRPr="00C31818" w:rsidRDefault="00C31818" w:rsidP="00C31818">
      <w:r w:rsidRPr="00C31818">
        <w:rPr>
          <w:noProof/>
        </w:rPr>
        <w:drawing>
          <wp:inline distT="0" distB="0" distL="0" distR="0" wp14:anchorId="6EA697A6" wp14:editId="2864BDCE">
            <wp:extent cx="4853940" cy="4145280"/>
            <wp:effectExtent l="0" t="0" r="3810" b="7620"/>
            <wp:docPr id="551828980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E3EDE" w14:textId="6D1E5EA9" w:rsidR="00C31818" w:rsidRPr="00C31818" w:rsidRDefault="00C31818" w:rsidP="00C31818">
      <w:r w:rsidRPr="00C31818">
        <w:rPr>
          <w:noProof/>
        </w:rPr>
        <w:drawing>
          <wp:inline distT="0" distB="0" distL="0" distR="0" wp14:anchorId="08149B37" wp14:editId="2126EB52">
            <wp:extent cx="5181600" cy="4145280"/>
            <wp:effectExtent l="0" t="0" r="0" b="7620"/>
            <wp:docPr id="1792133367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ECD8D" w14:textId="77777777" w:rsidR="00C31818" w:rsidRPr="00C31818" w:rsidRDefault="00C31818" w:rsidP="00C31818"/>
    <w:p w14:paraId="25A05A4A" w14:textId="77777777" w:rsidR="00C31818" w:rsidRPr="00C31818" w:rsidRDefault="00C31818" w:rsidP="00C31818">
      <w:r w:rsidRPr="00C31818">
        <w:t>=== ENV2 Split 2/5 ===</w:t>
      </w:r>
    </w:p>
    <w:p w14:paraId="13B487FA" w14:textId="77777777" w:rsidR="00C31818" w:rsidRPr="00C31818" w:rsidRDefault="00C31818" w:rsidP="00C31818">
      <w:r w:rsidRPr="00C31818">
        <w:t>After oversampling, class counts: Counter({1: 43, 0: 43})</w:t>
      </w:r>
    </w:p>
    <w:p w14:paraId="0FD1330D" w14:textId="77777777" w:rsidR="00C31818" w:rsidRPr="00C31818" w:rsidRDefault="00C31818" w:rsidP="00C31818">
      <w:hyperlink r:id="rId250" w:anchor="line=25" w:history="1">
        <w:r w:rsidRPr="00C31818">
          <w:rPr>
            <w:rStyle w:val="Hyperlink"/>
          </w:rPr>
          <w:t>C:\Users\sansk\miniconda3\Lib\site-packages\torch_geometric\deprecation.py:26</w:t>
        </w:r>
      </w:hyperlink>
      <w:r w:rsidRPr="00C31818">
        <w:t>: UserWarning: 'data.DataLoader' is deprecated, use 'loader.DataLoader' instead</w:t>
      </w:r>
    </w:p>
    <w:p w14:paraId="67A03A29" w14:textId="77777777" w:rsidR="00C31818" w:rsidRPr="00C31818" w:rsidRDefault="00C31818" w:rsidP="00C31818">
      <w:r w:rsidRPr="00C31818">
        <w:t xml:space="preserve">  warnings.warn(out)</w:t>
      </w:r>
    </w:p>
    <w:p w14:paraId="08E418D4" w14:textId="77777777" w:rsidR="00C31818" w:rsidRPr="00C31818" w:rsidRDefault="00C31818" w:rsidP="00C31818">
      <w:r w:rsidRPr="00C31818">
        <w:t>Epoch 1/100 | Loss: 0.7575</w:t>
      </w:r>
    </w:p>
    <w:p w14:paraId="31994001" w14:textId="77777777" w:rsidR="00C31818" w:rsidRPr="00C31818" w:rsidRDefault="00C31818" w:rsidP="00C31818">
      <w:r w:rsidRPr="00C31818">
        <w:t>Epoch 2/100 | Loss: 0.8282</w:t>
      </w:r>
    </w:p>
    <w:p w14:paraId="5F3928AC" w14:textId="77777777" w:rsidR="00C31818" w:rsidRPr="00C31818" w:rsidRDefault="00C31818" w:rsidP="00C31818">
      <w:r w:rsidRPr="00C31818">
        <w:t>Epoch 3/100 | Loss: 0.7311</w:t>
      </w:r>
    </w:p>
    <w:p w14:paraId="2EDA452C" w14:textId="77777777" w:rsidR="00C31818" w:rsidRPr="00C31818" w:rsidRDefault="00C31818" w:rsidP="00C31818">
      <w:r w:rsidRPr="00C31818">
        <w:t>Epoch 4/100 | Loss: 0.7300</w:t>
      </w:r>
    </w:p>
    <w:p w14:paraId="069C780A" w14:textId="77777777" w:rsidR="00C31818" w:rsidRPr="00C31818" w:rsidRDefault="00C31818" w:rsidP="00C31818">
      <w:r w:rsidRPr="00C31818">
        <w:t>Epoch 5/100 | Loss: 0.7088</w:t>
      </w:r>
    </w:p>
    <w:p w14:paraId="3BB5BCF3" w14:textId="77777777" w:rsidR="00C31818" w:rsidRPr="00C31818" w:rsidRDefault="00C31818" w:rsidP="00C31818">
      <w:r w:rsidRPr="00C31818">
        <w:t>Epoch 6/100 | Loss: 0.7793</w:t>
      </w:r>
    </w:p>
    <w:p w14:paraId="461E7B49" w14:textId="77777777" w:rsidR="00C31818" w:rsidRPr="00C31818" w:rsidRDefault="00C31818" w:rsidP="00C31818">
      <w:r w:rsidRPr="00C31818">
        <w:t>Epoch 7/100 | Loss: 0.7223</w:t>
      </w:r>
    </w:p>
    <w:p w14:paraId="1A6C8487" w14:textId="77777777" w:rsidR="00C31818" w:rsidRPr="00C31818" w:rsidRDefault="00C31818" w:rsidP="00C31818">
      <w:r w:rsidRPr="00C31818">
        <w:t>Epoch 8/100 | Loss: 0.7500</w:t>
      </w:r>
    </w:p>
    <w:p w14:paraId="5024DCD3" w14:textId="77777777" w:rsidR="00C31818" w:rsidRPr="00C31818" w:rsidRDefault="00C31818" w:rsidP="00C31818">
      <w:r w:rsidRPr="00C31818">
        <w:t>Epoch 9/100 | Loss: 0.7435</w:t>
      </w:r>
    </w:p>
    <w:p w14:paraId="313863D1" w14:textId="77777777" w:rsidR="00C31818" w:rsidRPr="00C31818" w:rsidRDefault="00C31818" w:rsidP="00C31818">
      <w:r w:rsidRPr="00C31818">
        <w:t>Epoch 10/100 | Loss: 0.6676</w:t>
      </w:r>
    </w:p>
    <w:p w14:paraId="5B5A289C" w14:textId="77777777" w:rsidR="00C31818" w:rsidRPr="00C31818" w:rsidRDefault="00C31818" w:rsidP="00C31818">
      <w:r w:rsidRPr="00C31818">
        <w:t>Epoch 11/100 | Loss: 0.6763</w:t>
      </w:r>
    </w:p>
    <w:p w14:paraId="2CD4C0CA" w14:textId="77777777" w:rsidR="00C31818" w:rsidRPr="00C31818" w:rsidRDefault="00C31818" w:rsidP="00C31818">
      <w:r w:rsidRPr="00C31818">
        <w:t>Epoch 12/100 | Loss: 0.7509</w:t>
      </w:r>
    </w:p>
    <w:p w14:paraId="78F4D03C" w14:textId="77777777" w:rsidR="00C31818" w:rsidRPr="00C31818" w:rsidRDefault="00C31818" w:rsidP="00C31818">
      <w:r w:rsidRPr="00C31818">
        <w:t>Epoch 13/100 | Loss: 0.7381</w:t>
      </w:r>
    </w:p>
    <w:p w14:paraId="62E5793E" w14:textId="77777777" w:rsidR="00C31818" w:rsidRPr="00C31818" w:rsidRDefault="00C31818" w:rsidP="00C31818">
      <w:r w:rsidRPr="00C31818">
        <w:t>Epoch 14/100 | Loss: 0.6532</w:t>
      </w:r>
    </w:p>
    <w:p w14:paraId="18692BA6" w14:textId="77777777" w:rsidR="00C31818" w:rsidRPr="00C31818" w:rsidRDefault="00C31818" w:rsidP="00C31818">
      <w:r w:rsidRPr="00C31818">
        <w:t>Epoch 15/100 | Loss: 0.7160</w:t>
      </w:r>
    </w:p>
    <w:p w14:paraId="15BC36E8" w14:textId="77777777" w:rsidR="00C31818" w:rsidRPr="00C31818" w:rsidRDefault="00C31818" w:rsidP="00C31818">
      <w:r w:rsidRPr="00C31818">
        <w:t>Epoch 16/100 | Loss: 0.7018</w:t>
      </w:r>
    </w:p>
    <w:p w14:paraId="70930D36" w14:textId="77777777" w:rsidR="00C31818" w:rsidRPr="00C31818" w:rsidRDefault="00C31818" w:rsidP="00C31818">
      <w:r w:rsidRPr="00C31818">
        <w:t>Epoch 17/100 | Loss: 0.6902</w:t>
      </w:r>
    </w:p>
    <w:p w14:paraId="546ED3E4" w14:textId="77777777" w:rsidR="00C31818" w:rsidRPr="00C31818" w:rsidRDefault="00C31818" w:rsidP="00C31818">
      <w:r w:rsidRPr="00C31818">
        <w:t>Epoch 18/100 | Loss: 0.7705</w:t>
      </w:r>
    </w:p>
    <w:p w14:paraId="3AC3B4A9" w14:textId="77777777" w:rsidR="00C31818" w:rsidRPr="00C31818" w:rsidRDefault="00C31818" w:rsidP="00C31818">
      <w:r w:rsidRPr="00C31818">
        <w:t>Epoch 19/100 | Loss: 0.6801</w:t>
      </w:r>
    </w:p>
    <w:p w14:paraId="00F68147" w14:textId="77777777" w:rsidR="00C31818" w:rsidRPr="00C31818" w:rsidRDefault="00C31818" w:rsidP="00C31818">
      <w:r w:rsidRPr="00C31818">
        <w:t>Epoch 20/100 | Loss: 0.6775</w:t>
      </w:r>
    </w:p>
    <w:p w14:paraId="0BCA3805" w14:textId="77777777" w:rsidR="00C31818" w:rsidRPr="00C31818" w:rsidRDefault="00C31818" w:rsidP="00C31818">
      <w:r w:rsidRPr="00C31818">
        <w:t>Epoch 21/100 | Loss: 0.7431</w:t>
      </w:r>
    </w:p>
    <w:p w14:paraId="67D3C645" w14:textId="77777777" w:rsidR="00C31818" w:rsidRPr="00C31818" w:rsidRDefault="00C31818" w:rsidP="00C31818">
      <w:r w:rsidRPr="00C31818">
        <w:t>Epoch 22/100 | Loss: 0.7414</w:t>
      </w:r>
    </w:p>
    <w:p w14:paraId="426A4216" w14:textId="77777777" w:rsidR="00C31818" w:rsidRPr="00C31818" w:rsidRDefault="00C31818" w:rsidP="00C31818">
      <w:r w:rsidRPr="00C31818">
        <w:t>Epoch 23/100 | Loss: 0.7149</w:t>
      </w:r>
    </w:p>
    <w:p w14:paraId="01760F47" w14:textId="77777777" w:rsidR="00C31818" w:rsidRPr="00C31818" w:rsidRDefault="00C31818" w:rsidP="00C31818">
      <w:r w:rsidRPr="00C31818">
        <w:t>Epoch 24/100 | Loss: 0.7029</w:t>
      </w:r>
    </w:p>
    <w:p w14:paraId="2934BCA2" w14:textId="77777777" w:rsidR="00C31818" w:rsidRPr="00C31818" w:rsidRDefault="00C31818" w:rsidP="00C31818">
      <w:r w:rsidRPr="00C31818">
        <w:t>Epoch 25/100 | Loss: 0.7115</w:t>
      </w:r>
    </w:p>
    <w:p w14:paraId="67356246" w14:textId="77777777" w:rsidR="00C31818" w:rsidRPr="00C31818" w:rsidRDefault="00C31818" w:rsidP="00C31818">
      <w:r w:rsidRPr="00C31818">
        <w:t>Epoch 26/100 | Loss: 0.6749</w:t>
      </w:r>
    </w:p>
    <w:p w14:paraId="06081174" w14:textId="77777777" w:rsidR="00C31818" w:rsidRPr="00C31818" w:rsidRDefault="00C31818" w:rsidP="00C31818">
      <w:r w:rsidRPr="00C31818">
        <w:t>Epoch 27/100 | Loss: 0.6764</w:t>
      </w:r>
    </w:p>
    <w:p w14:paraId="7E924E3A" w14:textId="77777777" w:rsidR="00C31818" w:rsidRPr="00C31818" w:rsidRDefault="00C31818" w:rsidP="00C31818">
      <w:r w:rsidRPr="00C31818">
        <w:t>Epoch 28/100 | Loss: 0.6180</w:t>
      </w:r>
    </w:p>
    <w:p w14:paraId="4DD00506" w14:textId="77777777" w:rsidR="00C31818" w:rsidRPr="00C31818" w:rsidRDefault="00C31818" w:rsidP="00C31818">
      <w:r w:rsidRPr="00C31818">
        <w:t>Epoch 29/100 | Loss: 0.6862</w:t>
      </w:r>
    </w:p>
    <w:p w14:paraId="405D9E0E" w14:textId="77777777" w:rsidR="00C31818" w:rsidRPr="00C31818" w:rsidRDefault="00C31818" w:rsidP="00C31818">
      <w:r w:rsidRPr="00C31818">
        <w:t>Epoch 30/100 | Loss: 0.6398</w:t>
      </w:r>
    </w:p>
    <w:p w14:paraId="628567FC" w14:textId="77777777" w:rsidR="00C31818" w:rsidRPr="00C31818" w:rsidRDefault="00C31818" w:rsidP="00C31818">
      <w:r w:rsidRPr="00C31818">
        <w:t>Epoch 31/100 | Loss: 0.6538</w:t>
      </w:r>
    </w:p>
    <w:p w14:paraId="32F313C7" w14:textId="77777777" w:rsidR="00C31818" w:rsidRPr="00C31818" w:rsidRDefault="00C31818" w:rsidP="00C31818">
      <w:r w:rsidRPr="00C31818">
        <w:t>Epoch 32/100 | Loss: 0.6121</w:t>
      </w:r>
    </w:p>
    <w:p w14:paraId="324A7BFB" w14:textId="77777777" w:rsidR="00C31818" w:rsidRPr="00C31818" w:rsidRDefault="00C31818" w:rsidP="00C31818">
      <w:r w:rsidRPr="00C31818">
        <w:t>Epoch 33/100 | Loss: 0.6575</w:t>
      </w:r>
    </w:p>
    <w:p w14:paraId="6E8318FC" w14:textId="77777777" w:rsidR="00C31818" w:rsidRPr="00C31818" w:rsidRDefault="00C31818" w:rsidP="00C31818">
      <w:r w:rsidRPr="00C31818">
        <w:t>Epoch 34/100 | Loss: 0.6984</w:t>
      </w:r>
    </w:p>
    <w:p w14:paraId="36625C5B" w14:textId="77777777" w:rsidR="00C31818" w:rsidRPr="00C31818" w:rsidRDefault="00C31818" w:rsidP="00C31818">
      <w:r w:rsidRPr="00C31818">
        <w:t>Epoch 35/100 | Loss: 0.6039</w:t>
      </w:r>
    </w:p>
    <w:p w14:paraId="767DDC9B" w14:textId="77777777" w:rsidR="00C31818" w:rsidRPr="00C31818" w:rsidRDefault="00C31818" w:rsidP="00C31818">
      <w:r w:rsidRPr="00C31818">
        <w:t>Epoch 36/100 | Loss: 0.6700</w:t>
      </w:r>
    </w:p>
    <w:p w14:paraId="5585266F" w14:textId="77777777" w:rsidR="00C31818" w:rsidRPr="00C31818" w:rsidRDefault="00C31818" w:rsidP="00C31818">
      <w:r w:rsidRPr="00C31818">
        <w:t>Epoch 37/100 | Loss: 0.7081</w:t>
      </w:r>
    </w:p>
    <w:p w14:paraId="7020618A" w14:textId="77777777" w:rsidR="00C31818" w:rsidRPr="00C31818" w:rsidRDefault="00C31818" w:rsidP="00C31818">
      <w:r w:rsidRPr="00C31818">
        <w:t>Epoch 38/100 | Loss: 0.6806</w:t>
      </w:r>
    </w:p>
    <w:p w14:paraId="254AD695" w14:textId="77777777" w:rsidR="00C31818" w:rsidRPr="00C31818" w:rsidRDefault="00C31818" w:rsidP="00C31818">
      <w:r w:rsidRPr="00C31818">
        <w:t>Epoch 39/100 | Loss: 0.6457</w:t>
      </w:r>
    </w:p>
    <w:p w14:paraId="4316D7E3" w14:textId="77777777" w:rsidR="00C31818" w:rsidRPr="00C31818" w:rsidRDefault="00C31818" w:rsidP="00C31818">
      <w:r w:rsidRPr="00C31818">
        <w:t>Epoch 40/100 | Loss: 0.6922</w:t>
      </w:r>
    </w:p>
    <w:p w14:paraId="5E64FD6C" w14:textId="77777777" w:rsidR="00C31818" w:rsidRPr="00C31818" w:rsidRDefault="00C31818" w:rsidP="00C31818">
      <w:r w:rsidRPr="00C31818">
        <w:t>Epoch 41/100 | Loss: 0.6389</w:t>
      </w:r>
    </w:p>
    <w:p w14:paraId="635B0FE5" w14:textId="77777777" w:rsidR="00C31818" w:rsidRPr="00C31818" w:rsidRDefault="00C31818" w:rsidP="00C31818">
      <w:r w:rsidRPr="00C31818">
        <w:t>Epoch 42/100 | Loss: 0.7025</w:t>
      </w:r>
    </w:p>
    <w:p w14:paraId="377DA11A" w14:textId="77777777" w:rsidR="00C31818" w:rsidRPr="00C31818" w:rsidRDefault="00C31818" w:rsidP="00C31818">
      <w:r w:rsidRPr="00C31818">
        <w:t>Epoch 43/100 | Loss: 0.6210</w:t>
      </w:r>
    </w:p>
    <w:p w14:paraId="699A4546" w14:textId="77777777" w:rsidR="00C31818" w:rsidRPr="00C31818" w:rsidRDefault="00C31818" w:rsidP="00C31818">
      <w:r w:rsidRPr="00C31818">
        <w:t>Epoch 44/100 | Loss: 0.6539</w:t>
      </w:r>
    </w:p>
    <w:p w14:paraId="5E607EAC" w14:textId="77777777" w:rsidR="00C31818" w:rsidRPr="00C31818" w:rsidRDefault="00C31818" w:rsidP="00C31818">
      <w:r w:rsidRPr="00C31818">
        <w:t>Epoch 45/100 | Loss: 0.6562</w:t>
      </w:r>
    </w:p>
    <w:p w14:paraId="36E86A12" w14:textId="77777777" w:rsidR="00C31818" w:rsidRPr="00C31818" w:rsidRDefault="00C31818" w:rsidP="00C31818">
      <w:r w:rsidRPr="00C31818">
        <w:t>Epoch 46/100 | Loss: 0.6350</w:t>
      </w:r>
    </w:p>
    <w:p w14:paraId="0D3A095C" w14:textId="77777777" w:rsidR="00C31818" w:rsidRPr="00C31818" w:rsidRDefault="00C31818" w:rsidP="00C31818">
      <w:r w:rsidRPr="00C31818">
        <w:t>Epoch 47/100 | Loss: 0.6859</w:t>
      </w:r>
    </w:p>
    <w:p w14:paraId="0685D994" w14:textId="77777777" w:rsidR="00C31818" w:rsidRPr="00C31818" w:rsidRDefault="00C31818" w:rsidP="00C31818">
      <w:r w:rsidRPr="00C31818">
        <w:t>Epoch 48/100 | Loss: 0.6750</w:t>
      </w:r>
    </w:p>
    <w:p w14:paraId="57F8BD5C" w14:textId="77777777" w:rsidR="00C31818" w:rsidRPr="00C31818" w:rsidRDefault="00C31818" w:rsidP="00C31818">
      <w:r w:rsidRPr="00C31818">
        <w:t>Epoch 49/100 | Loss: 0.6063</w:t>
      </w:r>
    </w:p>
    <w:p w14:paraId="7C854DE8" w14:textId="77777777" w:rsidR="00C31818" w:rsidRPr="00C31818" w:rsidRDefault="00C31818" w:rsidP="00C31818">
      <w:r w:rsidRPr="00C31818">
        <w:t>Epoch 50/100 | Loss: 0.7056</w:t>
      </w:r>
    </w:p>
    <w:p w14:paraId="210AB52B" w14:textId="77777777" w:rsidR="00C31818" w:rsidRPr="00C31818" w:rsidRDefault="00C31818" w:rsidP="00C31818">
      <w:r w:rsidRPr="00C31818">
        <w:t>Epoch 51/100 | Loss: 0.6802</w:t>
      </w:r>
    </w:p>
    <w:p w14:paraId="32D4FE13" w14:textId="77777777" w:rsidR="00C31818" w:rsidRPr="00C31818" w:rsidRDefault="00C31818" w:rsidP="00C31818">
      <w:r w:rsidRPr="00C31818">
        <w:t>Epoch 52/100 | Loss: 0.6647</w:t>
      </w:r>
    </w:p>
    <w:p w14:paraId="3023F55F" w14:textId="77777777" w:rsidR="00C31818" w:rsidRPr="00C31818" w:rsidRDefault="00C31818" w:rsidP="00C31818">
      <w:r w:rsidRPr="00C31818">
        <w:t>Epoch 53/100 | Loss: 0.6443</w:t>
      </w:r>
    </w:p>
    <w:p w14:paraId="6E890883" w14:textId="77777777" w:rsidR="00C31818" w:rsidRPr="00C31818" w:rsidRDefault="00C31818" w:rsidP="00C31818">
      <w:r w:rsidRPr="00C31818">
        <w:t>Epoch 54/100 | Loss: 0.6807</w:t>
      </w:r>
    </w:p>
    <w:p w14:paraId="1A1882FA" w14:textId="77777777" w:rsidR="00C31818" w:rsidRPr="00C31818" w:rsidRDefault="00C31818" w:rsidP="00C31818">
      <w:r w:rsidRPr="00C31818">
        <w:t>Epoch 55/100 | Loss: 0.6549</w:t>
      </w:r>
    </w:p>
    <w:p w14:paraId="39656E30" w14:textId="77777777" w:rsidR="00C31818" w:rsidRPr="00C31818" w:rsidRDefault="00C31818" w:rsidP="00C31818">
      <w:r w:rsidRPr="00C31818">
        <w:t>Epoch 56/100 | Loss: 0.6760</w:t>
      </w:r>
    </w:p>
    <w:p w14:paraId="0340F837" w14:textId="77777777" w:rsidR="00C31818" w:rsidRPr="00C31818" w:rsidRDefault="00C31818" w:rsidP="00C31818">
      <w:r w:rsidRPr="00C31818">
        <w:t>Epoch 57/100 | Loss: 0.6807</w:t>
      </w:r>
    </w:p>
    <w:p w14:paraId="6E7F021C" w14:textId="77777777" w:rsidR="00C31818" w:rsidRPr="00C31818" w:rsidRDefault="00C31818" w:rsidP="00C31818">
      <w:r w:rsidRPr="00C31818">
        <w:t>Epoch 58/100 | Loss: 0.6102</w:t>
      </w:r>
    </w:p>
    <w:p w14:paraId="1980EBDB" w14:textId="77777777" w:rsidR="00C31818" w:rsidRPr="00C31818" w:rsidRDefault="00C31818" w:rsidP="00C31818">
      <w:r w:rsidRPr="00C31818">
        <w:t>Epoch 59/100 | Loss: 0.6385</w:t>
      </w:r>
    </w:p>
    <w:p w14:paraId="01E4E889" w14:textId="77777777" w:rsidR="00C31818" w:rsidRPr="00C31818" w:rsidRDefault="00C31818" w:rsidP="00C31818">
      <w:r w:rsidRPr="00C31818">
        <w:t>Epoch 60/100 | Loss: 0.6576</w:t>
      </w:r>
    </w:p>
    <w:p w14:paraId="45B9772F" w14:textId="77777777" w:rsidR="00C31818" w:rsidRPr="00C31818" w:rsidRDefault="00C31818" w:rsidP="00C31818">
      <w:r w:rsidRPr="00C31818">
        <w:t>Epoch 61/100 | Loss: 0.6137</w:t>
      </w:r>
    </w:p>
    <w:p w14:paraId="771E0E61" w14:textId="77777777" w:rsidR="00C31818" w:rsidRPr="00C31818" w:rsidRDefault="00C31818" w:rsidP="00C31818">
      <w:r w:rsidRPr="00C31818">
        <w:t>Epoch 62/100 | Loss: 0.6720</w:t>
      </w:r>
    </w:p>
    <w:p w14:paraId="571A9AF2" w14:textId="77777777" w:rsidR="00C31818" w:rsidRPr="00C31818" w:rsidRDefault="00C31818" w:rsidP="00C31818">
      <w:r w:rsidRPr="00C31818">
        <w:t>Epoch 63/100 | Loss: 0.6827</w:t>
      </w:r>
    </w:p>
    <w:p w14:paraId="32B70B8F" w14:textId="77777777" w:rsidR="00C31818" w:rsidRPr="00C31818" w:rsidRDefault="00C31818" w:rsidP="00C31818">
      <w:r w:rsidRPr="00C31818">
        <w:t>Epoch 64/100 | Loss: 0.6748</w:t>
      </w:r>
    </w:p>
    <w:p w14:paraId="33433807" w14:textId="77777777" w:rsidR="00C31818" w:rsidRPr="00C31818" w:rsidRDefault="00C31818" w:rsidP="00C31818">
      <w:r w:rsidRPr="00C31818">
        <w:t>Epoch 65/100 | Loss: 0.6171</w:t>
      </w:r>
    </w:p>
    <w:p w14:paraId="34C93E88" w14:textId="77777777" w:rsidR="00C31818" w:rsidRPr="00C31818" w:rsidRDefault="00C31818" w:rsidP="00C31818">
      <w:r w:rsidRPr="00C31818">
        <w:t>Epoch 66/100 | Loss: 0.6347</w:t>
      </w:r>
    </w:p>
    <w:p w14:paraId="2770C704" w14:textId="77777777" w:rsidR="00C31818" w:rsidRPr="00C31818" w:rsidRDefault="00C31818" w:rsidP="00C31818">
      <w:r w:rsidRPr="00C31818">
        <w:t>Epoch 67/100 | Loss: 0.6562</w:t>
      </w:r>
    </w:p>
    <w:p w14:paraId="2C8FB59A" w14:textId="77777777" w:rsidR="00C31818" w:rsidRPr="00C31818" w:rsidRDefault="00C31818" w:rsidP="00C31818">
      <w:r w:rsidRPr="00C31818">
        <w:t>Epoch 68/100 | Loss: 0.6047</w:t>
      </w:r>
    </w:p>
    <w:p w14:paraId="2036A3EC" w14:textId="77777777" w:rsidR="00C31818" w:rsidRPr="00C31818" w:rsidRDefault="00C31818" w:rsidP="00C31818">
      <w:r w:rsidRPr="00C31818">
        <w:t>Epoch 69/100 | Loss: 0.6419</w:t>
      </w:r>
    </w:p>
    <w:p w14:paraId="6B3B5971" w14:textId="77777777" w:rsidR="00C31818" w:rsidRPr="00C31818" w:rsidRDefault="00C31818" w:rsidP="00C31818">
      <w:r w:rsidRPr="00C31818">
        <w:t>Epoch 70/100 | Loss: 0.6077</w:t>
      </w:r>
    </w:p>
    <w:p w14:paraId="5EE3338B" w14:textId="77777777" w:rsidR="00C31818" w:rsidRPr="00C31818" w:rsidRDefault="00C31818" w:rsidP="00C31818">
      <w:r w:rsidRPr="00C31818">
        <w:t>Epoch 71/100 | Loss: 0.6473</w:t>
      </w:r>
    </w:p>
    <w:p w14:paraId="4D3D4020" w14:textId="77777777" w:rsidR="00C31818" w:rsidRPr="00C31818" w:rsidRDefault="00C31818" w:rsidP="00C31818">
      <w:r w:rsidRPr="00C31818">
        <w:t>Epoch 72/100 | Loss: 0.6750</w:t>
      </w:r>
    </w:p>
    <w:p w14:paraId="41D1E34B" w14:textId="77777777" w:rsidR="00C31818" w:rsidRPr="00C31818" w:rsidRDefault="00C31818" w:rsidP="00C31818">
      <w:r w:rsidRPr="00C31818">
        <w:t>Epoch 73/100 | Loss: 0.6203</w:t>
      </w:r>
    </w:p>
    <w:p w14:paraId="2C097BA8" w14:textId="77777777" w:rsidR="00C31818" w:rsidRPr="00C31818" w:rsidRDefault="00C31818" w:rsidP="00C31818">
      <w:r w:rsidRPr="00C31818">
        <w:t>Epoch 74/100 | Loss: 0.7023</w:t>
      </w:r>
    </w:p>
    <w:p w14:paraId="02D9937B" w14:textId="77777777" w:rsidR="00C31818" w:rsidRPr="00C31818" w:rsidRDefault="00C31818" w:rsidP="00C31818">
      <w:r w:rsidRPr="00C31818">
        <w:t>Epoch 75/100 | Loss: 0.6576</w:t>
      </w:r>
    </w:p>
    <w:p w14:paraId="6FFB990B" w14:textId="77777777" w:rsidR="00C31818" w:rsidRPr="00C31818" w:rsidRDefault="00C31818" w:rsidP="00C31818">
      <w:r w:rsidRPr="00C31818">
        <w:t>Epoch 76/100 | Loss: 0.6658</w:t>
      </w:r>
    </w:p>
    <w:p w14:paraId="222B2027" w14:textId="77777777" w:rsidR="00C31818" w:rsidRPr="00C31818" w:rsidRDefault="00C31818" w:rsidP="00C31818">
      <w:r w:rsidRPr="00C31818">
        <w:t>Epoch 77/100 | Loss: 0.6149</w:t>
      </w:r>
    </w:p>
    <w:p w14:paraId="6B7D4AF6" w14:textId="77777777" w:rsidR="00C31818" w:rsidRPr="00C31818" w:rsidRDefault="00C31818" w:rsidP="00C31818">
      <w:r w:rsidRPr="00C31818">
        <w:t>Epoch 78/100 | Loss: 0.5562</w:t>
      </w:r>
    </w:p>
    <w:p w14:paraId="40B1B48E" w14:textId="77777777" w:rsidR="00C31818" w:rsidRPr="00C31818" w:rsidRDefault="00C31818" w:rsidP="00C31818">
      <w:r w:rsidRPr="00C31818">
        <w:t>Epoch 79/100 | Loss: 0.6634</w:t>
      </w:r>
    </w:p>
    <w:p w14:paraId="7C6888B8" w14:textId="77777777" w:rsidR="00C31818" w:rsidRPr="00C31818" w:rsidRDefault="00C31818" w:rsidP="00C31818">
      <w:r w:rsidRPr="00C31818">
        <w:t>Epoch 80/100 | Loss: 0.5789</w:t>
      </w:r>
    </w:p>
    <w:p w14:paraId="5151F294" w14:textId="77777777" w:rsidR="00C31818" w:rsidRPr="00C31818" w:rsidRDefault="00C31818" w:rsidP="00C31818">
      <w:r w:rsidRPr="00C31818">
        <w:t>Epoch 81/100 | Loss: 0.6216</w:t>
      </w:r>
    </w:p>
    <w:p w14:paraId="4FD3FBCB" w14:textId="77777777" w:rsidR="00C31818" w:rsidRPr="00C31818" w:rsidRDefault="00C31818" w:rsidP="00C31818">
      <w:r w:rsidRPr="00C31818">
        <w:t>Epoch 82/100 | Loss: 0.5876</w:t>
      </w:r>
    </w:p>
    <w:p w14:paraId="126F8765" w14:textId="77777777" w:rsidR="00C31818" w:rsidRPr="00C31818" w:rsidRDefault="00C31818" w:rsidP="00C31818">
      <w:r w:rsidRPr="00C31818">
        <w:t>Epoch 83/100 | Loss: 0.5652</w:t>
      </w:r>
    </w:p>
    <w:p w14:paraId="5BA9EFB4" w14:textId="77777777" w:rsidR="00C31818" w:rsidRPr="00C31818" w:rsidRDefault="00C31818" w:rsidP="00C31818">
      <w:r w:rsidRPr="00C31818">
        <w:t>Epoch 84/100 | Loss: 0.6930</w:t>
      </w:r>
    </w:p>
    <w:p w14:paraId="215DA735" w14:textId="77777777" w:rsidR="00C31818" w:rsidRPr="00C31818" w:rsidRDefault="00C31818" w:rsidP="00C31818">
      <w:r w:rsidRPr="00C31818">
        <w:t>Epoch 85/100 | Loss: 0.5776</w:t>
      </w:r>
    </w:p>
    <w:p w14:paraId="20E4556D" w14:textId="77777777" w:rsidR="00C31818" w:rsidRPr="00C31818" w:rsidRDefault="00C31818" w:rsidP="00C31818">
      <w:r w:rsidRPr="00C31818">
        <w:t>Epoch 86/100 | Loss: 0.5523</w:t>
      </w:r>
    </w:p>
    <w:p w14:paraId="72AE00C6" w14:textId="77777777" w:rsidR="00C31818" w:rsidRPr="00C31818" w:rsidRDefault="00C31818" w:rsidP="00C31818">
      <w:r w:rsidRPr="00C31818">
        <w:t>Epoch 87/100 | Loss: 0.6517</w:t>
      </w:r>
    </w:p>
    <w:p w14:paraId="1860A564" w14:textId="77777777" w:rsidR="00C31818" w:rsidRPr="00C31818" w:rsidRDefault="00C31818" w:rsidP="00C31818">
      <w:r w:rsidRPr="00C31818">
        <w:t>Epoch 88/100 | Loss: 0.6137</w:t>
      </w:r>
    </w:p>
    <w:p w14:paraId="4EB5B1BD" w14:textId="77777777" w:rsidR="00C31818" w:rsidRPr="00C31818" w:rsidRDefault="00C31818" w:rsidP="00C31818">
      <w:r w:rsidRPr="00C31818">
        <w:t>Epoch 89/100 | Loss: 0.5716</w:t>
      </w:r>
    </w:p>
    <w:p w14:paraId="2B707348" w14:textId="77777777" w:rsidR="00C31818" w:rsidRPr="00C31818" w:rsidRDefault="00C31818" w:rsidP="00C31818">
      <w:r w:rsidRPr="00C31818">
        <w:t>Epoch 90/100 | Loss: 0.6010</w:t>
      </w:r>
    </w:p>
    <w:p w14:paraId="14035FE9" w14:textId="77777777" w:rsidR="00C31818" w:rsidRPr="00C31818" w:rsidRDefault="00C31818" w:rsidP="00C31818">
      <w:r w:rsidRPr="00C31818">
        <w:t>Epoch 91/100 | Loss: 0.6420</w:t>
      </w:r>
    </w:p>
    <w:p w14:paraId="60831D72" w14:textId="77777777" w:rsidR="00C31818" w:rsidRPr="00C31818" w:rsidRDefault="00C31818" w:rsidP="00C31818">
      <w:r w:rsidRPr="00C31818">
        <w:t>Epoch 92/100 | Loss: 0.6158</w:t>
      </w:r>
    </w:p>
    <w:p w14:paraId="210D9A46" w14:textId="77777777" w:rsidR="00C31818" w:rsidRPr="00C31818" w:rsidRDefault="00C31818" w:rsidP="00C31818">
      <w:r w:rsidRPr="00C31818">
        <w:t>Epoch 93/100 | Loss: 0.5831</w:t>
      </w:r>
    </w:p>
    <w:p w14:paraId="21E42C93" w14:textId="77777777" w:rsidR="00C31818" w:rsidRPr="00C31818" w:rsidRDefault="00C31818" w:rsidP="00C31818">
      <w:r w:rsidRPr="00C31818">
        <w:t>Epoch 94/100 | Loss: 0.6125</w:t>
      </w:r>
    </w:p>
    <w:p w14:paraId="498EBF45" w14:textId="77777777" w:rsidR="00C31818" w:rsidRPr="00C31818" w:rsidRDefault="00C31818" w:rsidP="00C31818">
      <w:r w:rsidRPr="00C31818">
        <w:t>Epoch 95/100 | Loss: 0.6034</w:t>
      </w:r>
    </w:p>
    <w:p w14:paraId="044C98EE" w14:textId="77777777" w:rsidR="00C31818" w:rsidRPr="00C31818" w:rsidRDefault="00C31818" w:rsidP="00C31818">
      <w:r w:rsidRPr="00C31818">
        <w:t>Epoch 96/100 | Loss: 0.6569</w:t>
      </w:r>
    </w:p>
    <w:p w14:paraId="0993944B" w14:textId="77777777" w:rsidR="00C31818" w:rsidRPr="00C31818" w:rsidRDefault="00C31818" w:rsidP="00C31818">
      <w:r w:rsidRPr="00C31818">
        <w:t>Epoch 97/100 | Loss: 0.6470</w:t>
      </w:r>
    </w:p>
    <w:p w14:paraId="7DACACB3" w14:textId="77777777" w:rsidR="00C31818" w:rsidRPr="00C31818" w:rsidRDefault="00C31818" w:rsidP="00C31818">
      <w:r w:rsidRPr="00C31818">
        <w:t>Epoch 98/100 | Loss: 0.6641</w:t>
      </w:r>
    </w:p>
    <w:p w14:paraId="646A5CB7" w14:textId="77777777" w:rsidR="00C31818" w:rsidRPr="00C31818" w:rsidRDefault="00C31818" w:rsidP="00C31818">
      <w:r w:rsidRPr="00C31818">
        <w:t>Epoch 99/100 | Loss: 0.5268</w:t>
      </w:r>
    </w:p>
    <w:p w14:paraId="5F73C4E6" w14:textId="77777777" w:rsidR="00C31818" w:rsidRPr="00C31818" w:rsidRDefault="00C31818" w:rsidP="00C31818">
      <w:r w:rsidRPr="00C31818">
        <w:t>Epoch 100/100 | Loss: 0.6508</w:t>
      </w:r>
    </w:p>
    <w:p w14:paraId="7755A563" w14:textId="77777777" w:rsidR="00C31818" w:rsidRPr="00C31818" w:rsidRDefault="00C31818" w:rsidP="00C31818">
      <w:r w:rsidRPr="00C31818">
        <w:t>Split 2 Accuracy: 0.5238</w:t>
      </w:r>
    </w:p>
    <w:p w14:paraId="2BB6AE25" w14:textId="38A5E027" w:rsidR="00C31818" w:rsidRPr="00C31818" w:rsidRDefault="00C31818" w:rsidP="00C31818">
      <w:r w:rsidRPr="00C31818">
        <w:rPr>
          <w:noProof/>
        </w:rPr>
        <w:drawing>
          <wp:inline distT="0" distB="0" distL="0" distR="0" wp14:anchorId="199353A4" wp14:editId="75542895">
            <wp:extent cx="4853940" cy="4145280"/>
            <wp:effectExtent l="0" t="0" r="3810" b="7620"/>
            <wp:docPr id="154985641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37991" w14:textId="300A0EE0" w:rsidR="00C31818" w:rsidRPr="00C31818" w:rsidRDefault="00C31818" w:rsidP="00C31818">
      <w:r w:rsidRPr="00C31818">
        <w:rPr>
          <w:noProof/>
        </w:rPr>
        <w:drawing>
          <wp:inline distT="0" distB="0" distL="0" distR="0" wp14:anchorId="43FC7912" wp14:editId="164A00B6">
            <wp:extent cx="5181600" cy="4145280"/>
            <wp:effectExtent l="0" t="0" r="0" b="7620"/>
            <wp:docPr id="93710490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B6507" w14:textId="77777777" w:rsidR="00C31818" w:rsidRPr="00C31818" w:rsidRDefault="00C31818" w:rsidP="00C31818"/>
    <w:p w14:paraId="497F7D9B" w14:textId="77777777" w:rsidR="00C31818" w:rsidRPr="00C31818" w:rsidRDefault="00C31818" w:rsidP="00C31818">
      <w:r w:rsidRPr="00C31818">
        <w:t>=== ENV2 Split 3/5 ===</w:t>
      </w:r>
    </w:p>
    <w:p w14:paraId="3B0288C3" w14:textId="77777777" w:rsidR="00C31818" w:rsidRPr="00C31818" w:rsidRDefault="00C31818" w:rsidP="00C31818">
      <w:r w:rsidRPr="00C31818">
        <w:t>After oversampling, class counts: Counter({1: 43, 0: 43})</w:t>
      </w:r>
    </w:p>
    <w:p w14:paraId="6B45786E" w14:textId="77777777" w:rsidR="00C31818" w:rsidRPr="00C31818" w:rsidRDefault="00C31818" w:rsidP="00C31818">
      <w:hyperlink r:id="rId252" w:anchor="line=25" w:history="1">
        <w:r w:rsidRPr="00C31818">
          <w:rPr>
            <w:rStyle w:val="Hyperlink"/>
          </w:rPr>
          <w:t>C:\Users\sansk\miniconda3\Lib\site-packages\torch_geometric\deprecation.py:26</w:t>
        </w:r>
      </w:hyperlink>
      <w:r w:rsidRPr="00C31818">
        <w:t>: UserWarning: 'data.DataLoader' is deprecated, use 'loader.DataLoader' instead</w:t>
      </w:r>
    </w:p>
    <w:p w14:paraId="6329FAC3" w14:textId="77777777" w:rsidR="00C31818" w:rsidRPr="00C31818" w:rsidRDefault="00C31818" w:rsidP="00C31818">
      <w:r w:rsidRPr="00C31818">
        <w:t xml:space="preserve">  warnings.warn(out)</w:t>
      </w:r>
    </w:p>
    <w:p w14:paraId="5C85ECC5" w14:textId="77777777" w:rsidR="00C31818" w:rsidRPr="00C31818" w:rsidRDefault="00C31818" w:rsidP="00C31818">
      <w:r w:rsidRPr="00C31818">
        <w:t>Epoch 1/100 | Loss: 0.8257</w:t>
      </w:r>
    </w:p>
    <w:p w14:paraId="18D92AEB" w14:textId="77777777" w:rsidR="00C31818" w:rsidRPr="00C31818" w:rsidRDefault="00C31818" w:rsidP="00C31818">
      <w:r w:rsidRPr="00C31818">
        <w:t>Epoch 2/100 | Loss: 0.7505</w:t>
      </w:r>
    </w:p>
    <w:p w14:paraId="5E503BAE" w14:textId="77777777" w:rsidR="00C31818" w:rsidRPr="00C31818" w:rsidRDefault="00C31818" w:rsidP="00C31818">
      <w:r w:rsidRPr="00C31818">
        <w:t>Epoch 3/100 | Loss: 0.7576</w:t>
      </w:r>
    </w:p>
    <w:p w14:paraId="470E78E6" w14:textId="77777777" w:rsidR="00C31818" w:rsidRPr="00C31818" w:rsidRDefault="00C31818" w:rsidP="00C31818">
      <w:r w:rsidRPr="00C31818">
        <w:t>Epoch 4/100 | Loss: 0.7306</w:t>
      </w:r>
    </w:p>
    <w:p w14:paraId="1140DE9B" w14:textId="77777777" w:rsidR="00C31818" w:rsidRPr="00C31818" w:rsidRDefault="00C31818" w:rsidP="00C31818">
      <w:r w:rsidRPr="00C31818">
        <w:t>Epoch 5/100 | Loss: 0.6913</w:t>
      </w:r>
    </w:p>
    <w:p w14:paraId="00A8ABFE" w14:textId="77777777" w:rsidR="00C31818" w:rsidRPr="00C31818" w:rsidRDefault="00C31818" w:rsidP="00C31818">
      <w:r w:rsidRPr="00C31818">
        <w:t>Epoch 6/100 | Loss: 0.7439</w:t>
      </w:r>
    </w:p>
    <w:p w14:paraId="61DACDEB" w14:textId="77777777" w:rsidR="00C31818" w:rsidRPr="00C31818" w:rsidRDefault="00C31818" w:rsidP="00C31818">
      <w:r w:rsidRPr="00C31818">
        <w:t>Epoch 7/100 | Loss: 0.6669</w:t>
      </w:r>
    </w:p>
    <w:p w14:paraId="221A9561" w14:textId="77777777" w:rsidR="00C31818" w:rsidRPr="00C31818" w:rsidRDefault="00C31818" w:rsidP="00C31818">
      <w:r w:rsidRPr="00C31818">
        <w:t>Epoch 8/100 | Loss: 0.7201</w:t>
      </w:r>
    </w:p>
    <w:p w14:paraId="70E1637B" w14:textId="77777777" w:rsidR="00C31818" w:rsidRPr="00C31818" w:rsidRDefault="00C31818" w:rsidP="00C31818">
      <w:r w:rsidRPr="00C31818">
        <w:t>Epoch 9/100 | Loss: 0.6949</w:t>
      </w:r>
    </w:p>
    <w:p w14:paraId="11B25D33" w14:textId="77777777" w:rsidR="00C31818" w:rsidRPr="00C31818" w:rsidRDefault="00C31818" w:rsidP="00C31818">
      <w:r w:rsidRPr="00C31818">
        <w:t>Epoch 10/100 | Loss: 0.7434</w:t>
      </w:r>
    </w:p>
    <w:p w14:paraId="02AE1638" w14:textId="77777777" w:rsidR="00C31818" w:rsidRPr="00C31818" w:rsidRDefault="00C31818" w:rsidP="00C31818">
      <w:r w:rsidRPr="00C31818">
        <w:t>Epoch 11/100 | Loss: 0.7161</w:t>
      </w:r>
    </w:p>
    <w:p w14:paraId="6B9707A8" w14:textId="77777777" w:rsidR="00C31818" w:rsidRPr="00C31818" w:rsidRDefault="00C31818" w:rsidP="00C31818">
      <w:r w:rsidRPr="00C31818">
        <w:t>Epoch 12/100 | Loss: 0.7147</w:t>
      </w:r>
    </w:p>
    <w:p w14:paraId="1C0DA369" w14:textId="77777777" w:rsidR="00C31818" w:rsidRPr="00C31818" w:rsidRDefault="00C31818" w:rsidP="00C31818">
      <w:r w:rsidRPr="00C31818">
        <w:t>Epoch 13/100 | Loss: 0.7336</w:t>
      </w:r>
    </w:p>
    <w:p w14:paraId="5242A26C" w14:textId="77777777" w:rsidR="00C31818" w:rsidRPr="00C31818" w:rsidRDefault="00C31818" w:rsidP="00C31818">
      <w:r w:rsidRPr="00C31818">
        <w:t>Epoch 14/100 | Loss: 0.7150</w:t>
      </w:r>
    </w:p>
    <w:p w14:paraId="615DFAAD" w14:textId="77777777" w:rsidR="00C31818" w:rsidRPr="00C31818" w:rsidRDefault="00C31818" w:rsidP="00C31818">
      <w:r w:rsidRPr="00C31818">
        <w:t>Epoch 15/100 | Loss: 0.6675</w:t>
      </w:r>
    </w:p>
    <w:p w14:paraId="6D6698D6" w14:textId="77777777" w:rsidR="00C31818" w:rsidRPr="00C31818" w:rsidRDefault="00C31818" w:rsidP="00C31818">
      <w:r w:rsidRPr="00C31818">
        <w:t>Epoch 16/100 | Loss: 0.7251</w:t>
      </w:r>
    </w:p>
    <w:p w14:paraId="1402295B" w14:textId="77777777" w:rsidR="00C31818" w:rsidRPr="00C31818" w:rsidRDefault="00C31818" w:rsidP="00C31818">
      <w:r w:rsidRPr="00C31818">
        <w:t>Epoch 17/100 | Loss: 0.6423</w:t>
      </w:r>
    </w:p>
    <w:p w14:paraId="31F932D8" w14:textId="77777777" w:rsidR="00C31818" w:rsidRPr="00C31818" w:rsidRDefault="00C31818" w:rsidP="00C31818">
      <w:r w:rsidRPr="00C31818">
        <w:t>Epoch 18/100 | Loss: 0.7430</w:t>
      </w:r>
    </w:p>
    <w:p w14:paraId="40205772" w14:textId="77777777" w:rsidR="00C31818" w:rsidRPr="00C31818" w:rsidRDefault="00C31818" w:rsidP="00C31818">
      <w:r w:rsidRPr="00C31818">
        <w:t>Epoch 19/100 | Loss: 0.6948</w:t>
      </w:r>
    </w:p>
    <w:p w14:paraId="33C77520" w14:textId="77777777" w:rsidR="00C31818" w:rsidRPr="00C31818" w:rsidRDefault="00C31818" w:rsidP="00C31818">
      <w:r w:rsidRPr="00C31818">
        <w:t>Epoch 20/100 | Loss: 0.7105</w:t>
      </w:r>
    </w:p>
    <w:p w14:paraId="05E515C2" w14:textId="77777777" w:rsidR="00C31818" w:rsidRPr="00C31818" w:rsidRDefault="00C31818" w:rsidP="00C31818">
      <w:r w:rsidRPr="00C31818">
        <w:t>Epoch 21/100 | Loss: 0.7175</w:t>
      </w:r>
    </w:p>
    <w:p w14:paraId="408071BE" w14:textId="77777777" w:rsidR="00C31818" w:rsidRPr="00C31818" w:rsidRDefault="00C31818" w:rsidP="00C31818">
      <w:r w:rsidRPr="00C31818">
        <w:t>Epoch 22/100 | Loss: 0.7191</w:t>
      </w:r>
    </w:p>
    <w:p w14:paraId="1A985DB1" w14:textId="77777777" w:rsidR="00C31818" w:rsidRPr="00C31818" w:rsidRDefault="00C31818" w:rsidP="00C31818">
      <w:r w:rsidRPr="00C31818">
        <w:t>Epoch 23/100 | Loss: 0.7204</w:t>
      </w:r>
    </w:p>
    <w:p w14:paraId="624F16B5" w14:textId="77777777" w:rsidR="00C31818" w:rsidRPr="00C31818" w:rsidRDefault="00C31818" w:rsidP="00C31818">
      <w:r w:rsidRPr="00C31818">
        <w:t>Epoch 24/100 | Loss: 0.6790</w:t>
      </w:r>
    </w:p>
    <w:p w14:paraId="0F26FB91" w14:textId="77777777" w:rsidR="00C31818" w:rsidRPr="00C31818" w:rsidRDefault="00C31818" w:rsidP="00C31818">
      <w:r w:rsidRPr="00C31818">
        <w:t>Epoch 25/100 | Loss: 0.6873</w:t>
      </w:r>
    </w:p>
    <w:p w14:paraId="658DAD09" w14:textId="77777777" w:rsidR="00C31818" w:rsidRPr="00C31818" w:rsidRDefault="00C31818" w:rsidP="00C31818">
      <w:r w:rsidRPr="00C31818">
        <w:t>Epoch 26/100 | Loss: 0.6972</w:t>
      </w:r>
    </w:p>
    <w:p w14:paraId="0734176D" w14:textId="77777777" w:rsidR="00C31818" w:rsidRPr="00C31818" w:rsidRDefault="00C31818" w:rsidP="00C31818">
      <w:r w:rsidRPr="00C31818">
        <w:t>Epoch 27/100 | Loss: 0.6718</w:t>
      </w:r>
    </w:p>
    <w:p w14:paraId="74736C50" w14:textId="77777777" w:rsidR="00C31818" w:rsidRPr="00C31818" w:rsidRDefault="00C31818" w:rsidP="00C31818">
      <w:r w:rsidRPr="00C31818">
        <w:t>Epoch 28/100 | Loss: 0.6514</w:t>
      </w:r>
    </w:p>
    <w:p w14:paraId="0B0F305A" w14:textId="77777777" w:rsidR="00C31818" w:rsidRPr="00C31818" w:rsidRDefault="00C31818" w:rsidP="00C31818">
      <w:r w:rsidRPr="00C31818">
        <w:t>Epoch 29/100 | Loss: 0.7089</w:t>
      </w:r>
    </w:p>
    <w:p w14:paraId="60BEA6C3" w14:textId="77777777" w:rsidR="00C31818" w:rsidRPr="00C31818" w:rsidRDefault="00C31818" w:rsidP="00C31818">
      <w:r w:rsidRPr="00C31818">
        <w:t>Epoch 30/100 | Loss: 0.7246</w:t>
      </w:r>
    </w:p>
    <w:p w14:paraId="0D107E47" w14:textId="77777777" w:rsidR="00C31818" w:rsidRPr="00C31818" w:rsidRDefault="00C31818" w:rsidP="00C31818">
      <w:r w:rsidRPr="00C31818">
        <w:t>Epoch 31/100 | Loss: 0.6812</w:t>
      </w:r>
    </w:p>
    <w:p w14:paraId="4CC931CC" w14:textId="77777777" w:rsidR="00C31818" w:rsidRPr="00C31818" w:rsidRDefault="00C31818" w:rsidP="00C31818">
      <w:r w:rsidRPr="00C31818">
        <w:t>Epoch 32/100 | Loss: 0.6705</w:t>
      </w:r>
    </w:p>
    <w:p w14:paraId="5D884E4D" w14:textId="77777777" w:rsidR="00C31818" w:rsidRPr="00C31818" w:rsidRDefault="00C31818" w:rsidP="00C31818">
      <w:r w:rsidRPr="00C31818">
        <w:t>Epoch 33/100 | Loss: 0.6918</w:t>
      </w:r>
    </w:p>
    <w:p w14:paraId="5130CF17" w14:textId="77777777" w:rsidR="00C31818" w:rsidRPr="00C31818" w:rsidRDefault="00C31818" w:rsidP="00C31818">
      <w:r w:rsidRPr="00C31818">
        <w:t>Epoch 34/100 | Loss: 0.7202</w:t>
      </w:r>
    </w:p>
    <w:p w14:paraId="58858D81" w14:textId="77777777" w:rsidR="00C31818" w:rsidRPr="00C31818" w:rsidRDefault="00C31818" w:rsidP="00C31818">
      <w:r w:rsidRPr="00C31818">
        <w:t>Epoch 35/100 | Loss: 0.6446</w:t>
      </w:r>
    </w:p>
    <w:p w14:paraId="16927A23" w14:textId="77777777" w:rsidR="00C31818" w:rsidRPr="00C31818" w:rsidRDefault="00C31818" w:rsidP="00C31818">
      <w:r w:rsidRPr="00C31818">
        <w:t>Epoch 36/100 | Loss: 0.6666</w:t>
      </w:r>
    </w:p>
    <w:p w14:paraId="0C645640" w14:textId="77777777" w:rsidR="00C31818" w:rsidRPr="00C31818" w:rsidRDefault="00C31818" w:rsidP="00C31818">
      <w:r w:rsidRPr="00C31818">
        <w:t>Epoch 37/100 | Loss: 0.6325</w:t>
      </w:r>
    </w:p>
    <w:p w14:paraId="004D9E4F" w14:textId="77777777" w:rsidR="00C31818" w:rsidRPr="00C31818" w:rsidRDefault="00C31818" w:rsidP="00C31818">
      <w:r w:rsidRPr="00C31818">
        <w:t>Epoch 38/100 | Loss: 0.7315</w:t>
      </w:r>
    </w:p>
    <w:p w14:paraId="3CBEF3FF" w14:textId="77777777" w:rsidR="00C31818" w:rsidRPr="00C31818" w:rsidRDefault="00C31818" w:rsidP="00C31818">
      <w:r w:rsidRPr="00C31818">
        <w:t>Epoch 39/100 | Loss: 0.6419</w:t>
      </w:r>
    </w:p>
    <w:p w14:paraId="04A3596E" w14:textId="77777777" w:rsidR="00C31818" w:rsidRPr="00C31818" w:rsidRDefault="00C31818" w:rsidP="00C31818">
      <w:r w:rsidRPr="00C31818">
        <w:t>Epoch 40/100 | Loss: 0.6643</w:t>
      </w:r>
    </w:p>
    <w:p w14:paraId="09AA8005" w14:textId="77777777" w:rsidR="00C31818" w:rsidRPr="00C31818" w:rsidRDefault="00C31818" w:rsidP="00C31818">
      <w:r w:rsidRPr="00C31818">
        <w:t>Epoch 41/100 | Loss: 0.6506</w:t>
      </w:r>
    </w:p>
    <w:p w14:paraId="6CFDF5FD" w14:textId="77777777" w:rsidR="00C31818" w:rsidRPr="00C31818" w:rsidRDefault="00C31818" w:rsidP="00C31818">
      <w:r w:rsidRPr="00C31818">
        <w:t>Epoch 42/100 | Loss: 0.6667</w:t>
      </w:r>
    </w:p>
    <w:p w14:paraId="65D2D143" w14:textId="77777777" w:rsidR="00C31818" w:rsidRPr="00C31818" w:rsidRDefault="00C31818" w:rsidP="00C31818">
      <w:r w:rsidRPr="00C31818">
        <w:t>Epoch 43/100 | Loss: 0.6141</w:t>
      </w:r>
    </w:p>
    <w:p w14:paraId="63B2D5F9" w14:textId="77777777" w:rsidR="00C31818" w:rsidRPr="00C31818" w:rsidRDefault="00C31818" w:rsidP="00C31818">
      <w:r w:rsidRPr="00C31818">
        <w:t>Epoch 44/100 | Loss: 0.6062</w:t>
      </w:r>
    </w:p>
    <w:p w14:paraId="5EC79B1B" w14:textId="77777777" w:rsidR="00C31818" w:rsidRPr="00C31818" w:rsidRDefault="00C31818" w:rsidP="00C31818">
      <w:r w:rsidRPr="00C31818">
        <w:t>Epoch 45/100 | Loss: 0.6870</w:t>
      </w:r>
    </w:p>
    <w:p w14:paraId="2A9638FF" w14:textId="77777777" w:rsidR="00C31818" w:rsidRPr="00C31818" w:rsidRDefault="00C31818" w:rsidP="00C31818">
      <w:r w:rsidRPr="00C31818">
        <w:t>Epoch 46/100 | Loss: 0.7216</w:t>
      </w:r>
    </w:p>
    <w:p w14:paraId="60154E79" w14:textId="77777777" w:rsidR="00C31818" w:rsidRPr="00C31818" w:rsidRDefault="00C31818" w:rsidP="00C31818">
      <w:r w:rsidRPr="00C31818">
        <w:t>Epoch 47/100 | Loss: 0.6801</w:t>
      </w:r>
    </w:p>
    <w:p w14:paraId="2C706EDF" w14:textId="77777777" w:rsidR="00C31818" w:rsidRPr="00C31818" w:rsidRDefault="00C31818" w:rsidP="00C31818">
      <w:r w:rsidRPr="00C31818">
        <w:t>Epoch 48/100 | Loss: 0.6714</w:t>
      </w:r>
    </w:p>
    <w:p w14:paraId="705A1E9A" w14:textId="77777777" w:rsidR="00C31818" w:rsidRPr="00C31818" w:rsidRDefault="00C31818" w:rsidP="00C31818">
      <w:r w:rsidRPr="00C31818">
        <w:t>Epoch 49/100 | Loss: 0.6843</w:t>
      </w:r>
    </w:p>
    <w:p w14:paraId="4C54DF9F" w14:textId="77777777" w:rsidR="00C31818" w:rsidRPr="00C31818" w:rsidRDefault="00C31818" w:rsidP="00C31818">
      <w:r w:rsidRPr="00C31818">
        <w:t>Epoch 50/100 | Loss: 0.7142</w:t>
      </w:r>
    </w:p>
    <w:p w14:paraId="6F13C355" w14:textId="77777777" w:rsidR="00C31818" w:rsidRPr="00C31818" w:rsidRDefault="00C31818" w:rsidP="00C31818">
      <w:r w:rsidRPr="00C31818">
        <w:t>Epoch 51/100 | Loss: 0.6451</w:t>
      </w:r>
    </w:p>
    <w:p w14:paraId="64397549" w14:textId="77777777" w:rsidR="00C31818" w:rsidRPr="00C31818" w:rsidRDefault="00C31818" w:rsidP="00C31818">
      <w:r w:rsidRPr="00C31818">
        <w:t>Epoch 52/100 | Loss: 0.7083</w:t>
      </w:r>
    </w:p>
    <w:p w14:paraId="0B555075" w14:textId="77777777" w:rsidR="00C31818" w:rsidRPr="00C31818" w:rsidRDefault="00C31818" w:rsidP="00C31818">
      <w:r w:rsidRPr="00C31818">
        <w:t>Epoch 53/100 | Loss: 0.6731</w:t>
      </w:r>
    </w:p>
    <w:p w14:paraId="62FC514C" w14:textId="77777777" w:rsidR="00C31818" w:rsidRPr="00C31818" w:rsidRDefault="00C31818" w:rsidP="00C31818">
      <w:r w:rsidRPr="00C31818">
        <w:t>Epoch 54/100 | Loss: 0.6641</w:t>
      </w:r>
    </w:p>
    <w:p w14:paraId="04C7C4AD" w14:textId="77777777" w:rsidR="00C31818" w:rsidRPr="00C31818" w:rsidRDefault="00C31818" w:rsidP="00C31818">
      <w:r w:rsidRPr="00C31818">
        <w:t>Epoch 55/100 | Loss: 0.6709</w:t>
      </w:r>
    </w:p>
    <w:p w14:paraId="7ED0E22E" w14:textId="77777777" w:rsidR="00C31818" w:rsidRPr="00C31818" w:rsidRDefault="00C31818" w:rsidP="00C31818">
      <w:r w:rsidRPr="00C31818">
        <w:t>Epoch 56/100 | Loss: 0.6480</w:t>
      </w:r>
    </w:p>
    <w:p w14:paraId="2E820DE6" w14:textId="77777777" w:rsidR="00C31818" w:rsidRPr="00C31818" w:rsidRDefault="00C31818" w:rsidP="00C31818">
      <w:r w:rsidRPr="00C31818">
        <w:t>Epoch 57/100 | Loss: 0.6416</w:t>
      </w:r>
    </w:p>
    <w:p w14:paraId="4E5C0EE4" w14:textId="77777777" w:rsidR="00C31818" w:rsidRPr="00C31818" w:rsidRDefault="00C31818" w:rsidP="00C31818">
      <w:r w:rsidRPr="00C31818">
        <w:t>Epoch 58/100 | Loss: 0.6697</w:t>
      </w:r>
    </w:p>
    <w:p w14:paraId="3CB40E9B" w14:textId="77777777" w:rsidR="00C31818" w:rsidRPr="00C31818" w:rsidRDefault="00C31818" w:rsidP="00C31818">
      <w:r w:rsidRPr="00C31818">
        <w:t>Epoch 59/100 | Loss: 0.6784</w:t>
      </w:r>
    </w:p>
    <w:p w14:paraId="62A1189D" w14:textId="77777777" w:rsidR="00C31818" w:rsidRPr="00C31818" w:rsidRDefault="00C31818" w:rsidP="00C31818">
      <w:r w:rsidRPr="00C31818">
        <w:t>Epoch 60/100 | Loss: 0.6778</w:t>
      </w:r>
    </w:p>
    <w:p w14:paraId="593A23BD" w14:textId="77777777" w:rsidR="00C31818" w:rsidRPr="00C31818" w:rsidRDefault="00C31818" w:rsidP="00C31818">
      <w:r w:rsidRPr="00C31818">
        <w:t>Epoch 61/100 | Loss: 0.6424</w:t>
      </w:r>
    </w:p>
    <w:p w14:paraId="2679E84C" w14:textId="77777777" w:rsidR="00C31818" w:rsidRPr="00C31818" w:rsidRDefault="00C31818" w:rsidP="00C31818">
      <w:r w:rsidRPr="00C31818">
        <w:t>Epoch 62/100 | Loss: 0.6935</w:t>
      </w:r>
    </w:p>
    <w:p w14:paraId="2DD16EE5" w14:textId="77777777" w:rsidR="00C31818" w:rsidRPr="00C31818" w:rsidRDefault="00C31818" w:rsidP="00C31818">
      <w:r w:rsidRPr="00C31818">
        <w:t>Epoch 63/100 | Loss: 0.7018</w:t>
      </w:r>
    </w:p>
    <w:p w14:paraId="56982560" w14:textId="77777777" w:rsidR="00C31818" w:rsidRPr="00C31818" w:rsidRDefault="00C31818" w:rsidP="00C31818">
      <w:r w:rsidRPr="00C31818">
        <w:t>Epoch 64/100 | Loss: 0.6057</w:t>
      </w:r>
    </w:p>
    <w:p w14:paraId="25DEBA14" w14:textId="77777777" w:rsidR="00C31818" w:rsidRPr="00C31818" w:rsidRDefault="00C31818" w:rsidP="00C31818">
      <w:r w:rsidRPr="00C31818">
        <w:t>Epoch 65/100 | Loss: 0.7457</w:t>
      </w:r>
    </w:p>
    <w:p w14:paraId="6C9561D0" w14:textId="77777777" w:rsidR="00C31818" w:rsidRPr="00C31818" w:rsidRDefault="00C31818" w:rsidP="00C31818">
      <w:r w:rsidRPr="00C31818">
        <w:t>Epoch 66/100 | Loss: 0.6532</w:t>
      </w:r>
    </w:p>
    <w:p w14:paraId="39D64C84" w14:textId="77777777" w:rsidR="00C31818" w:rsidRPr="00C31818" w:rsidRDefault="00C31818" w:rsidP="00C31818">
      <w:r w:rsidRPr="00C31818">
        <w:t>Epoch 67/100 | Loss: 0.6414</w:t>
      </w:r>
    </w:p>
    <w:p w14:paraId="6D4249C7" w14:textId="77777777" w:rsidR="00C31818" w:rsidRPr="00C31818" w:rsidRDefault="00C31818" w:rsidP="00C31818">
      <w:r w:rsidRPr="00C31818">
        <w:t>Epoch 68/100 | Loss: 0.6681</w:t>
      </w:r>
    </w:p>
    <w:p w14:paraId="231551BA" w14:textId="77777777" w:rsidR="00C31818" w:rsidRPr="00C31818" w:rsidRDefault="00C31818" w:rsidP="00C31818">
      <w:r w:rsidRPr="00C31818">
        <w:t>Epoch 69/100 | Loss: 0.6409</w:t>
      </w:r>
    </w:p>
    <w:p w14:paraId="03ED1EEC" w14:textId="77777777" w:rsidR="00C31818" w:rsidRPr="00C31818" w:rsidRDefault="00C31818" w:rsidP="00C31818">
      <w:r w:rsidRPr="00C31818">
        <w:t>Epoch 70/100 | Loss: 0.7099</w:t>
      </w:r>
    </w:p>
    <w:p w14:paraId="3AC7E8C0" w14:textId="77777777" w:rsidR="00C31818" w:rsidRPr="00C31818" w:rsidRDefault="00C31818" w:rsidP="00C31818">
      <w:r w:rsidRPr="00C31818">
        <w:t>Epoch 71/100 | Loss: 0.5601</w:t>
      </w:r>
    </w:p>
    <w:p w14:paraId="2238DD40" w14:textId="77777777" w:rsidR="00C31818" w:rsidRPr="00C31818" w:rsidRDefault="00C31818" w:rsidP="00C31818">
      <w:r w:rsidRPr="00C31818">
        <w:t>Epoch 72/100 | Loss: 0.6236</w:t>
      </w:r>
    </w:p>
    <w:p w14:paraId="7A8CAF5F" w14:textId="77777777" w:rsidR="00C31818" w:rsidRPr="00C31818" w:rsidRDefault="00C31818" w:rsidP="00C31818">
      <w:r w:rsidRPr="00C31818">
        <w:t>Epoch 73/100 | Loss: 0.6623</w:t>
      </w:r>
    </w:p>
    <w:p w14:paraId="0230C886" w14:textId="77777777" w:rsidR="00C31818" w:rsidRPr="00C31818" w:rsidRDefault="00C31818" w:rsidP="00C31818">
      <w:r w:rsidRPr="00C31818">
        <w:t>Epoch 74/100 | Loss: 0.6792</w:t>
      </w:r>
    </w:p>
    <w:p w14:paraId="24897DA5" w14:textId="77777777" w:rsidR="00C31818" w:rsidRPr="00C31818" w:rsidRDefault="00C31818" w:rsidP="00C31818">
      <w:r w:rsidRPr="00C31818">
        <w:t>Epoch 75/100 | Loss: 0.6342</w:t>
      </w:r>
    </w:p>
    <w:p w14:paraId="49A5E8ED" w14:textId="77777777" w:rsidR="00C31818" w:rsidRPr="00C31818" w:rsidRDefault="00C31818" w:rsidP="00C31818">
      <w:r w:rsidRPr="00C31818">
        <w:t>Epoch 76/100 | Loss: 0.6779</w:t>
      </w:r>
    </w:p>
    <w:p w14:paraId="7CE5AF99" w14:textId="77777777" w:rsidR="00C31818" w:rsidRPr="00C31818" w:rsidRDefault="00C31818" w:rsidP="00C31818">
      <w:r w:rsidRPr="00C31818">
        <w:t>Epoch 77/100 | Loss: 0.7134</w:t>
      </w:r>
    </w:p>
    <w:p w14:paraId="128E892E" w14:textId="77777777" w:rsidR="00C31818" w:rsidRPr="00C31818" w:rsidRDefault="00C31818" w:rsidP="00C31818">
      <w:r w:rsidRPr="00C31818">
        <w:t>Epoch 78/100 | Loss: 0.6158</w:t>
      </w:r>
    </w:p>
    <w:p w14:paraId="01316249" w14:textId="77777777" w:rsidR="00C31818" w:rsidRPr="00C31818" w:rsidRDefault="00C31818" w:rsidP="00C31818">
      <w:r w:rsidRPr="00C31818">
        <w:t>Epoch 79/100 | Loss: 0.7119</w:t>
      </w:r>
    </w:p>
    <w:p w14:paraId="5E944350" w14:textId="77777777" w:rsidR="00C31818" w:rsidRPr="00C31818" w:rsidRDefault="00C31818" w:rsidP="00C31818">
      <w:r w:rsidRPr="00C31818">
        <w:t>Epoch 80/100 | Loss: 0.6352</w:t>
      </w:r>
    </w:p>
    <w:p w14:paraId="78E74820" w14:textId="77777777" w:rsidR="00C31818" w:rsidRPr="00C31818" w:rsidRDefault="00C31818" w:rsidP="00C31818">
      <w:r w:rsidRPr="00C31818">
        <w:t>Epoch 81/100 | Loss: 0.6463</w:t>
      </w:r>
    </w:p>
    <w:p w14:paraId="5BC6E6CA" w14:textId="77777777" w:rsidR="00C31818" w:rsidRPr="00C31818" w:rsidRDefault="00C31818" w:rsidP="00C31818">
      <w:r w:rsidRPr="00C31818">
        <w:t>Epoch 82/100 | Loss: 0.6512</w:t>
      </w:r>
    </w:p>
    <w:p w14:paraId="7890B443" w14:textId="77777777" w:rsidR="00C31818" w:rsidRPr="00C31818" w:rsidRDefault="00C31818" w:rsidP="00C31818">
      <w:r w:rsidRPr="00C31818">
        <w:t>Epoch 83/100 | Loss: 0.6315</w:t>
      </w:r>
    </w:p>
    <w:p w14:paraId="62606938" w14:textId="77777777" w:rsidR="00C31818" w:rsidRPr="00C31818" w:rsidRDefault="00C31818" w:rsidP="00C31818">
      <w:r w:rsidRPr="00C31818">
        <w:t>Epoch 84/100 | Loss: 0.6696</w:t>
      </w:r>
    </w:p>
    <w:p w14:paraId="27B1855A" w14:textId="77777777" w:rsidR="00C31818" w:rsidRPr="00C31818" w:rsidRDefault="00C31818" w:rsidP="00C31818">
      <w:r w:rsidRPr="00C31818">
        <w:t>Epoch 85/100 | Loss: 0.6357</w:t>
      </w:r>
    </w:p>
    <w:p w14:paraId="605598C6" w14:textId="77777777" w:rsidR="00C31818" w:rsidRPr="00C31818" w:rsidRDefault="00C31818" w:rsidP="00C31818">
      <w:r w:rsidRPr="00C31818">
        <w:t>Epoch 86/100 | Loss: 0.6734</w:t>
      </w:r>
    </w:p>
    <w:p w14:paraId="4ED2BDEB" w14:textId="77777777" w:rsidR="00C31818" w:rsidRPr="00C31818" w:rsidRDefault="00C31818" w:rsidP="00C31818">
      <w:r w:rsidRPr="00C31818">
        <w:t>Epoch 87/100 | Loss: 0.6107</w:t>
      </w:r>
    </w:p>
    <w:p w14:paraId="05CCBFFC" w14:textId="77777777" w:rsidR="00C31818" w:rsidRPr="00C31818" w:rsidRDefault="00C31818" w:rsidP="00C31818">
      <w:r w:rsidRPr="00C31818">
        <w:t>Epoch 88/100 | Loss: 0.6007</w:t>
      </w:r>
    </w:p>
    <w:p w14:paraId="1AEDD155" w14:textId="77777777" w:rsidR="00C31818" w:rsidRPr="00C31818" w:rsidRDefault="00C31818" w:rsidP="00C31818">
      <w:r w:rsidRPr="00C31818">
        <w:t>Epoch 89/100 | Loss: 0.6117</w:t>
      </w:r>
    </w:p>
    <w:p w14:paraId="308478DB" w14:textId="77777777" w:rsidR="00C31818" w:rsidRPr="00C31818" w:rsidRDefault="00C31818" w:rsidP="00C31818">
      <w:r w:rsidRPr="00C31818">
        <w:t>Epoch 90/100 | Loss: 0.6413</w:t>
      </w:r>
    </w:p>
    <w:p w14:paraId="651D2E44" w14:textId="77777777" w:rsidR="00C31818" w:rsidRPr="00C31818" w:rsidRDefault="00C31818" w:rsidP="00C31818">
      <w:r w:rsidRPr="00C31818">
        <w:t>Epoch 91/100 | Loss: 0.6676</w:t>
      </w:r>
    </w:p>
    <w:p w14:paraId="2B84D633" w14:textId="77777777" w:rsidR="00C31818" w:rsidRPr="00C31818" w:rsidRDefault="00C31818" w:rsidP="00C31818">
      <w:r w:rsidRPr="00C31818">
        <w:t>Epoch 92/100 | Loss: 0.6224</w:t>
      </w:r>
    </w:p>
    <w:p w14:paraId="221A20CB" w14:textId="77777777" w:rsidR="00C31818" w:rsidRPr="00C31818" w:rsidRDefault="00C31818" w:rsidP="00C31818">
      <w:r w:rsidRPr="00C31818">
        <w:t>Epoch 93/100 | Loss: 0.6365</w:t>
      </w:r>
    </w:p>
    <w:p w14:paraId="5F68E369" w14:textId="77777777" w:rsidR="00C31818" w:rsidRPr="00C31818" w:rsidRDefault="00C31818" w:rsidP="00C31818">
      <w:r w:rsidRPr="00C31818">
        <w:t>Epoch 94/100 | Loss: 0.5323</w:t>
      </w:r>
    </w:p>
    <w:p w14:paraId="55E920EA" w14:textId="77777777" w:rsidR="00C31818" w:rsidRPr="00C31818" w:rsidRDefault="00C31818" w:rsidP="00C31818">
      <w:r w:rsidRPr="00C31818">
        <w:t>Epoch 95/100 | Loss: 0.6429</w:t>
      </w:r>
    </w:p>
    <w:p w14:paraId="6BA08ED1" w14:textId="77777777" w:rsidR="00C31818" w:rsidRPr="00C31818" w:rsidRDefault="00C31818" w:rsidP="00C31818">
      <w:r w:rsidRPr="00C31818">
        <w:t>Epoch 96/100 | Loss: 0.5638</w:t>
      </w:r>
    </w:p>
    <w:p w14:paraId="0993D1A7" w14:textId="77777777" w:rsidR="00C31818" w:rsidRPr="00C31818" w:rsidRDefault="00C31818" w:rsidP="00C31818">
      <w:r w:rsidRPr="00C31818">
        <w:t>Epoch 97/100 | Loss: 0.6434</w:t>
      </w:r>
    </w:p>
    <w:p w14:paraId="06DEB289" w14:textId="77777777" w:rsidR="00C31818" w:rsidRPr="00C31818" w:rsidRDefault="00C31818" w:rsidP="00C31818">
      <w:r w:rsidRPr="00C31818">
        <w:t>Epoch 98/100 | Loss: 0.5923</w:t>
      </w:r>
    </w:p>
    <w:p w14:paraId="2873F475" w14:textId="77777777" w:rsidR="00C31818" w:rsidRPr="00C31818" w:rsidRDefault="00C31818" w:rsidP="00C31818">
      <w:r w:rsidRPr="00C31818">
        <w:t>Epoch 99/100 | Loss: 0.6212</w:t>
      </w:r>
    </w:p>
    <w:p w14:paraId="0375F94F" w14:textId="77777777" w:rsidR="00C31818" w:rsidRPr="00C31818" w:rsidRDefault="00C31818" w:rsidP="00C31818">
      <w:r w:rsidRPr="00C31818">
        <w:t>Epoch 100/100 | Loss: 0.5914</w:t>
      </w:r>
    </w:p>
    <w:p w14:paraId="5FEA0624" w14:textId="77777777" w:rsidR="00C31818" w:rsidRPr="00C31818" w:rsidRDefault="00C31818" w:rsidP="00C31818">
      <w:r w:rsidRPr="00C31818">
        <w:t>Split 3 Accuracy: 0.5238</w:t>
      </w:r>
    </w:p>
    <w:p w14:paraId="2FFA86FE" w14:textId="30CD3E41" w:rsidR="00C31818" w:rsidRPr="00C31818" w:rsidRDefault="00C31818" w:rsidP="00C31818">
      <w:r w:rsidRPr="00C31818">
        <w:rPr>
          <w:noProof/>
        </w:rPr>
        <w:drawing>
          <wp:inline distT="0" distB="0" distL="0" distR="0" wp14:anchorId="47BD6DBF" wp14:editId="73161269">
            <wp:extent cx="4770120" cy="4145280"/>
            <wp:effectExtent l="0" t="0" r="0" b="7620"/>
            <wp:docPr id="168184710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9980A" w14:textId="00254410" w:rsidR="00C31818" w:rsidRPr="00C31818" w:rsidRDefault="00C31818" w:rsidP="00C31818">
      <w:r w:rsidRPr="00C31818">
        <w:rPr>
          <w:noProof/>
        </w:rPr>
        <w:drawing>
          <wp:inline distT="0" distB="0" distL="0" distR="0" wp14:anchorId="492819CB" wp14:editId="17BB1BC6">
            <wp:extent cx="5181600" cy="4145280"/>
            <wp:effectExtent l="0" t="0" r="0" b="7620"/>
            <wp:docPr id="56887111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A8257" w14:textId="77777777" w:rsidR="00C31818" w:rsidRPr="00C31818" w:rsidRDefault="00C31818" w:rsidP="00C31818"/>
    <w:p w14:paraId="3096FAC1" w14:textId="77777777" w:rsidR="00C31818" w:rsidRPr="00C31818" w:rsidRDefault="00C31818" w:rsidP="00C31818">
      <w:r w:rsidRPr="00C31818">
        <w:t>=== ENV2 Split 4/5 ===</w:t>
      </w:r>
    </w:p>
    <w:p w14:paraId="2B1E8BF7" w14:textId="77777777" w:rsidR="00C31818" w:rsidRPr="00C31818" w:rsidRDefault="00C31818" w:rsidP="00C31818">
      <w:r w:rsidRPr="00C31818">
        <w:t>After oversampling, class counts: Counter({1: 44, 0: 44})</w:t>
      </w:r>
    </w:p>
    <w:p w14:paraId="4DEC5201" w14:textId="77777777" w:rsidR="00C31818" w:rsidRPr="00C31818" w:rsidRDefault="00C31818" w:rsidP="00C31818">
      <w:hyperlink r:id="rId255" w:anchor="line=25" w:history="1">
        <w:r w:rsidRPr="00C31818">
          <w:rPr>
            <w:rStyle w:val="Hyperlink"/>
          </w:rPr>
          <w:t>C:\Users\sansk\miniconda3\Lib\site-packages\torch_geometric\deprecation.py:26</w:t>
        </w:r>
      </w:hyperlink>
      <w:r w:rsidRPr="00C31818">
        <w:t>: UserWarning: 'data.DataLoader' is deprecated, use 'loader.DataLoader' instead</w:t>
      </w:r>
    </w:p>
    <w:p w14:paraId="7E12D0F1" w14:textId="77777777" w:rsidR="00C31818" w:rsidRPr="00C31818" w:rsidRDefault="00C31818" w:rsidP="00C31818">
      <w:r w:rsidRPr="00C31818">
        <w:t xml:space="preserve">  warnings.warn(out)</w:t>
      </w:r>
    </w:p>
    <w:p w14:paraId="32E6B2ED" w14:textId="77777777" w:rsidR="00C31818" w:rsidRPr="00C31818" w:rsidRDefault="00C31818" w:rsidP="00C31818">
      <w:r w:rsidRPr="00C31818">
        <w:t>Epoch 1/100 | Loss: 0.7273</w:t>
      </w:r>
    </w:p>
    <w:p w14:paraId="576AEDDC" w14:textId="77777777" w:rsidR="00C31818" w:rsidRPr="00C31818" w:rsidRDefault="00C31818" w:rsidP="00C31818">
      <w:r w:rsidRPr="00C31818">
        <w:t>Epoch 2/100 | Loss: 0.8157</w:t>
      </w:r>
    </w:p>
    <w:p w14:paraId="3C3400DE" w14:textId="77777777" w:rsidR="00C31818" w:rsidRPr="00C31818" w:rsidRDefault="00C31818" w:rsidP="00C31818">
      <w:r w:rsidRPr="00C31818">
        <w:t>Epoch 3/100 | Loss: 0.7607</w:t>
      </w:r>
    </w:p>
    <w:p w14:paraId="3212065D" w14:textId="77777777" w:rsidR="00C31818" w:rsidRPr="00C31818" w:rsidRDefault="00C31818" w:rsidP="00C31818">
      <w:r w:rsidRPr="00C31818">
        <w:t>Epoch 4/100 | Loss: 0.7910</w:t>
      </w:r>
    </w:p>
    <w:p w14:paraId="788ADCB9" w14:textId="77777777" w:rsidR="00C31818" w:rsidRPr="00C31818" w:rsidRDefault="00C31818" w:rsidP="00C31818">
      <w:r w:rsidRPr="00C31818">
        <w:t>Epoch 5/100 | Loss: 0.8346</w:t>
      </w:r>
    </w:p>
    <w:p w14:paraId="0242953B" w14:textId="77777777" w:rsidR="00C31818" w:rsidRPr="00C31818" w:rsidRDefault="00C31818" w:rsidP="00C31818">
      <w:r w:rsidRPr="00C31818">
        <w:t>Epoch 6/100 | Loss: 0.6628</w:t>
      </w:r>
    </w:p>
    <w:p w14:paraId="4F639AD3" w14:textId="77777777" w:rsidR="00C31818" w:rsidRPr="00C31818" w:rsidRDefault="00C31818" w:rsidP="00C31818">
      <w:r w:rsidRPr="00C31818">
        <w:t>Epoch 7/100 | Loss: 0.7815</w:t>
      </w:r>
    </w:p>
    <w:p w14:paraId="3B3778CE" w14:textId="77777777" w:rsidR="00C31818" w:rsidRPr="00C31818" w:rsidRDefault="00C31818" w:rsidP="00C31818">
      <w:r w:rsidRPr="00C31818">
        <w:t>Epoch 8/100 | Loss: 0.6797</w:t>
      </w:r>
    </w:p>
    <w:p w14:paraId="5A2253BF" w14:textId="77777777" w:rsidR="00C31818" w:rsidRPr="00C31818" w:rsidRDefault="00C31818" w:rsidP="00C31818">
      <w:r w:rsidRPr="00C31818">
        <w:t>Epoch 9/100 | Loss: 0.7327</w:t>
      </w:r>
    </w:p>
    <w:p w14:paraId="71F3A937" w14:textId="77777777" w:rsidR="00C31818" w:rsidRPr="00C31818" w:rsidRDefault="00C31818" w:rsidP="00C31818">
      <w:r w:rsidRPr="00C31818">
        <w:t>Epoch 10/100 | Loss: 0.7141</w:t>
      </w:r>
    </w:p>
    <w:p w14:paraId="2BAF933A" w14:textId="77777777" w:rsidR="00C31818" w:rsidRPr="00C31818" w:rsidRDefault="00C31818" w:rsidP="00C31818">
      <w:r w:rsidRPr="00C31818">
        <w:t>Epoch 11/100 | Loss: 0.7210</w:t>
      </w:r>
    </w:p>
    <w:p w14:paraId="09AFCF72" w14:textId="77777777" w:rsidR="00C31818" w:rsidRPr="00C31818" w:rsidRDefault="00C31818" w:rsidP="00C31818">
      <w:r w:rsidRPr="00C31818">
        <w:t>Epoch 12/100 | Loss: 0.7251</w:t>
      </w:r>
    </w:p>
    <w:p w14:paraId="38B604CF" w14:textId="77777777" w:rsidR="00C31818" w:rsidRPr="00C31818" w:rsidRDefault="00C31818" w:rsidP="00C31818">
      <w:r w:rsidRPr="00C31818">
        <w:t>Epoch 13/100 | Loss: 0.6710</w:t>
      </w:r>
    </w:p>
    <w:p w14:paraId="39E33C1C" w14:textId="77777777" w:rsidR="00C31818" w:rsidRPr="00C31818" w:rsidRDefault="00C31818" w:rsidP="00C31818">
      <w:r w:rsidRPr="00C31818">
        <w:t>Epoch 14/100 | Loss: 0.6891</w:t>
      </w:r>
    </w:p>
    <w:p w14:paraId="5D85DFE0" w14:textId="77777777" w:rsidR="00C31818" w:rsidRPr="00C31818" w:rsidRDefault="00C31818" w:rsidP="00C31818">
      <w:r w:rsidRPr="00C31818">
        <w:t>Epoch 15/100 | Loss: 0.7173</w:t>
      </w:r>
    </w:p>
    <w:p w14:paraId="73EA8F2E" w14:textId="77777777" w:rsidR="00C31818" w:rsidRPr="00C31818" w:rsidRDefault="00C31818" w:rsidP="00C31818">
      <w:r w:rsidRPr="00C31818">
        <w:t>Epoch 16/100 | Loss: 0.7073</w:t>
      </w:r>
    </w:p>
    <w:p w14:paraId="0883CCC1" w14:textId="77777777" w:rsidR="00C31818" w:rsidRPr="00C31818" w:rsidRDefault="00C31818" w:rsidP="00C31818">
      <w:r w:rsidRPr="00C31818">
        <w:t>Epoch 17/100 | Loss: 0.6709</w:t>
      </w:r>
    </w:p>
    <w:p w14:paraId="4352B119" w14:textId="77777777" w:rsidR="00C31818" w:rsidRPr="00C31818" w:rsidRDefault="00C31818" w:rsidP="00C31818">
      <w:r w:rsidRPr="00C31818">
        <w:t>Epoch 18/100 | Loss: 0.7288</w:t>
      </w:r>
    </w:p>
    <w:p w14:paraId="5660F3A2" w14:textId="77777777" w:rsidR="00C31818" w:rsidRPr="00C31818" w:rsidRDefault="00C31818" w:rsidP="00C31818">
      <w:r w:rsidRPr="00C31818">
        <w:t>Epoch 19/100 | Loss: 0.7310</w:t>
      </w:r>
    </w:p>
    <w:p w14:paraId="606F68BD" w14:textId="77777777" w:rsidR="00C31818" w:rsidRPr="00C31818" w:rsidRDefault="00C31818" w:rsidP="00C31818">
      <w:r w:rsidRPr="00C31818">
        <w:t>Epoch 20/100 | Loss: 0.6304</w:t>
      </w:r>
    </w:p>
    <w:p w14:paraId="2D12012A" w14:textId="77777777" w:rsidR="00C31818" w:rsidRPr="00C31818" w:rsidRDefault="00C31818" w:rsidP="00C31818">
      <w:r w:rsidRPr="00C31818">
        <w:t>Epoch 21/100 | Loss: 0.6908</w:t>
      </w:r>
    </w:p>
    <w:p w14:paraId="26C36E51" w14:textId="77777777" w:rsidR="00C31818" w:rsidRPr="00C31818" w:rsidRDefault="00C31818" w:rsidP="00C31818">
      <w:r w:rsidRPr="00C31818">
        <w:t>Epoch 22/100 | Loss: 0.8119</w:t>
      </w:r>
    </w:p>
    <w:p w14:paraId="326BECE6" w14:textId="77777777" w:rsidR="00C31818" w:rsidRPr="00C31818" w:rsidRDefault="00C31818" w:rsidP="00C31818">
      <w:r w:rsidRPr="00C31818">
        <w:t>Epoch 23/100 | Loss: 0.7194</w:t>
      </w:r>
    </w:p>
    <w:p w14:paraId="716BF45D" w14:textId="77777777" w:rsidR="00C31818" w:rsidRPr="00C31818" w:rsidRDefault="00C31818" w:rsidP="00C31818">
      <w:r w:rsidRPr="00C31818">
        <w:t>Epoch 24/100 | Loss: 0.7364</w:t>
      </w:r>
    </w:p>
    <w:p w14:paraId="558A988F" w14:textId="77777777" w:rsidR="00C31818" w:rsidRPr="00C31818" w:rsidRDefault="00C31818" w:rsidP="00C31818">
      <w:r w:rsidRPr="00C31818">
        <w:t>Epoch 25/100 | Loss: 0.7191</w:t>
      </w:r>
    </w:p>
    <w:p w14:paraId="410B7AB2" w14:textId="77777777" w:rsidR="00C31818" w:rsidRPr="00C31818" w:rsidRDefault="00C31818" w:rsidP="00C31818">
      <w:r w:rsidRPr="00C31818">
        <w:t>Epoch 26/100 | Loss: 0.6481</w:t>
      </w:r>
    </w:p>
    <w:p w14:paraId="706EC2D9" w14:textId="77777777" w:rsidR="00C31818" w:rsidRPr="00C31818" w:rsidRDefault="00C31818" w:rsidP="00C31818">
      <w:r w:rsidRPr="00C31818">
        <w:t>Epoch 27/100 | Loss: 0.6661</w:t>
      </w:r>
    </w:p>
    <w:p w14:paraId="6435E3E9" w14:textId="77777777" w:rsidR="00C31818" w:rsidRPr="00C31818" w:rsidRDefault="00C31818" w:rsidP="00C31818">
      <w:r w:rsidRPr="00C31818">
        <w:t>Epoch 28/100 | Loss: 0.6481</w:t>
      </w:r>
    </w:p>
    <w:p w14:paraId="02753CD6" w14:textId="77777777" w:rsidR="00C31818" w:rsidRPr="00C31818" w:rsidRDefault="00C31818" w:rsidP="00C31818">
      <w:r w:rsidRPr="00C31818">
        <w:t>Epoch 29/100 | Loss: 0.6647</w:t>
      </w:r>
    </w:p>
    <w:p w14:paraId="66AB9364" w14:textId="77777777" w:rsidR="00C31818" w:rsidRPr="00C31818" w:rsidRDefault="00C31818" w:rsidP="00C31818">
      <w:r w:rsidRPr="00C31818">
        <w:t>Epoch 30/100 | Loss: 0.6497</w:t>
      </w:r>
    </w:p>
    <w:p w14:paraId="5F423F44" w14:textId="77777777" w:rsidR="00C31818" w:rsidRPr="00C31818" w:rsidRDefault="00C31818" w:rsidP="00C31818">
      <w:r w:rsidRPr="00C31818">
        <w:t>Epoch 31/100 | Loss: 0.6199</w:t>
      </w:r>
    </w:p>
    <w:p w14:paraId="0B81FFAE" w14:textId="77777777" w:rsidR="00C31818" w:rsidRPr="00C31818" w:rsidRDefault="00C31818" w:rsidP="00C31818">
      <w:r w:rsidRPr="00C31818">
        <w:t>Epoch 32/100 | Loss: 0.6917</w:t>
      </w:r>
    </w:p>
    <w:p w14:paraId="153A5FE0" w14:textId="77777777" w:rsidR="00C31818" w:rsidRPr="00C31818" w:rsidRDefault="00C31818" w:rsidP="00C31818">
      <w:r w:rsidRPr="00C31818">
        <w:t>Epoch 33/100 | Loss: 0.6939</w:t>
      </w:r>
    </w:p>
    <w:p w14:paraId="7B7CC78C" w14:textId="77777777" w:rsidR="00C31818" w:rsidRPr="00C31818" w:rsidRDefault="00C31818" w:rsidP="00C31818">
      <w:r w:rsidRPr="00C31818">
        <w:t>Epoch 34/100 | Loss: 0.6311</w:t>
      </w:r>
    </w:p>
    <w:p w14:paraId="7D004862" w14:textId="77777777" w:rsidR="00C31818" w:rsidRPr="00C31818" w:rsidRDefault="00C31818" w:rsidP="00C31818">
      <w:r w:rsidRPr="00C31818">
        <w:t>Epoch 35/100 | Loss: 0.7252</w:t>
      </w:r>
    </w:p>
    <w:p w14:paraId="0EE5C1A1" w14:textId="77777777" w:rsidR="00C31818" w:rsidRPr="00C31818" w:rsidRDefault="00C31818" w:rsidP="00C31818">
      <w:r w:rsidRPr="00C31818">
        <w:t>Epoch 36/100 | Loss: 0.6800</w:t>
      </w:r>
    </w:p>
    <w:p w14:paraId="1F41F1DE" w14:textId="77777777" w:rsidR="00C31818" w:rsidRPr="00C31818" w:rsidRDefault="00C31818" w:rsidP="00C31818">
      <w:r w:rsidRPr="00C31818">
        <w:t>Epoch 37/100 | Loss: 0.5805</w:t>
      </w:r>
    </w:p>
    <w:p w14:paraId="3FE883DA" w14:textId="77777777" w:rsidR="00C31818" w:rsidRPr="00C31818" w:rsidRDefault="00C31818" w:rsidP="00C31818">
      <w:r w:rsidRPr="00C31818">
        <w:t>Epoch 38/100 | Loss: 0.6971</w:t>
      </w:r>
    </w:p>
    <w:p w14:paraId="5617107F" w14:textId="77777777" w:rsidR="00C31818" w:rsidRPr="00C31818" w:rsidRDefault="00C31818" w:rsidP="00C31818">
      <w:r w:rsidRPr="00C31818">
        <w:t>Epoch 39/100 | Loss: 0.6602</w:t>
      </w:r>
    </w:p>
    <w:p w14:paraId="4DE0AADB" w14:textId="77777777" w:rsidR="00C31818" w:rsidRPr="00C31818" w:rsidRDefault="00C31818" w:rsidP="00C31818">
      <w:r w:rsidRPr="00C31818">
        <w:t>Epoch 40/100 | Loss: 0.7289</w:t>
      </w:r>
    </w:p>
    <w:p w14:paraId="3F0781C7" w14:textId="77777777" w:rsidR="00C31818" w:rsidRPr="00C31818" w:rsidRDefault="00C31818" w:rsidP="00C31818">
      <w:r w:rsidRPr="00C31818">
        <w:t>Epoch 41/100 | Loss: 0.6595</w:t>
      </w:r>
    </w:p>
    <w:p w14:paraId="1E0A908D" w14:textId="77777777" w:rsidR="00C31818" w:rsidRPr="00C31818" w:rsidRDefault="00C31818" w:rsidP="00C31818">
      <w:r w:rsidRPr="00C31818">
        <w:t>Epoch 42/100 | Loss: 0.7038</w:t>
      </w:r>
    </w:p>
    <w:p w14:paraId="16584239" w14:textId="77777777" w:rsidR="00C31818" w:rsidRPr="00C31818" w:rsidRDefault="00C31818" w:rsidP="00C31818">
      <w:r w:rsidRPr="00C31818">
        <w:t>Epoch 43/100 | Loss: 0.5918</w:t>
      </w:r>
    </w:p>
    <w:p w14:paraId="52F145BE" w14:textId="77777777" w:rsidR="00C31818" w:rsidRPr="00C31818" w:rsidRDefault="00C31818" w:rsidP="00C31818">
      <w:r w:rsidRPr="00C31818">
        <w:t>Epoch 44/100 | Loss: 0.6441</w:t>
      </w:r>
    </w:p>
    <w:p w14:paraId="0D0D7D57" w14:textId="77777777" w:rsidR="00C31818" w:rsidRPr="00C31818" w:rsidRDefault="00C31818" w:rsidP="00C31818">
      <w:r w:rsidRPr="00C31818">
        <w:t>Epoch 45/100 | Loss: 0.6837</w:t>
      </w:r>
    </w:p>
    <w:p w14:paraId="598E3AFC" w14:textId="77777777" w:rsidR="00C31818" w:rsidRPr="00C31818" w:rsidRDefault="00C31818" w:rsidP="00C31818">
      <w:r w:rsidRPr="00C31818">
        <w:t>Epoch 46/100 | Loss: 0.6335</w:t>
      </w:r>
    </w:p>
    <w:p w14:paraId="4079C138" w14:textId="77777777" w:rsidR="00C31818" w:rsidRPr="00C31818" w:rsidRDefault="00C31818" w:rsidP="00C31818">
      <w:r w:rsidRPr="00C31818">
        <w:t>Epoch 47/100 | Loss: 0.6533</w:t>
      </w:r>
    </w:p>
    <w:p w14:paraId="19F65BDC" w14:textId="77777777" w:rsidR="00C31818" w:rsidRPr="00C31818" w:rsidRDefault="00C31818" w:rsidP="00C31818">
      <w:r w:rsidRPr="00C31818">
        <w:t>Epoch 48/100 | Loss: 0.6249</w:t>
      </w:r>
    </w:p>
    <w:p w14:paraId="1B2ECA96" w14:textId="77777777" w:rsidR="00C31818" w:rsidRPr="00C31818" w:rsidRDefault="00C31818" w:rsidP="00C31818">
      <w:r w:rsidRPr="00C31818">
        <w:t>Epoch 49/100 | Loss: 0.6453</w:t>
      </w:r>
    </w:p>
    <w:p w14:paraId="6D1E90CA" w14:textId="77777777" w:rsidR="00C31818" w:rsidRPr="00C31818" w:rsidRDefault="00C31818" w:rsidP="00C31818">
      <w:r w:rsidRPr="00C31818">
        <w:t>Epoch 50/100 | Loss: 0.6502</w:t>
      </w:r>
    </w:p>
    <w:p w14:paraId="48A58D58" w14:textId="77777777" w:rsidR="00C31818" w:rsidRPr="00C31818" w:rsidRDefault="00C31818" w:rsidP="00C31818">
      <w:r w:rsidRPr="00C31818">
        <w:t>Epoch 51/100 | Loss: 0.7101</w:t>
      </w:r>
    </w:p>
    <w:p w14:paraId="122C3B78" w14:textId="77777777" w:rsidR="00C31818" w:rsidRPr="00C31818" w:rsidRDefault="00C31818" w:rsidP="00C31818">
      <w:r w:rsidRPr="00C31818">
        <w:t>Epoch 52/100 | Loss: 0.6480</w:t>
      </w:r>
    </w:p>
    <w:p w14:paraId="45F21D8C" w14:textId="77777777" w:rsidR="00C31818" w:rsidRPr="00C31818" w:rsidRDefault="00C31818" w:rsidP="00C31818">
      <w:r w:rsidRPr="00C31818">
        <w:t>Epoch 53/100 | Loss: 0.6070</w:t>
      </w:r>
    </w:p>
    <w:p w14:paraId="74644B1D" w14:textId="77777777" w:rsidR="00C31818" w:rsidRPr="00C31818" w:rsidRDefault="00C31818" w:rsidP="00C31818">
      <w:r w:rsidRPr="00C31818">
        <w:t>Epoch 54/100 | Loss: 0.6722</w:t>
      </w:r>
    </w:p>
    <w:p w14:paraId="46A28DC6" w14:textId="77777777" w:rsidR="00C31818" w:rsidRPr="00C31818" w:rsidRDefault="00C31818" w:rsidP="00C31818">
      <w:r w:rsidRPr="00C31818">
        <w:t>Epoch 55/100 | Loss: 0.6395</w:t>
      </w:r>
    </w:p>
    <w:p w14:paraId="6525B0AE" w14:textId="77777777" w:rsidR="00C31818" w:rsidRPr="00C31818" w:rsidRDefault="00C31818" w:rsidP="00C31818">
      <w:r w:rsidRPr="00C31818">
        <w:t>Epoch 56/100 | Loss: 0.6285</w:t>
      </w:r>
    </w:p>
    <w:p w14:paraId="71F7F58C" w14:textId="77777777" w:rsidR="00C31818" w:rsidRPr="00C31818" w:rsidRDefault="00C31818" w:rsidP="00C31818">
      <w:r w:rsidRPr="00C31818">
        <w:t>Epoch 57/100 | Loss: 0.6562</w:t>
      </w:r>
    </w:p>
    <w:p w14:paraId="5094031B" w14:textId="77777777" w:rsidR="00C31818" w:rsidRPr="00C31818" w:rsidRDefault="00C31818" w:rsidP="00C31818">
      <w:r w:rsidRPr="00C31818">
        <w:t>Epoch 58/100 | Loss: 0.5681</w:t>
      </w:r>
    </w:p>
    <w:p w14:paraId="5947F767" w14:textId="77777777" w:rsidR="00C31818" w:rsidRPr="00C31818" w:rsidRDefault="00C31818" w:rsidP="00C31818">
      <w:r w:rsidRPr="00C31818">
        <w:t>Epoch 59/100 | Loss: 0.6555</w:t>
      </w:r>
    </w:p>
    <w:p w14:paraId="38EB0708" w14:textId="77777777" w:rsidR="00C31818" w:rsidRPr="00C31818" w:rsidRDefault="00C31818" w:rsidP="00C31818">
      <w:r w:rsidRPr="00C31818">
        <w:t>Epoch 60/100 | Loss: 0.6434</w:t>
      </w:r>
    </w:p>
    <w:p w14:paraId="2B7984DD" w14:textId="77777777" w:rsidR="00C31818" w:rsidRPr="00C31818" w:rsidRDefault="00C31818" w:rsidP="00C31818">
      <w:r w:rsidRPr="00C31818">
        <w:t>Epoch 61/100 | Loss: 0.7272</w:t>
      </w:r>
    </w:p>
    <w:p w14:paraId="6FEAECA5" w14:textId="77777777" w:rsidR="00C31818" w:rsidRPr="00C31818" w:rsidRDefault="00C31818" w:rsidP="00C31818">
      <w:r w:rsidRPr="00C31818">
        <w:t>Epoch 62/100 | Loss: 0.5921</w:t>
      </w:r>
    </w:p>
    <w:p w14:paraId="22857865" w14:textId="77777777" w:rsidR="00C31818" w:rsidRPr="00C31818" w:rsidRDefault="00C31818" w:rsidP="00C31818">
      <w:r w:rsidRPr="00C31818">
        <w:t>Epoch 63/100 | Loss: 0.6172</w:t>
      </w:r>
    </w:p>
    <w:p w14:paraId="7568774E" w14:textId="77777777" w:rsidR="00C31818" w:rsidRPr="00C31818" w:rsidRDefault="00C31818" w:rsidP="00C31818">
      <w:r w:rsidRPr="00C31818">
        <w:t>Epoch 64/100 | Loss: 0.6461</w:t>
      </w:r>
    </w:p>
    <w:p w14:paraId="43B5E984" w14:textId="77777777" w:rsidR="00C31818" w:rsidRPr="00C31818" w:rsidRDefault="00C31818" w:rsidP="00C31818">
      <w:r w:rsidRPr="00C31818">
        <w:t>Epoch 65/100 | Loss: 0.6623</w:t>
      </w:r>
    </w:p>
    <w:p w14:paraId="34CC424C" w14:textId="77777777" w:rsidR="00C31818" w:rsidRPr="00C31818" w:rsidRDefault="00C31818" w:rsidP="00C31818">
      <w:r w:rsidRPr="00C31818">
        <w:t>Epoch 66/100 | Loss: 0.7118</w:t>
      </w:r>
    </w:p>
    <w:p w14:paraId="1B18332E" w14:textId="77777777" w:rsidR="00C31818" w:rsidRPr="00C31818" w:rsidRDefault="00C31818" w:rsidP="00C31818">
      <w:r w:rsidRPr="00C31818">
        <w:t>Epoch 67/100 | Loss: 0.6905</w:t>
      </w:r>
    </w:p>
    <w:p w14:paraId="0A702FD3" w14:textId="77777777" w:rsidR="00C31818" w:rsidRPr="00C31818" w:rsidRDefault="00C31818" w:rsidP="00C31818">
      <w:r w:rsidRPr="00C31818">
        <w:t>Epoch 68/100 | Loss: 0.6863</w:t>
      </w:r>
    </w:p>
    <w:p w14:paraId="0CE76967" w14:textId="77777777" w:rsidR="00C31818" w:rsidRPr="00C31818" w:rsidRDefault="00C31818" w:rsidP="00C31818">
      <w:r w:rsidRPr="00C31818">
        <w:t>Epoch 69/100 | Loss: 0.6018</w:t>
      </w:r>
    </w:p>
    <w:p w14:paraId="24C34D4A" w14:textId="77777777" w:rsidR="00C31818" w:rsidRPr="00C31818" w:rsidRDefault="00C31818" w:rsidP="00C31818">
      <w:r w:rsidRPr="00C31818">
        <w:t>Epoch 70/100 | Loss: 0.6545</w:t>
      </w:r>
    </w:p>
    <w:p w14:paraId="7378E48D" w14:textId="77777777" w:rsidR="00C31818" w:rsidRPr="00C31818" w:rsidRDefault="00C31818" w:rsidP="00C31818">
      <w:r w:rsidRPr="00C31818">
        <w:t>Epoch 71/100 | Loss: 0.6565</w:t>
      </w:r>
    </w:p>
    <w:p w14:paraId="7FE4D8CC" w14:textId="77777777" w:rsidR="00C31818" w:rsidRPr="00C31818" w:rsidRDefault="00C31818" w:rsidP="00C31818">
      <w:r w:rsidRPr="00C31818">
        <w:t>Epoch 72/100 | Loss: 0.6801</w:t>
      </w:r>
    </w:p>
    <w:p w14:paraId="095E19C0" w14:textId="77777777" w:rsidR="00C31818" w:rsidRPr="00C31818" w:rsidRDefault="00C31818" w:rsidP="00C31818">
      <w:r w:rsidRPr="00C31818">
        <w:t>Epoch 73/100 | Loss: 0.5869</w:t>
      </w:r>
    </w:p>
    <w:p w14:paraId="7A0E962A" w14:textId="77777777" w:rsidR="00C31818" w:rsidRPr="00C31818" w:rsidRDefault="00C31818" w:rsidP="00C31818">
      <w:r w:rsidRPr="00C31818">
        <w:t>Epoch 74/100 | Loss: 0.6733</w:t>
      </w:r>
    </w:p>
    <w:p w14:paraId="1CA3CB09" w14:textId="77777777" w:rsidR="00C31818" w:rsidRPr="00C31818" w:rsidRDefault="00C31818" w:rsidP="00C31818">
      <w:r w:rsidRPr="00C31818">
        <w:t>Epoch 75/100 | Loss: 0.6772</w:t>
      </w:r>
    </w:p>
    <w:p w14:paraId="52B0E2D3" w14:textId="77777777" w:rsidR="00C31818" w:rsidRPr="00C31818" w:rsidRDefault="00C31818" w:rsidP="00C31818">
      <w:r w:rsidRPr="00C31818">
        <w:t>Epoch 76/100 | Loss: 0.6444</w:t>
      </w:r>
    </w:p>
    <w:p w14:paraId="66FA8839" w14:textId="77777777" w:rsidR="00C31818" w:rsidRPr="00C31818" w:rsidRDefault="00C31818" w:rsidP="00C31818">
      <w:r w:rsidRPr="00C31818">
        <w:t>Epoch 77/100 | Loss: 0.5635</w:t>
      </w:r>
    </w:p>
    <w:p w14:paraId="3448EF2A" w14:textId="77777777" w:rsidR="00C31818" w:rsidRPr="00C31818" w:rsidRDefault="00C31818" w:rsidP="00C31818">
      <w:r w:rsidRPr="00C31818">
        <w:t>Epoch 78/100 | Loss: 0.6565</w:t>
      </w:r>
    </w:p>
    <w:p w14:paraId="6D0BECC8" w14:textId="77777777" w:rsidR="00C31818" w:rsidRPr="00C31818" w:rsidRDefault="00C31818" w:rsidP="00C31818">
      <w:r w:rsidRPr="00C31818">
        <w:t>Epoch 79/100 | Loss: 0.6431</w:t>
      </w:r>
    </w:p>
    <w:p w14:paraId="7D879C47" w14:textId="77777777" w:rsidR="00C31818" w:rsidRPr="00C31818" w:rsidRDefault="00C31818" w:rsidP="00C31818">
      <w:r w:rsidRPr="00C31818">
        <w:t>Epoch 80/100 | Loss: 0.6219</w:t>
      </w:r>
    </w:p>
    <w:p w14:paraId="56835816" w14:textId="77777777" w:rsidR="00C31818" w:rsidRPr="00C31818" w:rsidRDefault="00C31818" w:rsidP="00C31818">
      <w:r w:rsidRPr="00C31818">
        <w:t>Epoch 81/100 | Loss: 0.5711</w:t>
      </w:r>
    </w:p>
    <w:p w14:paraId="07D72D6C" w14:textId="77777777" w:rsidR="00C31818" w:rsidRPr="00C31818" w:rsidRDefault="00C31818" w:rsidP="00C31818">
      <w:r w:rsidRPr="00C31818">
        <w:t>Epoch 82/100 | Loss: 0.5597</w:t>
      </w:r>
    </w:p>
    <w:p w14:paraId="64F62B26" w14:textId="77777777" w:rsidR="00C31818" w:rsidRPr="00C31818" w:rsidRDefault="00C31818" w:rsidP="00C31818">
      <w:r w:rsidRPr="00C31818">
        <w:t>Epoch 83/100 | Loss: 0.6722</w:t>
      </w:r>
    </w:p>
    <w:p w14:paraId="52E2435F" w14:textId="77777777" w:rsidR="00C31818" w:rsidRPr="00C31818" w:rsidRDefault="00C31818" w:rsidP="00C31818">
      <w:r w:rsidRPr="00C31818">
        <w:t>Epoch 84/100 | Loss: 0.5873</w:t>
      </w:r>
    </w:p>
    <w:p w14:paraId="4D3F62EF" w14:textId="77777777" w:rsidR="00C31818" w:rsidRPr="00C31818" w:rsidRDefault="00C31818" w:rsidP="00C31818">
      <w:r w:rsidRPr="00C31818">
        <w:t>Epoch 85/100 | Loss: 0.6766</w:t>
      </w:r>
    </w:p>
    <w:p w14:paraId="13C35959" w14:textId="77777777" w:rsidR="00C31818" w:rsidRPr="00C31818" w:rsidRDefault="00C31818" w:rsidP="00C31818">
      <w:r w:rsidRPr="00C31818">
        <w:t>Epoch 86/100 | Loss: 0.6940</w:t>
      </w:r>
    </w:p>
    <w:p w14:paraId="48475BBC" w14:textId="77777777" w:rsidR="00C31818" w:rsidRPr="00C31818" w:rsidRDefault="00C31818" w:rsidP="00C31818">
      <w:r w:rsidRPr="00C31818">
        <w:t>Epoch 87/100 | Loss: 0.5721</w:t>
      </w:r>
    </w:p>
    <w:p w14:paraId="7497222C" w14:textId="77777777" w:rsidR="00C31818" w:rsidRPr="00C31818" w:rsidRDefault="00C31818" w:rsidP="00C31818">
      <w:r w:rsidRPr="00C31818">
        <w:t>Epoch 88/100 | Loss: 0.6628</w:t>
      </w:r>
    </w:p>
    <w:p w14:paraId="6506DAE2" w14:textId="77777777" w:rsidR="00C31818" w:rsidRPr="00C31818" w:rsidRDefault="00C31818" w:rsidP="00C31818">
      <w:r w:rsidRPr="00C31818">
        <w:t>Epoch 89/100 | Loss: 0.6515</w:t>
      </w:r>
    </w:p>
    <w:p w14:paraId="5307F554" w14:textId="77777777" w:rsidR="00C31818" w:rsidRPr="00C31818" w:rsidRDefault="00C31818" w:rsidP="00C31818">
      <w:r w:rsidRPr="00C31818">
        <w:t>Epoch 90/100 | Loss: 0.5857</w:t>
      </w:r>
    </w:p>
    <w:p w14:paraId="735B8090" w14:textId="77777777" w:rsidR="00C31818" w:rsidRPr="00C31818" w:rsidRDefault="00C31818" w:rsidP="00C31818">
      <w:r w:rsidRPr="00C31818">
        <w:t>Epoch 91/100 | Loss: 0.5597</w:t>
      </w:r>
    </w:p>
    <w:p w14:paraId="1860077B" w14:textId="77777777" w:rsidR="00C31818" w:rsidRPr="00C31818" w:rsidRDefault="00C31818" w:rsidP="00C31818">
      <w:r w:rsidRPr="00C31818">
        <w:t>Epoch 92/100 | Loss: 0.6010</w:t>
      </w:r>
    </w:p>
    <w:p w14:paraId="370BB434" w14:textId="77777777" w:rsidR="00C31818" w:rsidRPr="00C31818" w:rsidRDefault="00C31818" w:rsidP="00C31818">
      <w:r w:rsidRPr="00C31818">
        <w:t>Epoch 93/100 | Loss: 0.6486</w:t>
      </w:r>
    </w:p>
    <w:p w14:paraId="570D0369" w14:textId="77777777" w:rsidR="00C31818" w:rsidRPr="00C31818" w:rsidRDefault="00C31818" w:rsidP="00C31818">
      <w:r w:rsidRPr="00C31818">
        <w:t>Epoch 94/100 | Loss: 0.6387</w:t>
      </w:r>
    </w:p>
    <w:p w14:paraId="2948A8CA" w14:textId="77777777" w:rsidR="00C31818" w:rsidRPr="00C31818" w:rsidRDefault="00C31818" w:rsidP="00C31818">
      <w:r w:rsidRPr="00C31818">
        <w:t>Epoch 95/100 | Loss: 0.5755</w:t>
      </w:r>
    </w:p>
    <w:p w14:paraId="63801876" w14:textId="77777777" w:rsidR="00C31818" w:rsidRPr="00C31818" w:rsidRDefault="00C31818" w:rsidP="00C31818">
      <w:r w:rsidRPr="00C31818">
        <w:t>Epoch 96/100 | Loss: 0.5948</w:t>
      </w:r>
    </w:p>
    <w:p w14:paraId="443740DB" w14:textId="77777777" w:rsidR="00C31818" w:rsidRPr="00C31818" w:rsidRDefault="00C31818" w:rsidP="00C31818">
      <w:r w:rsidRPr="00C31818">
        <w:t>Epoch 97/100 | Loss: 0.5239</w:t>
      </w:r>
    </w:p>
    <w:p w14:paraId="16BFF12C" w14:textId="77777777" w:rsidR="00C31818" w:rsidRPr="00C31818" w:rsidRDefault="00C31818" w:rsidP="00C31818">
      <w:r w:rsidRPr="00C31818">
        <w:t>Epoch 98/100 | Loss: 0.5977</w:t>
      </w:r>
    </w:p>
    <w:p w14:paraId="5C93CFC4" w14:textId="77777777" w:rsidR="00C31818" w:rsidRPr="00C31818" w:rsidRDefault="00C31818" w:rsidP="00C31818">
      <w:r w:rsidRPr="00C31818">
        <w:t>Epoch 99/100 | Loss: 0.5781</w:t>
      </w:r>
    </w:p>
    <w:p w14:paraId="2D96878B" w14:textId="77777777" w:rsidR="00C31818" w:rsidRPr="00C31818" w:rsidRDefault="00C31818" w:rsidP="00C31818">
      <w:r w:rsidRPr="00C31818">
        <w:t>Epoch 100/100 | Loss: 0.5748</w:t>
      </w:r>
    </w:p>
    <w:p w14:paraId="02DAA436" w14:textId="77777777" w:rsidR="00C31818" w:rsidRPr="00C31818" w:rsidRDefault="00C31818" w:rsidP="00C31818">
      <w:r w:rsidRPr="00C31818">
        <w:t>Split 4 Accuracy: 0.4762</w:t>
      </w:r>
    </w:p>
    <w:p w14:paraId="18DA4E63" w14:textId="40B6049C" w:rsidR="00C31818" w:rsidRPr="00C31818" w:rsidRDefault="00C31818" w:rsidP="00C31818">
      <w:r w:rsidRPr="00C31818">
        <w:rPr>
          <w:noProof/>
        </w:rPr>
        <w:drawing>
          <wp:inline distT="0" distB="0" distL="0" distR="0" wp14:anchorId="22725FAF" wp14:editId="17700D2C">
            <wp:extent cx="4853940" cy="4145280"/>
            <wp:effectExtent l="0" t="0" r="3810" b="7620"/>
            <wp:docPr id="140079935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DEA3C" w14:textId="58130832" w:rsidR="00C31818" w:rsidRPr="00C31818" w:rsidRDefault="00C31818" w:rsidP="00C31818">
      <w:r w:rsidRPr="00C31818">
        <w:rPr>
          <w:noProof/>
        </w:rPr>
        <w:drawing>
          <wp:inline distT="0" distB="0" distL="0" distR="0" wp14:anchorId="18CD755F" wp14:editId="746815A3">
            <wp:extent cx="5181600" cy="4145280"/>
            <wp:effectExtent l="0" t="0" r="0" b="7620"/>
            <wp:docPr id="197933187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FC81A" w14:textId="77777777" w:rsidR="00C31818" w:rsidRPr="00C31818" w:rsidRDefault="00C31818" w:rsidP="00C31818"/>
    <w:p w14:paraId="117C7227" w14:textId="77777777" w:rsidR="00C31818" w:rsidRPr="00C31818" w:rsidRDefault="00C31818" w:rsidP="00C31818">
      <w:r w:rsidRPr="00C31818">
        <w:t>=== ENV2 Split 5/5 ===</w:t>
      </w:r>
    </w:p>
    <w:p w14:paraId="6E33FA70" w14:textId="77777777" w:rsidR="00C31818" w:rsidRPr="00C31818" w:rsidRDefault="00C31818" w:rsidP="00C31818">
      <w:r w:rsidRPr="00C31818">
        <w:t>After oversampling, class counts: Counter({1: 44, 0: 44})</w:t>
      </w:r>
    </w:p>
    <w:p w14:paraId="5B1B8456" w14:textId="77777777" w:rsidR="00C31818" w:rsidRPr="00C31818" w:rsidRDefault="00C31818" w:rsidP="00C31818">
      <w:hyperlink r:id="rId258" w:anchor="line=25" w:history="1">
        <w:r w:rsidRPr="00C31818">
          <w:rPr>
            <w:rStyle w:val="Hyperlink"/>
          </w:rPr>
          <w:t>C:\Users\sansk\miniconda3\Lib\site-packages\torch_geometric\deprecation.py:26</w:t>
        </w:r>
      </w:hyperlink>
      <w:r w:rsidRPr="00C31818">
        <w:t>: UserWarning: 'data.DataLoader' is deprecated, use 'loader.DataLoader' instead</w:t>
      </w:r>
    </w:p>
    <w:p w14:paraId="49B0B594" w14:textId="77777777" w:rsidR="00C31818" w:rsidRPr="00C31818" w:rsidRDefault="00C31818" w:rsidP="00C31818">
      <w:r w:rsidRPr="00C31818">
        <w:t xml:space="preserve">  warnings.warn(out)</w:t>
      </w:r>
    </w:p>
    <w:p w14:paraId="1B32BC8B" w14:textId="77777777" w:rsidR="00C31818" w:rsidRPr="00C31818" w:rsidRDefault="00C31818" w:rsidP="00C31818">
      <w:r w:rsidRPr="00C31818">
        <w:t>Epoch 1/100 | Loss: 0.6794</w:t>
      </w:r>
    </w:p>
    <w:p w14:paraId="0477E8CE" w14:textId="77777777" w:rsidR="00C31818" w:rsidRPr="00C31818" w:rsidRDefault="00C31818" w:rsidP="00C31818">
      <w:r w:rsidRPr="00C31818">
        <w:t>Epoch 2/100 | Loss: 0.7713</w:t>
      </w:r>
    </w:p>
    <w:p w14:paraId="072AE52E" w14:textId="77777777" w:rsidR="00C31818" w:rsidRPr="00C31818" w:rsidRDefault="00C31818" w:rsidP="00C31818">
      <w:r w:rsidRPr="00C31818">
        <w:t>Epoch 3/100 | Loss: 0.7232</w:t>
      </w:r>
    </w:p>
    <w:p w14:paraId="13A6CDFC" w14:textId="77777777" w:rsidR="00C31818" w:rsidRPr="00C31818" w:rsidRDefault="00C31818" w:rsidP="00C31818">
      <w:r w:rsidRPr="00C31818">
        <w:t>Epoch 4/100 | Loss: 0.7291</w:t>
      </w:r>
    </w:p>
    <w:p w14:paraId="0138FFD6" w14:textId="77777777" w:rsidR="00C31818" w:rsidRPr="00C31818" w:rsidRDefault="00C31818" w:rsidP="00C31818">
      <w:r w:rsidRPr="00C31818">
        <w:t>Epoch 5/100 | Loss: 0.7080</w:t>
      </w:r>
    </w:p>
    <w:p w14:paraId="02BB6C91" w14:textId="77777777" w:rsidR="00C31818" w:rsidRPr="00C31818" w:rsidRDefault="00C31818" w:rsidP="00C31818">
      <w:r w:rsidRPr="00C31818">
        <w:t>Epoch 6/100 | Loss: 0.6897</w:t>
      </w:r>
    </w:p>
    <w:p w14:paraId="6B40B683" w14:textId="77777777" w:rsidR="00C31818" w:rsidRPr="00C31818" w:rsidRDefault="00C31818" w:rsidP="00C31818">
      <w:r w:rsidRPr="00C31818">
        <w:t>Epoch 7/100 | Loss: 0.7634</w:t>
      </w:r>
    </w:p>
    <w:p w14:paraId="2CA6C200" w14:textId="77777777" w:rsidR="00C31818" w:rsidRPr="00C31818" w:rsidRDefault="00C31818" w:rsidP="00C31818">
      <w:r w:rsidRPr="00C31818">
        <w:t>Epoch 8/100 | Loss: 0.7241</w:t>
      </w:r>
    </w:p>
    <w:p w14:paraId="146D55A4" w14:textId="77777777" w:rsidR="00C31818" w:rsidRPr="00C31818" w:rsidRDefault="00C31818" w:rsidP="00C31818">
      <w:r w:rsidRPr="00C31818">
        <w:t>Epoch 9/100 | Loss: 0.6929</w:t>
      </w:r>
    </w:p>
    <w:p w14:paraId="417B2DAC" w14:textId="77777777" w:rsidR="00C31818" w:rsidRPr="00C31818" w:rsidRDefault="00C31818" w:rsidP="00C31818">
      <w:r w:rsidRPr="00C31818">
        <w:t>Epoch 10/100 | Loss: 0.7365</w:t>
      </w:r>
    </w:p>
    <w:p w14:paraId="2D94090F" w14:textId="77777777" w:rsidR="00C31818" w:rsidRPr="00C31818" w:rsidRDefault="00C31818" w:rsidP="00C31818">
      <w:r w:rsidRPr="00C31818">
        <w:t>Epoch 11/100 | Loss: 0.7232</w:t>
      </w:r>
    </w:p>
    <w:p w14:paraId="232C5BAB" w14:textId="77777777" w:rsidR="00C31818" w:rsidRPr="00C31818" w:rsidRDefault="00C31818" w:rsidP="00C31818">
      <w:r w:rsidRPr="00C31818">
        <w:t>Epoch 12/100 | Loss: 0.7618</w:t>
      </w:r>
    </w:p>
    <w:p w14:paraId="77C57314" w14:textId="77777777" w:rsidR="00C31818" w:rsidRPr="00C31818" w:rsidRDefault="00C31818" w:rsidP="00C31818">
      <w:r w:rsidRPr="00C31818">
        <w:t>Epoch 13/100 | Loss: 0.7398</w:t>
      </w:r>
    </w:p>
    <w:p w14:paraId="6CDCBCCD" w14:textId="77777777" w:rsidR="00C31818" w:rsidRPr="00C31818" w:rsidRDefault="00C31818" w:rsidP="00C31818">
      <w:r w:rsidRPr="00C31818">
        <w:t>Epoch 14/100 | Loss: 0.7451</w:t>
      </w:r>
    </w:p>
    <w:p w14:paraId="6B43EC19" w14:textId="77777777" w:rsidR="00C31818" w:rsidRPr="00C31818" w:rsidRDefault="00C31818" w:rsidP="00C31818">
      <w:r w:rsidRPr="00C31818">
        <w:t>Epoch 15/100 | Loss: 0.7866</w:t>
      </w:r>
    </w:p>
    <w:p w14:paraId="27C55D04" w14:textId="77777777" w:rsidR="00C31818" w:rsidRPr="00C31818" w:rsidRDefault="00C31818" w:rsidP="00C31818">
      <w:r w:rsidRPr="00C31818">
        <w:t>Epoch 16/100 | Loss: 0.7121</w:t>
      </w:r>
    </w:p>
    <w:p w14:paraId="598E2583" w14:textId="77777777" w:rsidR="00C31818" w:rsidRPr="00C31818" w:rsidRDefault="00C31818" w:rsidP="00C31818">
      <w:r w:rsidRPr="00C31818">
        <w:t>Epoch 17/100 | Loss: 0.7223</w:t>
      </w:r>
    </w:p>
    <w:p w14:paraId="3D42023C" w14:textId="77777777" w:rsidR="00C31818" w:rsidRPr="00C31818" w:rsidRDefault="00C31818" w:rsidP="00C31818">
      <w:r w:rsidRPr="00C31818">
        <w:t>Epoch 18/100 | Loss: 0.7199</w:t>
      </w:r>
    </w:p>
    <w:p w14:paraId="285C8400" w14:textId="77777777" w:rsidR="00C31818" w:rsidRPr="00C31818" w:rsidRDefault="00C31818" w:rsidP="00C31818">
      <w:r w:rsidRPr="00C31818">
        <w:t>Epoch 19/100 | Loss: 0.7426</w:t>
      </w:r>
    </w:p>
    <w:p w14:paraId="0040C36E" w14:textId="77777777" w:rsidR="00C31818" w:rsidRPr="00C31818" w:rsidRDefault="00C31818" w:rsidP="00C31818">
      <w:r w:rsidRPr="00C31818">
        <w:t>Epoch 20/100 | Loss: 0.7214</w:t>
      </w:r>
    </w:p>
    <w:p w14:paraId="4F95F4C1" w14:textId="77777777" w:rsidR="00C31818" w:rsidRPr="00C31818" w:rsidRDefault="00C31818" w:rsidP="00C31818">
      <w:r w:rsidRPr="00C31818">
        <w:t>Epoch 21/100 | Loss: 0.7353</w:t>
      </w:r>
    </w:p>
    <w:p w14:paraId="46DB66E2" w14:textId="77777777" w:rsidR="00C31818" w:rsidRPr="00C31818" w:rsidRDefault="00C31818" w:rsidP="00C31818">
      <w:r w:rsidRPr="00C31818">
        <w:t>Epoch 22/100 | Loss: 0.6588</w:t>
      </w:r>
    </w:p>
    <w:p w14:paraId="6A06BB00" w14:textId="77777777" w:rsidR="00C31818" w:rsidRPr="00C31818" w:rsidRDefault="00C31818" w:rsidP="00C31818">
      <w:r w:rsidRPr="00C31818">
        <w:t>Epoch 23/100 | Loss: 0.7196</w:t>
      </w:r>
    </w:p>
    <w:p w14:paraId="1F40D31B" w14:textId="77777777" w:rsidR="00C31818" w:rsidRPr="00C31818" w:rsidRDefault="00C31818" w:rsidP="00C31818">
      <w:r w:rsidRPr="00C31818">
        <w:t>Epoch 24/100 | Loss: 0.6937</w:t>
      </w:r>
    </w:p>
    <w:p w14:paraId="14EF8010" w14:textId="77777777" w:rsidR="00C31818" w:rsidRPr="00C31818" w:rsidRDefault="00C31818" w:rsidP="00C31818">
      <w:r w:rsidRPr="00C31818">
        <w:t>Epoch 25/100 | Loss: 0.7211</w:t>
      </w:r>
    </w:p>
    <w:p w14:paraId="4310A3B4" w14:textId="77777777" w:rsidR="00C31818" w:rsidRPr="00C31818" w:rsidRDefault="00C31818" w:rsidP="00C31818">
      <w:r w:rsidRPr="00C31818">
        <w:t>Epoch 26/100 | Loss: 0.6723</w:t>
      </w:r>
    </w:p>
    <w:p w14:paraId="70650B93" w14:textId="77777777" w:rsidR="00C31818" w:rsidRPr="00C31818" w:rsidRDefault="00C31818" w:rsidP="00C31818">
      <w:r w:rsidRPr="00C31818">
        <w:t>Epoch 27/100 | Loss: 0.7123</w:t>
      </w:r>
    </w:p>
    <w:p w14:paraId="6F7A08C6" w14:textId="77777777" w:rsidR="00C31818" w:rsidRPr="00C31818" w:rsidRDefault="00C31818" w:rsidP="00C31818">
      <w:r w:rsidRPr="00C31818">
        <w:t>Epoch 28/100 | Loss: 0.7457</w:t>
      </w:r>
    </w:p>
    <w:p w14:paraId="37AF963B" w14:textId="77777777" w:rsidR="00C31818" w:rsidRPr="00C31818" w:rsidRDefault="00C31818" w:rsidP="00C31818">
      <w:r w:rsidRPr="00C31818">
        <w:t>Epoch 29/100 | Loss: 0.7282</w:t>
      </w:r>
    </w:p>
    <w:p w14:paraId="66232A7A" w14:textId="77777777" w:rsidR="00C31818" w:rsidRPr="00C31818" w:rsidRDefault="00C31818" w:rsidP="00C31818">
      <w:r w:rsidRPr="00C31818">
        <w:t>Epoch 30/100 | Loss: 0.7585</w:t>
      </w:r>
    </w:p>
    <w:p w14:paraId="6E216A60" w14:textId="77777777" w:rsidR="00C31818" w:rsidRPr="00C31818" w:rsidRDefault="00C31818" w:rsidP="00C31818">
      <w:r w:rsidRPr="00C31818">
        <w:t>Epoch 31/100 | Loss: 0.6777</w:t>
      </w:r>
    </w:p>
    <w:p w14:paraId="12FADFD6" w14:textId="77777777" w:rsidR="00C31818" w:rsidRPr="00C31818" w:rsidRDefault="00C31818" w:rsidP="00C31818">
      <w:r w:rsidRPr="00C31818">
        <w:t>Epoch 32/100 | Loss: 0.7605</w:t>
      </w:r>
    </w:p>
    <w:p w14:paraId="3D69CB11" w14:textId="77777777" w:rsidR="00C31818" w:rsidRPr="00C31818" w:rsidRDefault="00C31818" w:rsidP="00C31818">
      <w:r w:rsidRPr="00C31818">
        <w:t>Epoch 33/100 | Loss: 0.6774</w:t>
      </w:r>
    </w:p>
    <w:p w14:paraId="1EA0191B" w14:textId="77777777" w:rsidR="00C31818" w:rsidRPr="00C31818" w:rsidRDefault="00C31818" w:rsidP="00C31818">
      <w:r w:rsidRPr="00C31818">
        <w:t>Epoch 34/100 | Loss: 0.6928</w:t>
      </w:r>
    </w:p>
    <w:p w14:paraId="7EEFD0AF" w14:textId="77777777" w:rsidR="00C31818" w:rsidRPr="00C31818" w:rsidRDefault="00C31818" w:rsidP="00C31818">
      <w:r w:rsidRPr="00C31818">
        <w:t>Epoch 35/100 | Loss: 0.6988</w:t>
      </w:r>
    </w:p>
    <w:p w14:paraId="5125CC66" w14:textId="77777777" w:rsidR="00C31818" w:rsidRPr="00C31818" w:rsidRDefault="00C31818" w:rsidP="00C31818">
      <w:r w:rsidRPr="00C31818">
        <w:t>Epoch 36/100 | Loss: 0.6805</w:t>
      </w:r>
    </w:p>
    <w:p w14:paraId="321F4497" w14:textId="77777777" w:rsidR="00C31818" w:rsidRPr="00C31818" w:rsidRDefault="00C31818" w:rsidP="00C31818">
      <w:r w:rsidRPr="00C31818">
        <w:t>Epoch 37/100 | Loss: 0.6612</w:t>
      </w:r>
    </w:p>
    <w:p w14:paraId="74971F08" w14:textId="77777777" w:rsidR="00C31818" w:rsidRPr="00C31818" w:rsidRDefault="00C31818" w:rsidP="00C31818">
      <w:r w:rsidRPr="00C31818">
        <w:t>Epoch 38/100 | Loss: 0.6912</w:t>
      </w:r>
    </w:p>
    <w:p w14:paraId="648E6F5D" w14:textId="77777777" w:rsidR="00C31818" w:rsidRPr="00C31818" w:rsidRDefault="00C31818" w:rsidP="00C31818">
      <w:r w:rsidRPr="00C31818">
        <w:t>Epoch 39/100 | Loss: 0.6469</w:t>
      </w:r>
    </w:p>
    <w:p w14:paraId="47532D8F" w14:textId="77777777" w:rsidR="00C31818" w:rsidRPr="00C31818" w:rsidRDefault="00C31818" w:rsidP="00C31818">
      <w:r w:rsidRPr="00C31818">
        <w:t>Epoch 40/100 | Loss: 0.6904</w:t>
      </w:r>
    </w:p>
    <w:p w14:paraId="5D079A91" w14:textId="77777777" w:rsidR="00C31818" w:rsidRPr="00C31818" w:rsidRDefault="00C31818" w:rsidP="00C31818">
      <w:r w:rsidRPr="00C31818">
        <w:t>Epoch 41/100 | Loss: 0.6768</w:t>
      </w:r>
    </w:p>
    <w:p w14:paraId="07C1A1CB" w14:textId="77777777" w:rsidR="00C31818" w:rsidRPr="00C31818" w:rsidRDefault="00C31818" w:rsidP="00C31818">
      <w:r w:rsidRPr="00C31818">
        <w:t>Epoch 42/100 | Loss: 0.6676</w:t>
      </w:r>
    </w:p>
    <w:p w14:paraId="2A68988D" w14:textId="77777777" w:rsidR="00C31818" w:rsidRPr="00C31818" w:rsidRDefault="00C31818" w:rsidP="00C31818">
      <w:r w:rsidRPr="00C31818">
        <w:t>Epoch 43/100 | Loss: 0.7011</w:t>
      </w:r>
    </w:p>
    <w:p w14:paraId="09B12EB8" w14:textId="77777777" w:rsidR="00C31818" w:rsidRPr="00C31818" w:rsidRDefault="00C31818" w:rsidP="00C31818">
      <w:r w:rsidRPr="00C31818">
        <w:t>Epoch 44/100 | Loss: 0.6915</w:t>
      </w:r>
    </w:p>
    <w:p w14:paraId="6D5A05FC" w14:textId="77777777" w:rsidR="00C31818" w:rsidRPr="00C31818" w:rsidRDefault="00C31818" w:rsidP="00C31818">
      <w:r w:rsidRPr="00C31818">
        <w:t>Epoch 45/100 | Loss: 0.6553</w:t>
      </w:r>
    </w:p>
    <w:p w14:paraId="31A476C7" w14:textId="77777777" w:rsidR="00C31818" w:rsidRPr="00C31818" w:rsidRDefault="00C31818" w:rsidP="00C31818">
      <w:r w:rsidRPr="00C31818">
        <w:t>Epoch 46/100 | Loss: 0.6273</w:t>
      </w:r>
    </w:p>
    <w:p w14:paraId="0D6D8F3B" w14:textId="77777777" w:rsidR="00C31818" w:rsidRPr="00C31818" w:rsidRDefault="00C31818" w:rsidP="00C31818">
      <w:r w:rsidRPr="00C31818">
        <w:t>Epoch 47/100 | Loss: 0.7250</w:t>
      </w:r>
    </w:p>
    <w:p w14:paraId="3F1C833B" w14:textId="77777777" w:rsidR="00C31818" w:rsidRPr="00C31818" w:rsidRDefault="00C31818" w:rsidP="00C31818">
      <w:r w:rsidRPr="00C31818">
        <w:t>Epoch 48/100 | Loss: 0.7126</w:t>
      </w:r>
    </w:p>
    <w:p w14:paraId="43E33C22" w14:textId="77777777" w:rsidR="00C31818" w:rsidRPr="00C31818" w:rsidRDefault="00C31818" w:rsidP="00C31818">
      <w:r w:rsidRPr="00C31818">
        <w:t>Epoch 49/100 | Loss: 0.6517</w:t>
      </w:r>
    </w:p>
    <w:p w14:paraId="7F86CC0C" w14:textId="77777777" w:rsidR="00C31818" w:rsidRPr="00C31818" w:rsidRDefault="00C31818" w:rsidP="00C31818">
      <w:r w:rsidRPr="00C31818">
        <w:t>Epoch 50/100 | Loss: 0.6398</w:t>
      </w:r>
    </w:p>
    <w:p w14:paraId="714EF78B" w14:textId="77777777" w:rsidR="00C31818" w:rsidRPr="00C31818" w:rsidRDefault="00C31818" w:rsidP="00C31818">
      <w:r w:rsidRPr="00C31818">
        <w:t>Epoch 51/100 | Loss: 0.6822</w:t>
      </w:r>
    </w:p>
    <w:p w14:paraId="7D7B9431" w14:textId="77777777" w:rsidR="00C31818" w:rsidRPr="00C31818" w:rsidRDefault="00C31818" w:rsidP="00C31818">
      <w:r w:rsidRPr="00C31818">
        <w:t>Epoch 52/100 | Loss: 0.6561</w:t>
      </w:r>
    </w:p>
    <w:p w14:paraId="08F11005" w14:textId="77777777" w:rsidR="00C31818" w:rsidRPr="00C31818" w:rsidRDefault="00C31818" w:rsidP="00C31818">
      <w:r w:rsidRPr="00C31818">
        <w:t>Epoch 53/100 | Loss: 0.6815</w:t>
      </w:r>
    </w:p>
    <w:p w14:paraId="230038CE" w14:textId="77777777" w:rsidR="00C31818" w:rsidRPr="00C31818" w:rsidRDefault="00C31818" w:rsidP="00C31818">
      <w:r w:rsidRPr="00C31818">
        <w:t>Epoch 54/100 | Loss: 0.6837</w:t>
      </w:r>
    </w:p>
    <w:p w14:paraId="5A8FF806" w14:textId="77777777" w:rsidR="00C31818" w:rsidRPr="00C31818" w:rsidRDefault="00C31818" w:rsidP="00C31818">
      <w:r w:rsidRPr="00C31818">
        <w:t>Epoch 55/100 | Loss: 0.6543</w:t>
      </w:r>
    </w:p>
    <w:p w14:paraId="602AD911" w14:textId="77777777" w:rsidR="00C31818" w:rsidRPr="00C31818" w:rsidRDefault="00C31818" w:rsidP="00C31818">
      <w:r w:rsidRPr="00C31818">
        <w:t>Epoch 56/100 | Loss: 0.6024</w:t>
      </w:r>
    </w:p>
    <w:p w14:paraId="66D647AD" w14:textId="77777777" w:rsidR="00C31818" w:rsidRPr="00C31818" w:rsidRDefault="00C31818" w:rsidP="00C31818">
      <w:r w:rsidRPr="00C31818">
        <w:t>Epoch 57/100 | Loss: 0.6947</w:t>
      </w:r>
    </w:p>
    <w:p w14:paraId="4588A445" w14:textId="77777777" w:rsidR="00C31818" w:rsidRPr="00C31818" w:rsidRDefault="00C31818" w:rsidP="00C31818">
      <w:r w:rsidRPr="00C31818">
        <w:t>Epoch 58/100 | Loss: 0.6860</w:t>
      </w:r>
    </w:p>
    <w:p w14:paraId="2612BE8A" w14:textId="77777777" w:rsidR="00C31818" w:rsidRPr="00C31818" w:rsidRDefault="00C31818" w:rsidP="00C31818">
      <w:r w:rsidRPr="00C31818">
        <w:t>Epoch 59/100 | Loss: 0.6750</w:t>
      </w:r>
    </w:p>
    <w:p w14:paraId="382474F2" w14:textId="77777777" w:rsidR="00C31818" w:rsidRPr="00C31818" w:rsidRDefault="00C31818" w:rsidP="00C31818">
      <w:r w:rsidRPr="00C31818">
        <w:t>Epoch 60/100 | Loss: 0.6724</w:t>
      </w:r>
    </w:p>
    <w:p w14:paraId="69A74652" w14:textId="77777777" w:rsidR="00C31818" w:rsidRPr="00C31818" w:rsidRDefault="00C31818" w:rsidP="00C31818">
      <w:r w:rsidRPr="00C31818">
        <w:t>Epoch 61/100 | Loss: 0.7308</w:t>
      </w:r>
    </w:p>
    <w:p w14:paraId="5141B2E5" w14:textId="77777777" w:rsidR="00C31818" w:rsidRPr="00C31818" w:rsidRDefault="00C31818" w:rsidP="00C31818">
      <w:r w:rsidRPr="00C31818">
        <w:t>Epoch 62/100 | Loss: 0.6542</w:t>
      </w:r>
    </w:p>
    <w:p w14:paraId="6078E5BD" w14:textId="77777777" w:rsidR="00C31818" w:rsidRPr="00C31818" w:rsidRDefault="00C31818" w:rsidP="00C31818">
      <w:r w:rsidRPr="00C31818">
        <w:t>Epoch 63/100 | Loss: 0.6587</w:t>
      </w:r>
    </w:p>
    <w:p w14:paraId="191268BE" w14:textId="77777777" w:rsidR="00C31818" w:rsidRPr="00C31818" w:rsidRDefault="00C31818" w:rsidP="00C31818">
      <w:r w:rsidRPr="00C31818">
        <w:t>Epoch 64/100 | Loss: 0.7146</w:t>
      </w:r>
    </w:p>
    <w:p w14:paraId="7248F5C5" w14:textId="77777777" w:rsidR="00C31818" w:rsidRPr="00C31818" w:rsidRDefault="00C31818" w:rsidP="00C31818">
      <w:r w:rsidRPr="00C31818">
        <w:t>Epoch 65/100 | Loss: 0.6859</w:t>
      </w:r>
    </w:p>
    <w:p w14:paraId="740981F8" w14:textId="77777777" w:rsidR="00C31818" w:rsidRPr="00C31818" w:rsidRDefault="00C31818" w:rsidP="00C31818">
      <w:r w:rsidRPr="00C31818">
        <w:t>Epoch 66/100 | Loss: 0.6561</w:t>
      </w:r>
    </w:p>
    <w:p w14:paraId="2BCC0D97" w14:textId="77777777" w:rsidR="00C31818" w:rsidRPr="00C31818" w:rsidRDefault="00C31818" w:rsidP="00C31818">
      <w:r w:rsidRPr="00C31818">
        <w:t>Epoch 67/100 | Loss: 0.6120</w:t>
      </w:r>
    </w:p>
    <w:p w14:paraId="4E32357E" w14:textId="77777777" w:rsidR="00C31818" w:rsidRPr="00C31818" w:rsidRDefault="00C31818" w:rsidP="00C31818">
      <w:r w:rsidRPr="00C31818">
        <w:t>Epoch 68/100 | Loss: 0.7191</w:t>
      </w:r>
    </w:p>
    <w:p w14:paraId="773B023B" w14:textId="77777777" w:rsidR="00C31818" w:rsidRPr="00C31818" w:rsidRDefault="00C31818" w:rsidP="00C31818">
      <w:r w:rsidRPr="00C31818">
        <w:t>Epoch 69/100 | Loss: 0.6998</w:t>
      </w:r>
    </w:p>
    <w:p w14:paraId="2DD17B02" w14:textId="77777777" w:rsidR="00C31818" w:rsidRPr="00C31818" w:rsidRDefault="00C31818" w:rsidP="00C31818">
      <w:r w:rsidRPr="00C31818">
        <w:t>Epoch 70/100 | Loss: 0.6089</w:t>
      </w:r>
    </w:p>
    <w:p w14:paraId="5868D304" w14:textId="77777777" w:rsidR="00C31818" w:rsidRPr="00C31818" w:rsidRDefault="00C31818" w:rsidP="00C31818">
      <w:r w:rsidRPr="00C31818">
        <w:t>Epoch 71/100 | Loss: 0.6064</w:t>
      </w:r>
    </w:p>
    <w:p w14:paraId="487431BF" w14:textId="77777777" w:rsidR="00C31818" w:rsidRPr="00C31818" w:rsidRDefault="00C31818" w:rsidP="00C31818">
      <w:r w:rsidRPr="00C31818">
        <w:t>Epoch 72/100 | Loss: 0.5832</w:t>
      </w:r>
    </w:p>
    <w:p w14:paraId="2CA53871" w14:textId="77777777" w:rsidR="00C31818" w:rsidRPr="00C31818" w:rsidRDefault="00C31818" w:rsidP="00C31818">
      <w:r w:rsidRPr="00C31818">
        <w:t>Epoch 73/100 | Loss: 0.6260</w:t>
      </w:r>
    </w:p>
    <w:p w14:paraId="59730889" w14:textId="77777777" w:rsidR="00C31818" w:rsidRPr="00C31818" w:rsidRDefault="00C31818" w:rsidP="00C31818">
      <w:r w:rsidRPr="00C31818">
        <w:t>Epoch 74/100 | Loss: 0.6311</w:t>
      </w:r>
    </w:p>
    <w:p w14:paraId="2D1B6688" w14:textId="77777777" w:rsidR="00C31818" w:rsidRPr="00C31818" w:rsidRDefault="00C31818" w:rsidP="00C31818">
      <w:r w:rsidRPr="00C31818">
        <w:t>Epoch 75/100 | Loss: 0.5981</w:t>
      </w:r>
    </w:p>
    <w:p w14:paraId="0F39456D" w14:textId="77777777" w:rsidR="00C31818" w:rsidRPr="00C31818" w:rsidRDefault="00C31818" w:rsidP="00C31818">
      <w:r w:rsidRPr="00C31818">
        <w:t>Epoch 76/100 | Loss: 0.6173</w:t>
      </w:r>
    </w:p>
    <w:p w14:paraId="23292E28" w14:textId="77777777" w:rsidR="00C31818" w:rsidRPr="00C31818" w:rsidRDefault="00C31818" w:rsidP="00C31818">
      <w:r w:rsidRPr="00C31818">
        <w:t>Epoch 77/100 | Loss: 0.6422</w:t>
      </w:r>
    </w:p>
    <w:p w14:paraId="7DDC79E9" w14:textId="77777777" w:rsidR="00C31818" w:rsidRPr="00C31818" w:rsidRDefault="00C31818" w:rsidP="00C31818">
      <w:r w:rsidRPr="00C31818">
        <w:t>Epoch 78/100 | Loss: 0.6087</w:t>
      </w:r>
    </w:p>
    <w:p w14:paraId="0E3DE77E" w14:textId="77777777" w:rsidR="00C31818" w:rsidRPr="00C31818" w:rsidRDefault="00C31818" w:rsidP="00C31818">
      <w:r w:rsidRPr="00C31818">
        <w:t>Epoch 79/100 | Loss: 0.5581</w:t>
      </w:r>
    </w:p>
    <w:p w14:paraId="77E68C62" w14:textId="77777777" w:rsidR="00C31818" w:rsidRPr="00C31818" w:rsidRDefault="00C31818" w:rsidP="00C31818">
      <w:r w:rsidRPr="00C31818">
        <w:t>Epoch 80/100 | Loss: 0.5915</w:t>
      </w:r>
    </w:p>
    <w:p w14:paraId="62A493F8" w14:textId="77777777" w:rsidR="00C31818" w:rsidRPr="00C31818" w:rsidRDefault="00C31818" w:rsidP="00C31818">
      <w:r w:rsidRPr="00C31818">
        <w:t>Epoch 81/100 | Loss: 0.6431</w:t>
      </w:r>
    </w:p>
    <w:p w14:paraId="5ECD8169" w14:textId="77777777" w:rsidR="00C31818" w:rsidRPr="00C31818" w:rsidRDefault="00C31818" w:rsidP="00C31818">
      <w:r w:rsidRPr="00C31818">
        <w:t>Epoch 82/100 | Loss: 0.5874</w:t>
      </w:r>
    </w:p>
    <w:p w14:paraId="0CEA7DB4" w14:textId="77777777" w:rsidR="00C31818" w:rsidRPr="00C31818" w:rsidRDefault="00C31818" w:rsidP="00C31818">
      <w:r w:rsidRPr="00C31818">
        <w:t>Epoch 83/100 | Loss: 0.6822</w:t>
      </w:r>
    </w:p>
    <w:p w14:paraId="1AE50CBA" w14:textId="77777777" w:rsidR="00C31818" w:rsidRPr="00C31818" w:rsidRDefault="00C31818" w:rsidP="00C31818">
      <w:r w:rsidRPr="00C31818">
        <w:t>Epoch 84/100 | Loss: 0.6625</w:t>
      </w:r>
    </w:p>
    <w:p w14:paraId="60260719" w14:textId="77777777" w:rsidR="00C31818" w:rsidRPr="00C31818" w:rsidRDefault="00C31818" w:rsidP="00C31818">
      <w:r w:rsidRPr="00C31818">
        <w:t>Epoch 85/100 | Loss: 0.5912</w:t>
      </w:r>
    </w:p>
    <w:p w14:paraId="2DEB2785" w14:textId="77777777" w:rsidR="00C31818" w:rsidRPr="00C31818" w:rsidRDefault="00C31818" w:rsidP="00C31818">
      <w:r w:rsidRPr="00C31818">
        <w:t>Epoch 86/100 | Loss: 0.5695</w:t>
      </w:r>
    </w:p>
    <w:p w14:paraId="3157E033" w14:textId="77777777" w:rsidR="00C31818" w:rsidRPr="00C31818" w:rsidRDefault="00C31818" w:rsidP="00C31818">
      <w:r w:rsidRPr="00C31818">
        <w:t>Epoch 87/100 | Loss: 0.6307</w:t>
      </w:r>
    </w:p>
    <w:p w14:paraId="1340D7ED" w14:textId="77777777" w:rsidR="00C31818" w:rsidRPr="00C31818" w:rsidRDefault="00C31818" w:rsidP="00C31818">
      <w:r w:rsidRPr="00C31818">
        <w:t>Epoch 88/100 | Loss: 0.6674</w:t>
      </w:r>
    </w:p>
    <w:p w14:paraId="39A858F1" w14:textId="77777777" w:rsidR="00C31818" w:rsidRPr="00C31818" w:rsidRDefault="00C31818" w:rsidP="00C31818">
      <w:r w:rsidRPr="00C31818">
        <w:t>Epoch 89/100 | Loss: 0.5788</w:t>
      </w:r>
    </w:p>
    <w:p w14:paraId="0A68F816" w14:textId="77777777" w:rsidR="00C31818" w:rsidRPr="00C31818" w:rsidRDefault="00C31818" w:rsidP="00C31818">
      <w:r w:rsidRPr="00C31818">
        <w:t>Epoch 90/100 | Loss: 0.6541</w:t>
      </w:r>
    </w:p>
    <w:p w14:paraId="780211FF" w14:textId="77777777" w:rsidR="00C31818" w:rsidRPr="00C31818" w:rsidRDefault="00C31818" w:rsidP="00C31818">
      <w:r w:rsidRPr="00C31818">
        <w:t>Epoch 91/100 | Loss: 0.6701</w:t>
      </w:r>
    </w:p>
    <w:p w14:paraId="027951B6" w14:textId="77777777" w:rsidR="00C31818" w:rsidRPr="00C31818" w:rsidRDefault="00C31818" w:rsidP="00C31818">
      <w:r w:rsidRPr="00C31818">
        <w:t>Epoch 92/100 | Loss: 0.6309</w:t>
      </w:r>
    </w:p>
    <w:p w14:paraId="03406027" w14:textId="77777777" w:rsidR="00C31818" w:rsidRPr="00C31818" w:rsidRDefault="00C31818" w:rsidP="00C31818">
      <w:r w:rsidRPr="00C31818">
        <w:t>Epoch 93/100 | Loss: 0.5628</w:t>
      </w:r>
    </w:p>
    <w:p w14:paraId="57B57204" w14:textId="77777777" w:rsidR="00C31818" w:rsidRPr="00C31818" w:rsidRDefault="00C31818" w:rsidP="00C31818">
      <w:r w:rsidRPr="00C31818">
        <w:t>Epoch 94/100 | Loss: 0.6486</w:t>
      </w:r>
    </w:p>
    <w:p w14:paraId="66E3D69E" w14:textId="77777777" w:rsidR="00C31818" w:rsidRPr="00C31818" w:rsidRDefault="00C31818" w:rsidP="00C31818">
      <w:r w:rsidRPr="00C31818">
        <w:t>Epoch 95/100 | Loss: 0.6081</w:t>
      </w:r>
    </w:p>
    <w:p w14:paraId="4DAD556C" w14:textId="77777777" w:rsidR="00C31818" w:rsidRPr="00C31818" w:rsidRDefault="00C31818" w:rsidP="00C31818">
      <w:r w:rsidRPr="00C31818">
        <w:t>Epoch 96/100 | Loss: 0.6094</w:t>
      </w:r>
    </w:p>
    <w:p w14:paraId="0DB2EAE7" w14:textId="77777777" w:rsidR="00C31818" w:rsidRPr="00C31818" w:rsidRDefault="00C31818" w:rsidP="00C31818">
      <w:r w:rsidRPr="00C31818">
        <w:t>Epoch 97/100 | Loss: 0.6448</w:t>
      </w:r>
    </w:p>
    <w:p w14:paraId="23EA4B27" w14:textId="77777777" w:rsidR="00C31818" w:rsidRPr="00C31818" w:rsidRDefault="00C31818" w:rsidP="00C31818">
      <w:r w:rsidRPr="00C31818">
        <w:t>Epoch 98/100 | Loss: 0.6089</w:t>
      </w:r>
    </w:p>
    <w:p w14:paraId="6E51E996" w14:textId="77777777" w:rsidR="00C31818" w:rsidRPr="00C31818" w:rsidRDefault="00C31818" w:rsidP="00C31818">
      <w:r w:rsidRPr="00C31818">
        <w:t>Epoch 99/100 | Loss: 0.6114</w:t>
      </w:r>
    </w:p>
    <w:p w14:paraId="577B1833" w14:textId="77777777" w:rsidR="00C31818" w:rsidRPr="00C31818" w:rsidRDefault="00C31818" w:rsidP="00C31818">
      <w:r w:rsidRPr="00C31818">
        <w:t>Epoch 100/100 | Loss: 0.5534</w:t>
      </w:r>
    </w:p>
    <w:p w14:paraId="285C4E58" w14:textId="77777777" w:rsidR="00C31818" w:rsidRPr="00C31818" w:rsidRDefault="00C31818" w:rsidP="00C31818">
      <w:r w:rsidRPr="00C31818">
        <w:t>Split 5 Accuracy: 0.4762</w:t>
      </w:r>
    </w:p>
    <w:p w14:paraId="78365C6F" w14:textId="7F0F14C9" w:rsidR="00C31818" w:rsidRPr="00C31818" w:rsidRDefault="00C31818" w:rsidP="00C31818">
      <w:r w:rsidRPr="00C31818">
        <w:rPr>
          <w:noProof/>
        </w:rPr>
        <w:drawing>
          <wp:inline distT="0" distB="0" distL="0" distR="0" wp14:anchorId="1D1C8B37" wp14:editId="04BA6DB3">
            <wp:extent cx="4892040" cy="4145280"/>
            <wp:effectExtent l="0" t="0" r="3810" b="7620"/>
            <wp:docPr id="166612416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4FFB1" w14:textId="306CE378" w:rsidR="00C31818" w:rsidRPr="00C31818" w:rsidRDefault="00C31818" w:rsidP="00C31818">
      <w:r w:rsidRPr="00C31818">
        <w:rPr>
          <w:noProof/>
        </w:rPr>
        <w:drawing>
          <wp:inline distT="0" distB="0" distL="0" distR="0" wp14:anchorId="6B157E51" wp14:editId="665D9D6A">
            <wp:extent cx="5181600" cy="4145280"/>
            <wp:effectExtent l="0" t="0" r="0" b="7620"/>
            <wp:docPr id="49481583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1FC67" w14:textId="77777777" w:rsidR="00C31818" w:rsidRPr="00C31818" w:rsidRDefault="00C31818" w:rsidP="00C31818"/>
    <w:p w14:paraId="414C9964" w14:textId="77777777" w:rsidR="00C31818" w:rsidRPr="00C31818" w:rsidRDefault="00C31818" w:rsidP="00C31818">
      <w:r w:rsidRPr="00C31818">
        <w:t>ENV2 plv Average Accuracy: 0.5000 ± 0.0213</w:t>
      </w:r>
    </w:p>
    <w:p w14:paraId="32A55DFB" w14:textId="477E459C" w:rsidR="00C31818" w:rsidRPr="00C31818" w:rsidRDefault="00C31818" w:rsidP="00C31818">
      <w:r w:rsidRPr="00C31818">
        <w:rPr>
          <w:noProof/>
        </w:rPr>
        <w:drawing>
          <wp:inline distT="0" distB="0" distL="0" distR="0" wp14:anchorId="329BD240" wp14:editId="3393C877">
            <wp:extent cx="4853940" cy="4145280"/>
            <wp:effectExtent l="0" t="0" r="3810" b="7620"/>
            <wp:docPr id="120093068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438A3" w14:textId="77777777" w:rsidR="00000000" w:rsidRDefault="00C31818" w:rsidP="00E1495E">
      <w:r w:rsidRPr="00C31818">
        <w:rPr>
          <w:noProof/>
        </w:rPr>
        <w:drawing>
          <wp:inline distT="0" distB="0" distL="0" distR="0" wp14:anchorId="1EDDBF96" wp14:editId="1D3E5106">
            <wp:extent cx="5181600" cy="4145280"/>
            <wp:effectExtent l="0" t="0" r="0" b="7620"/>
            <wp:docPr id="174554903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4CB20" w14:textId="1E008B14" w:rsidR="00E1495E" w:rsidRPr="00E1495E" w:rsidRDefault="00E1495E" w:rsidP="00E1495E">
      <w:r w:rsidRPr="00E1495E">
        <w:t>Epoch 1/200 | Loss: 0.8349</w:t>
      </w:r>
    </w:p>
    <w:p w14:paraId="37A16956" w14:textId="77777777" w:rsidR="00E1495E" w:rsidRPr="00E1495E" w:rsidRDefault="00E1495E" w:rsidP="00E1495E">
      <w:r w:rsidRPr="00E1495E">
        <w:t>Epoch 2/200 | Loss: 0.7790</w:t>
      </w:r>
    </w:p>
    <w:p w14:paraId="4652D27F" w14:textId="77777777" w:rsidR="00E1495E" w:rsidRPr="00E1495E" w:rsidRDefault="00E1495E" w:rsidP="00E1495E">
      <w:r w:rsidRPr="00E1495E">
        <w:t>Epoch 3/200 | Loss: 0.8604</w:t>
      </w:r>
    </w:p>
    <w:p w14:paraId="72622C33" w14:textId="77777777" w:rsidR="00E1495E" w:rsidRPr="00E1495E" w:rsidRDefault="00E1495E" w:rsidP="00E1495E">
      <w:r w:rsidRPr="00E1495E">
        <w:t>Epoch 4/200 | Loss: 0.8659</w:t>
      </w:r>
    </w:p>
    <w:p w14:paraId="3B46871B" w14:textId="77777777" w:rsidR="00E1495E" w:rsidRPr="00E1495E" w:rsidRDefault="00E1495E" w:rsidP="00E1495E">
      <w:r w:rsidRPr="00E1495E">
        <w:t>Epoch 5/200 | Loss: 0.8371</w:t>
      </w:r>
    </w:p>
    <w:p w14:paraId="1BB9E3EA" w14:textId="77777777" w:rsidR="00E1495E" w:rsidRPr="00E1495E" w:rsidRDefault="00E1495E" w:rsidP="00E1495E">
      <w:r w:rsidRPr="00E1495E">
        <w:t>Epoch 6/200 | Loss: 0.8180</w:t>
      </w:r>
    </w:p>
    <w:p w14:paraId="456937F6" w14:textId="77777777" w:rsidR="00E1495E" w:rsidRPr="00E1495E" w:rsidRDefault="00E1495E" w:rsidP="00E1495E">
      <w:r w:rsidRPr="00E1495E">
        <w:t>Epoch 7/200 | Loss: 0.8452</w:t>
      </w:r>
    </w:p>
    <w:p w14:paraId="7094BBCB" w14:textId="77777777" w:rsidR="00E1495E" w:rsidRPr="00E1495E" w:rsidRDefault="00E1495E" w:rsidP="00E1495E">
      <w:r w:rsidRPr="00E1495E">
        <w:t>Epoch 8/200 | Loss: 0.8437</w:t>
      </w:r>
    </w:p>
    <w:p w14:paraId="14F55C60" w14:textId="77777777" w:rsidR="00E1495E" w:rsidRPr="00E1495E" w:rsidRDefault="00E1495E" w:rsidP="00E1495E">
      <w:r w:rsidRPr="00E1495E">
        <w:t>Epoch 9/200 | Loss: 0.8649</w:t>
      </w:r>
    </w:p>
    <w:p w14:paraId="23E58BA5" w14:textId="77777777" w:rsidR="00E1495E" w:rsidRPr="00E1495E" w:rsidRDefault="00E1495E" w:rsidP="00E1495E">
      <w:r w:rsidRPr="00E1495E">
        <w:t>Epoch 10/200 | Loss: 0.8129</w:t>
      </w:r>
    </w:p>
    <w:p w14:paraId="382AF855" w14:textId="77777777" w:rsidR="00E1495E" w:rsidRPr="00E1495E" w:rsidRDefault="00E1495E" w:rsidP="00E1495E">
      <w:r w:rsidRPr="00E1495E">
        <w:t>Epoch 11/200 | Loss: 0.8261</w:t>
      </w:r>
    </w:p>
    <w:p w14:paraId="6385A1FA" w14:textId="77777777" w:rsidR="00E1495E" w:rsidRPr="00E1495E" w:rsidRDefault="00E1495E" w:rsidP="00E1495E">
      <w:r w:rsidRPr="00E1495E">
        <w:t>Epoch 12/200 | Loss: 0.8257</w:t>
      </w:r>
    </w:p>
    <w:p w14:paraId="18A3F081" w14:textId="77777777" w:rsidR="00E1495E" w:rsidRPr="00E1495E" w:rsidRDefault="00E1495E" w:rsidP="00E1495E">
      <w:r w:rsidRPr="00E1495E">
        <w:t>Epoch 13/200 | Loss: 0.7717</w:t>
      </w:r>
    </w:p>
    <w:p w14:paraId="644E41EE" w14:textId="77777777" w:rsidR="00E1495E" w:rsidRPr="00E1495E" w:rsidRDefault="00E1495E" w:rsidP="00E1495E">
      <w:r w:rsidRPr="00E1495E">
        <w:t>Epoch 14/200 | Loss: 0.7591</w:t>
      </w:r>
    </w:p>
    <w:p w14:paraId="294422BA" w14:textId="77777777" w:rsidR="00E1495E" w:rsidRPr="00E1495E" w:rsidRDefault="00E1495E" w:rsidP="00E1495E">
      <w:r w:rsidRPr="00E1495E">
        <w:t>Epoch 15/200 | Loss: 0.8335</w:t>
      </w:r>
    </w:p>
    <w:p w14:paraId="35F4F630" w14:textId="77777777" w:rsidR="00E1495E" w:rsidRPr="00E1495E" w:rsidRDefault="00E1495E" w:rsidP="00E1495E">
      <w:r w:rsidRPr="00E1495E">
        <w:t>Epoch 16/200 | Loss: 0.7757</w:t>
      </w:r>
    </w:p>
    <w:p w14:paraId="11956742" w14:textId="77777777" w:rsidR="00E1495E" w:rsidRPr="00E1495E" w:rsidRDefault="00E1495E" w:rsidP="00E1495E">
      <w:r w:rsidRPr="00E1495E">
        <w:t>Epoch 17/200 | Loss: 0.8158</w:t>
      </w:r>
    </w:p>
    <w:p w14:paraId="2BA6FDF5" w14:textId="77777777" w:rsidR="00E1495E" w:rsidRPr="00E1495E" w:rsidRDefault="00E1495E" w:rsidP="00E1495E">
      <w:r w:rsidRPr="00E1495E">
        <w:t>Epoch 18/200 | Loss: 0.8337</w:t>
      </w:r>
    </w:p>
    <w:p w14:paraId="40697593" w14:textId="77777777" w:rsidR="00E1495E" w:rsidRPr="00E1495E" w:rsidRDefault="00E1495E" w:rsidP="00E1495E">
      <w:r w:rsidRPr="00E1495E">
        <w:t>Epoch 19/200 | Loss: 0.7932</w:t>
      </w:r>
    </w:p>
    <w:p w14:paraId="28D04C84" w14:textId="77777777" w:rsidR="00E1495E" w:rsidRPr="00E1495E" w:rsidRDefault="00E1495E" w:rsidP="00E1495E">
      <w:r w:rsidRPr="00E1495E">
        <w:t>Epoch 20/200 | Loss: 0.7135</w:t>
      </w:r>
    </w:p>
    <w:p w14:paraId="5A141BB3" w14:textId="77777777" w:rsidR="00E1495E" w:rsidRPr="00E1495E" w:rsidRDefault="00E1495E" w:rsidP="00E1495E">
      <w:r w:rsidRPr="00E1495E">
        <w:t>Epoch 21/200 | Loss: 0.7958</w:t>
      </w:r>
    </w:p>
    <w:p w14:paraId="50778143" w14:textId="77777777" w:rsidR="00E1495E" w:rsidRPr="00E1495E" w:rsidRDefault="00E1495E" w:rsidP="00E1495E">
      <w:r w:rsidRPr="00E1495E">
        <w:t>Epoch 22/200 | Loss: 0.7960</w:t>
      </w:r>
    </w:p>
    <w:p w14:paraId="13A6BC03" w14:textId="77777777" w:rsidR="00E1495E" w:rsidRPr="00E1495E" w:rsidRDefault="00E1495E" w:rsidP="00E1495E">
      <w:r w:rsidRPr="00E1495E">
        <w:t>Epoch 23/200 | Loss: 0.7736</w:t>
      </w:r>
    </w:p>
    <w:p w14:paraId="7E877C4E" w14:textId="77777777" w:rsidR="00E1495E" w:rsidRPr="00E1495E" w:rsidRDefault="00E1495E" w:rsidP="00E1495E">
      <w:r w:rsidRPr="00E1495E">
        <w:t>Epoch 24/200 | Loss: 0.7956</w:t>
      </w:r>
    </w:p>
    <w:p w14:paraId="2EB8A589" w14:textId="77777777" w:rsidR="00E1495E" w:rsidRPr="00E1495E" w:rsidRDefault="00E1495E" w:rsidP="00E1495E">
      <w:r w:rsidRPr="00E1495E">
        <w:t>Epoch 25/200 | Loss: 0.8256</w:t>
      </w:r>
    </w:p>
    <w:p w14:paraId="7CB35381" w14:textId="77777777" w:rsidR="00E1495E" w:rsidRPr="00E1495E" w:rsidRDefault="00E1495E" w:rsidP="00E1495E">
      <w:r w:rsidRPr="00E1495E">
        <w:t>Epoch 26/200 | Loss: 0.7138</w:t>
      </w:r>
    </w:p>
    <w:p w14:paraId="06977ACC" w14:textId="77777777" w:rsidR="00E1495E" w:rsidRPr="00E1495E" w:rsidRDefault="00E1495E" w:rsidP="00E1495E">
      <w:r w:rsidRPr="00E1495E">
        <w:lastRenderedPageBreak/>
        <w:t>Epoch 27/200 | Loss: 0.7724</w:t>
      </w:r>
    </w:p>
    <w:p w14:paraId="7C4E8C31" w14:textId="77777777" w:rsidR="00E1495E" w:rsidRPr="00E1495E" w:rsidRDefault="00E1495E" w:rsidP="00E1495E">
      <w:r w:rsidRPr="00E1495E">
        <w:t>Epoch 28/200 | Loss: 0.7777</w:t>
      </w:r>
    </w:p>
    <w:p w14:paraId="6C653AD2" w14:textId="77777777" w:rsidR="00E1495E" w:rsidRPr="00E1495E" w:rsidRDefault="00E1495E" w:rsidP="00E1495E">
      <w:r w:rsidRPr="00E1495E">
        <w:t>Epoch 29/200 | Loss: 0.7445</w:t>
      </w:r>
    </w:p>
    <w:p w14:paraId="028E706C" w14:textId="77777777" w:rsidR="00E1495E" w:rsidRPr="00E1495E" w:rsidRDefault="00E1495E" w:rsidP="00E1495E">
      <w:r w:rsidRPr="00E1495E">
        <w:t>Epoch 30/200 | Loss: 0.7291</w:t>
      </w:r>
    </w:p>
    <w:p w14:paraId="2D7B8287" w14:textId="77777777" w:rsidR="00E1495E" w:rsidRPr="00E1495E" w:rsidRDefault="00E1495E" w:rsidP="00E1495E">
      <w:r w:rsidRPr="00E1495E">
        <w:t>Epoch 31/200 | Loss: 0.8002</w:t>
      </w:r>
    </w:p>
    <w:p w14:paraId="764B3DB9" w14:textId="77777777" w:rsidR="00E1495E" w:rsidRPr="00E1495E" w:rsidRDefault="00E1495E" w:rsidP="00E1495E">
      <w:r w:rsidRPr="00E1495E">
        <w:t>Epoch 32/200 | Loss: 0.7913</w:t>
      </w:r>
    </w:p>
    <w:p w14:paraId="3F8BDA64" w14:textId="77777777" w:rsidR="00E1495E" w:rsidRPr="00E1495E" w:rsidRDefault="00E1495E" w:rsidP="00E1495E">
      <w:r w:rsidRPr="00E1495E">
        <w:t>Epoch 33/200 | Loss: 0.7962</w:t>
      </w:r>
    </w:p>
    <w:p w14:paraId="734615A7" w14:textId="77777777" w:rsidR="00E1495E" w:rsidRPr="00E1495E" w:rsidRDefault="00E1495E" w:rsidP="00E1495E">
      <w:r w:rsidRPr="00E1495E">
        <w:t>Epoch 34/200 | Loss: 0.7696</w:t>
      </w:r>
    </w:p>
    <w:p w14:paraId="62B99403" w14:textId="77777777" w:rsidR="00E1495E" w:rsidRPr="00E1495E" w:rsidRDefault="00E1495E" w:rsidP="00E1495E">
      <w:r w:rsidRPr="00E1495E">
        <w:t>Epoch 35/200 | Loss: 0.7511</w:t>
      </w:r>
    </w:p>
    <w:p w14:paraId="04702A1C" w14:textId="77777777" w:rsidR="00E1495E" w:rsidRPr="00E1495E" w:rsidRDefault="00E1495E" w:rsidP="00E1495E">
      <w:r w:rsidRPr="00E1495E">
        <w:t>Epoch 36/200 | Loss: 0.7490</w:t>
      </w:r>
    </w:p>
    <w:p w14:paraId="5E0C20AE" w14:textId="77777777" w:rsidR="00E1495E" w:rsidRPr="00E1495E" w:rsidRDefault="00E1495E" w:rsidP="00E1495E">
      <w:r w:rsidRPr="00E1495E">
        <w:t>Epoch 37/200 | Loss: 0.7388</w:t>
      </w:r>
    </w:p>
    <w:p w14:paraId="124E8902" w14:textId="77777777" w:rsidR="00E1495E" w:rsidRPr="00E1495E" w:rsidRDefault="00E1495E" w:rsidP="00E1495E">
      <w:r w:rsidRPr="00E1495E">
        <w:t>Epoch 38/200 | Loss: 0.7474</w:t>
      </w:r>
    </w:p>
    <w:p w14:paraId="69EAC460" w14:textId="77777777" w:rsidR="00E1495E" w:rsidRPr="00E1495E" w:rsidRDefault="00E1495E" w:rsidP="00E1495E">
      <w:r w:rsidRPr="00E1495E">
        <w:t>Epoch 39/200 | Loss: 0.7841</w:t>
      </w:r>
    </w:p>
    <w:p w14:paraId="6E7C8EFC" w14:textId="77777777" w:rsidR="00E1495E" w:rsidRPr="00E1495E" w:rsidRDefault="00E1495E" w:rsidP="00E1495E">
      <w:r w:rsidRPr="00E1495E">
        <w:t>Epoch 40/200 | Loss: 0.7357</w:t>
      </w:r>
    </w:p>
    <w:p w14:paraId="3B8639E8" w14:textId="77777777" w:rsidR="00E1495E" w:rsidRPr="00E1495E" w:rsidRDefault="00E1495E" w:rsidP="00E1495E">
      <w:r w:rsidRPr="00E1495E">
        <w:t>Epoch 41/200 | Loss: 0.7817</w:t>
      </w:r>
    </w:p>
    <w:p w14:paraId="27684389" w14:textId="77777777" w:rsidR="00E1495E" w:rsidRPr="00E1495E" w:rsidRDefault="00E1495E" w:rsidP="00E1495E">
      <w:r w:rsidRPr="00E1495E">
        <w:t>Epoch 42/200 | Loss: 0.7087</w:t>
      </w:r>
    </w:p>
    <w:p w14:paraId="65F3B8D5" w14:textId="77777777" w:rsidR="00E1495E" w:rsidRPr="00E1495E" w:rsidRDefault="00E1495E" w:rsidP="00E1495E">
      <w:r w:rsidRPr="00E1495E">
        <w:t>Epoch 43/200 | Loss: 0.7555</w:t>
      </w:r>
    </w:p>
    <w:p w14:paraId="5206A9F4" w14:textId="77777777" w:rsidR="00E1495E" w:rsidRPr="00E1495E" w:rsidRDefault="00E1495E" w:rsidP="00E1495E">
      <w:r w:rsidRPr="00E1495E">
        <w:t>Epoch 44/200 | Loss: 0.6786</w:t>
      </w:r>
    </w:p>
    <w:p w14:paraId="64B2E907" w14:textId="77777777" w:rsidR="00E1495E" w:rsidRPr="00E1495E" w:rsidRDefault="00E1495E" w:rsidP="00E1495E">
      <w:r w:rsidRPr="00E1495E">
        <w:t>Epoch 45/200 | Loss: 0.7569</w:t>
      </w:r>
    </w:p>
    <w:p w14:paraId="3EA2A741" w14:textId="77777777" w:rsidR="00E1495E" w:rsidRPr="00E1495E" w:rsidRDefault="00E1495E" w:rsidP="00E1495E">
      <w:r w:rsidRPr="00E1495E">
        <w:t>Epoch 46/200 | Loss: 0.7404</w:t>
      </w:r>
    </w:p>
    <w:p w14:paraId="00F7502B" w14:textId="77777777" w:rsidR="00E1495E" w:rsidRPr="00E1495E" w:rsidRDefault="00E1495E" w:rsidP="00E1495E">
      <w:r w:rsidRPr="00E1495E">
        <w:t>Epoch 47/200 | Loss: 0.7390</w:t>
      </w:r>
    </w:p>
    <w:p w14:paraId="2ACB3626" w14:textId="77777777" w:rsidR="00E1495E" w:rsidRPr="00E1495E" w:rsidRDefault="00E1495E" w:rsidP="00E1495E">
      <w:r w:rsidRPr="00E1495E">
        <w:t>Epoch 48/200 | Loss: 0.7367</w:t>
      </w:r>
    </w:p>
    <w:p w14:paraId="50E90FF2" w14:textId="77777777" w:rsidR="00E1495E" w:rsidRPr="00E1495E" w:rsidRDefault="00E1495E" w:rsidP="00E1495E">
      <w:r w:rsidRPr="00E1495E">
        <w:t>Epoch 49/200 | Loss: 0.7624</w:t>
      </w:r>
    </w:p>
    <w:p w14:paraId="1815887A" w14:textId="77777777" w:rsidR="00E1495E" w:rsidRPr="00E1495E" w:rsidRDefault="00E1495E" w:rsidP="00E1495E">
      <w:r w:rsidRPr="00E1495E">
        <w:t>Epoch 50/200 | Loss: 0.7327</w:t>
      </w:r>
    </w:p>
    <w:p w14:paraId="0D216C1E" w14:textId="77777777" w:rsidR="00E1495E" w:rsidRPr="00E1495E" w:rsidRDefault="00E1495E" w:rsidP="00E1495E">
      <w:r w:rsidRPr="00E1495E">
        <w:t>Epoch 51/200 | Loss: 0.7628</w:t>
      </w:r>
    </w:p>
    <w:p w14:paraId="563D6C6D" w14:textId="77777777" w:rsidR="00E1495E" w:rsidRPr="00E1495E" w:rsidRDefault="00E1495E" w:rsidP="00E1495E">
      <w:r w:rsidRPr="00E1495E">
        <w:t>Epoch 52/200 | Loss: 0.7561</w:t>
      </w:r>
    </w:p>
    <w:p w14:paraId="0D756DEA" w14:textId="77777777" w:rsidR="00E1495E" w:rsidRPr="00E1495E" w:rsidRDefault="00E1495E" w:rsidP="00E1495E">
      <w:r w:rsidRPr="00E1495E">
        <w:t>Epoch 53/200 | Loss: 0.8112</w:t>
      </w:r>
    </w:p>
    <w:p w14:paraId="6D065517" w14:textId="77777777" w:rsidR="00E1495E" w:rsidRPr="00E1495E" w:rsidRDefault="00E1495E" w:rsidP="00E1495E">
      <w:r w:rsidRPr="00E1495E">
        <w:t>Epoch 54/200 | Loss: 0.6737</w:t>
      </w:r>
    </w:p>
    <w:p w14:paraId="26FB3E35" w14:textId="77777777" w:rsidR="00E1495E" w:rsidRPr="00E1495E" w:rsidRDefault="00E1495E" w:rsidP="00E1495E">
      <w:r w:rsidRPr="00E1495E">
        <w:t>Epoch 55/200 | Loss: 0.7457</w:t>
      </w:r>
    </w:p>
    <w:p w14:paraId="0F8E2BA2" w14:textId="77777777" w:rsidR="00E1495E" w:rsidRPr="00E1495E" w:rsidRDefault="00E1495E" w:rsidP="00E1495E">
      <w:r w:rsidRPr="00E1495E">
        <w:t>Epoch 56/200 | Loss: 0.6606</w:t>
      </w:r>
    </w:p>
    <w:p w14:paraId="5C2C980D" w14:textId="77777777" w:rsidR="00E1495E" w:rsidRPr="00E1495E" w:rsidRDefault="00E1495E" w:rsidP="00E1495E">
      <w:r w:rsidRPr="00E1495E">
        <w:t>Epoch 57/200 | Loss: 0.7569</w:t>
      </w:r>
    </w:p>
    <w:p w14:paraId="35D21F63" w14:textId="77777777" w:rsidR="00E1495E" w:rsidRPr="00E1495E" w:rsidRDefault="00E1495E" w:rsidP="00E1495E">
      <w:r w:rsidRPr="00E1495E">
        <w:lastRenderedPageBreak/>
        <w:t>Epoch 58/200 | Loss: 0.7064</w:t>
      </w:r>
    </w:p>
    <w:p w14:paraId="590AEBAF" w14:textId="77777777" w:rsidR="00E1495E" w:rsidRPr="00E1495E" w:rsidRDefault="00E1495E" w:rsidP="00E1495E">
      <w:r w:rsidRPr="00E1495E">
        <w:t>Epoch 59/200 | Loss: 0.7564</w:t>
      </w:r>
    </w:p>
    <w:p w14:paraId="130086CC" w14:textId="77777777" w:rsidR="00E1495E" w:rsidRPr="00E1495E" w:rsidRDefault="00E1495E" w:rsidP="00E1495E">
      <w:r w:rsidRPr="00E1495E">
        <w:t>Epoch 60/200 | Loss: 0.7570</w:t>
      </w:r>
    </w:p>
    <w:p w14:paraId="163FFB02" w14:textId="77777777" w:rsidR="00E1495E" w:rsidRPr="00E1495E" w:rsidRDefault="00E1495E" w:rsidP="00E1495E">
      <w:r w:rsidRPr="00E1495E">
        <w:t>Epoch 61/200 | Loss: 0.7136</w:t>
      </w:r>
    </w:p>
    <w:p w14:paraId="2F8D265D" w14:textId="77777777" w:rsidR="00E1495E" w:rsidRPr="00E1495E" w:rsidRDefault="00E1495E" w:rsidP="00E1495E">
      <w:r w:rsidRPr="00E1495E">
        <w:t>Epoch 62/200 | Loss: 0.7879</w:t>
      </w:r>
    </w:p>
    <w:p w14:paraId="55057ED2" w14:textId="77777777" w:rsidR="00E1495E" w:rsidRPr="00E1495E" w:rsidRDefault="00E1495E" w:rsidP="00E1495E">
      <w:r w:rsidRPr="00E1495E">
        <w:t>Epoch 63/200 | Loss: 0.7117</w:t>
      </w:r>
    </w:p>
    <w:p w14:paraId="4EDF319A" w14:textId="77777777" w:rsidR="00E1495E" w:rsidRPr="00E1495E" w:rsidRDefault="00E1495E" w:rsidP="00E1495E">
      <w:r w:rsidRPr="00E1495E">
        <w:t>Epoch 64/200 | Loss: 0.7193</w:t>
      </w:r>
    </w:p>
    <w:p w14:paraId="637ECFB0" w14:textId="77777777" w:rsidR="00E1495E" w:rsidRPr="00E1495E" w:rsidRDefault="00E1495E" w:rsidP="00E1495E">
      <w:r w:rsidRPr="00E1495E">
        <w:t>Epoch 65/200 | Loss: 0.7305</w:t>
      </w:r>
    </w:p>
    <w:p w14:paraId="12F27E9D" w14:textId="77777777" w:rsidR="00E1495E" w:rsidRPr="00E1495E" w:rsidRDefault="00E1495E" w:rsidP="00E1495E">
      <w:r w:rsidRPr="00E1495E">
        <w:t>Epoch 66/200 | Loss: 0.7742</w:t>
      </w:r>
    </w:p>
    <w:p w14:paraId="7BF0012F" w14:textId="77777777" w:rsidR="00E1495E" w:rsidRPr="00E1495E" w:rsidRDefault="00E1495E" w:rsidP="00E1495E">
      <w:r w:rsidRPr="00E1495E">
        <w:t>Epoch 67/200 | Loss: 0.7399</w:t>
      </w:r>
    </w:p>
    <w:p w14:paraId="416A5219" w14:textId="77777777" w:rsidR="00E1495E" w:rsidRPr="00E1495E" w:rsidRDefault="00E1495E" w:rsidP="00E1495E">
      <w:r w:rsidRPr="00E1495E">
        <w:t>Epoch 68/200 | Loss: 0.7219</w:t>
      </w:r>
    </w:p>
    <w:p w14:paraId="26DC63D2" w14:textId="77777777" w:rsidR="00E1495E" w:rsidRPr="00E1495E" w:rsidRDefault="00E1495E" w:rsidP="00E1495E">
      <w:r w:rsidRPr="00E1495E">
        <w:t>Epoch 69/200 | Loss: 0.7262</w:t>
      </w:r>
    </w:p>
    <w:p w14:paraId="6FEE47DA" w14:textId="77777777" w:rsidR="00E1495E" w:rsidRPr="00E1495E" w:rsidRDefault="00E1495E" w:rsidP="00E1495E">
      <w:r w:rsidRPr="00E1495E">
        <w:t>Epoch 70/200 | Loss: 0.6680</w:t>
      </w:r>
    </w:p>
    <w:p w14:paraId="23476ADC" w14:textId="77777777" w:rsidR="00E1495E" w:rsidRPr="00E1495E" w:rsidRDefault="00E1495E" w:rsidP="00E1495E">
      <w:r w:rsidRPr="00E1495E">
        <w:t>Epoch 71/200 | Loss: 0.7094</w:t>
      </w:r>
    </w:p>
    <w:p w14:paraId="05DB4CB9" w14:textId="77777777" w:rsidR="00E1495E" w:rsidRPr="00E1495E" w:rsidRDefault="00E1495E" w:rsidP="00E1495E">
      <w:r w:rsidRPr="00E1495E">
        <w:t>Epoch 72/200 | Loss: 0.7187</w:t>
      </w:r>
    </w:p>
    <w:p w14:paraId="491AFDAB" w14:textId="77777777" w:rsidR="00E1495E" w:rsidRPr="00E1495E" w:rsidRDefault="00E1495E" w:rsidP="00E1495E">
      <w:r w:rsidRPr="00E1495E">
        <w:t>Epoch 73/200 | Loss: 0.7783</w:t>
      </w:r>
    </w:p>
    <w:p w14:paraId="2B826642" w14:textId="77777777" w:rsidR="00E1495E" w:rsidRPr="00E1495E" w:rsidRDefault="00E1495E" w:rsidP="00E1495E">
      <w:r w:rsidRPr="00E1495E">
        <w:t>Epoch 74/200 | Loss: 0.7362</w:t>
      </w:r>
    </w:p>
    <w:p w14:paraId="4499C359" w14:textId="77777777" w:rsidR="00E1495E" w:rsidRPr="00E1495E" w:rsidRDefault="00E1495E" w:rsidP="00E1495E">
      <w:r w:rsidRPr="00E1495E">
        <w:t>Epoch 75/200 | Loss: 0.7318</w:t>
      </w:r>
    </w:p>
    <w:p w14:paraId="59E81136" w14:textId="77777777" w:rsidR="00E1495E" w:rsidRPr="00E1495E" w:rsidRDefault="00E1495E" w:rsidP="00E1495E">
      <w:r w:rsidRPr="00E1495E">
        <w:t>Epoch 76/200 | Loss: 0.7197</w:t>
      </w:r>
    </w:p>
    <w:p w14:paraId="36E92354" w14:textId="77777777" w:rsidR="00E1495E" w:rsidRPr="00E1495E" w:rsidRDefault="00E1495E" w:rsidP="00E1495E">
      <w:r w:rsidRPr="00E1495E">
        <w:t>Epoch 77/200 | Loss: 0.7295</w:t>
      </w:r>
    </w:p>
    <w:p w14:paraId="28FD17C5" w14:textId="77777777" w:rsidR="00E1495E" w:rsidRPr="00E1495E" w:rsidRDefault="00E1495E" w:rsidP="00E1495E">
      <w:r w:rsidRPr="00E1495E">
        <w:t>Epoch 78/200 | Loss: 0.6562</w:t>
      </w:r>
    </w:p>
    <w:p w14:paraId="1085BAA2" w14:textId="77777777" w:rsidR="00E1495E" w:rsidRPr="00E1495E" w:rsidRDefault="00E1495E" w:rsidP="00E1495E">
      <w:r w:rsidRPr="00E1495E">
        <w:t>Epoch 79/200 | Loss: 0.6835</w:t>
      </w:r>
    </w:p>
    <w:p w14:paraId="75559910" w14:textId="77777777" w:rsidR="00E1495E" w:rsidRPr="00E1495E" w:rsidRDefault="00E1495E" w:rsidP="00E1495E">
      <w:r w:rsidRPr="00E1495E">
        <w:t>Epoch 80/200 | Loss: 0.7413</w:t>
      </w:r>
    </w:p>
    <w:p w14:paraId="6FDDEE33" w14:textId="77777777" w:rsidR="00E1495E" w:rsidRPr="00E1495E" w:rsidRDefault="00E1495E" w:rsidP="00E1495E">
      <w:r w:rsidRPr="00E1495E">
        <w:t>Epoch 81/200 | Loss: 0.7527</w:t>
      </w:r>
    </w:p>
    <w:p w14:paraId="3008103E" w14:textId="77777777" w:rsidR="00E1495E" w:rsidRPr="00E1495E" w:rsidRDefault="00E1495E" w:rsidP="00E1495E">
      <w:r w:rsidRPr="00E1495E">
        <w:t>Epoch 82/200 | Loss: 0.6675</w:t>
      </w:r>
    </w:p>
    <w:p w14:paraId="4063DBC9" w14:textId="77777777" w:rsidR="00E1495E" w:rsidRPr="00E1495E" w:rsidRDefault="00E1495E" w:rsidP="00E1495E">
      <w:r w:rsidRPr="00E1495E">
        <w:t>Epoch 83/200 | Loss: 0.7372</w:t>
      </w:r>
    </w:p>
    <w:p w14:paraId="51F38FE0" w14:textId="77777777" w:rsidR="00E1495E" w:rsidRPr="00E1495E" w:rsidRDefault="00E1495E" w:rsidP="00E1495E">
      <w:r w:rsidRPr="00E1495E">
        <w:t>Epoch 84/200 | Loss: 0.7024</w:t>
      </w:r>
    </w:p>
    <w:p w14:paraId="07E366C2" w14:textId="77777777" w:rsidR="00E1495E" w:rsidRPr="00E1495E" w:rsidRDefault="00E1495E" w:rsidP="00E1495E">
      <w:r w:rsidRPr="00E1495E">
        <w:t>Epoch 85/200 | Loss: 0.7223</w:t>
      </w:r>
    </w:p>
    <w:p w14:paraId="39E9E6E9" w14:textId="77777777" w:rsidR="00E1495E" w:rsidRPr="00E1495E" w:rsidRDefault="00E1495E" w:rsidP="00E1495E">
      <w:r w:rsidRPr="00E1495E">
        <w:t>Epoch 86/200 | Loss: 0.7001</w:t>
      </w:r>
    </w:p>
    <w:p w14:paraId="5D4C4897" w14:textId="77777777" w:rsidR="00E1495E" w:rsidRPr="00E1495E" w:rsidRDefault="00E1495E" w:rsidP="00E1495E">
      <w:r w:rsidRPr="00E1495E">
        <w:t>Epoch 87/200 | Loss: 0.7405</w:t>
      </w:r>
    </w:p>
    <w:p w14:paraId="5289C1CA" w14:textId="77777777" w:rsidR="00E1495E" w:rsidRPr="00E1495E" w:rsidRDefault="00E1495E" w:rsidP="00E1495E">
      <w:r w:rsidRPr="00E1495E">
        <w:t>Epoch 88/200 | Loss: 0.7336</w:t>
      </w:r>
    </w:p>
    <w:p w14:paraId="09DC42AB" w14:textId="77777777" w:rsidR="00E1495E" w:rsidRPr="00E1495E" w:rsidRDefault="00E1495E" w:rsidP="00E1495E">
      <w:r w:rsidRPr="00E1495E">
        <w:lastRenderedPageBreak/>
        <w:t>Epoch 89/200 | Loss: 0.6793</w:t>
      </w:r>
    </w:p>
    <w:p w14:paraId="61F65D41" w14:textId="77777777" w:rsidR="00E1495E" w:rsidRPr="00E1495E" w:rsidRDefault="00E1495E" w:rsidP="00E1495E">
      <w:r w:rsidRPr="00E1495E">
        <w:t>Epoch 90/200 | Loss: 0.6702</w:t>
      </w:r>
    </w:p>
    <w:p w14:paraId="43647D3A" w14:textId="77777777" w:rsidR="00E1495E" w:rsidRPr="00E1495E" w:rsidRDefault="00E1495E" w:rsidP="00E1495E">
      <w:r w:rsidRPr="00E1495E">
        <w:t>Epoch 91/200 | Loss: 0.7967</w:t>
      </w:r>
    </w:p>
    <w:p w14:paraId="0124E228" w14:textId="77777777" w:rsidR="00E1495E" w:rsidRPr="00E1495E" w:rsidRDefault="00E1495E" w:rsidP="00E1495E">
      <w:r w:rsidRPr="00E1495E">
        <w:t>Epoch 92/200 | Loss: 0.7871</w:t>
      </w:r>
    </w:p>
    <w:p w14:paraId="7F04C1F7" w14:textId="77777777" w:rsidR="00E1495E" w:rsidRPr="00E1495E" w:rsidRDefault="00E1495E" w:rsidP="00E1495E">
      <w:r w:rsidRPr="00E1495E">
        <w:t>Epoch 93/200 | Loss: 0.6822</w:t>
      </w:r>
    </w:p>
    <w:p w14:paraId="74920BBA" w14:textId="77777777" w:rsidR="00E1495E" w:rsidRPr="00E1495E" w:rsidRDefault="00E1495E" w:rsidP="00E1495E">
      <w:r w:rsidRPr="00E1495E">
        <w:t>Epoch 94/200 | Loss: 0.7187</w:t>
      </w:r>
    </w:p>
    <w:p w14:paraId="21D8D2A3" w14:textId="77777777" w:rsidR="00E1495E" w:rsidRPr="00E1495E" w:rsidRDefault="00E1495E" w:rsidP="00E1495E">
      <w:r w:rsidRPr="00E1495E">
        <w:t>Epoch 95/200 | Loss: 0.7104</w:t>
      </w:r>
    </w:p>
    <w:p w14:paraId="161578A1" w14:textId="77777777" w:rsidR="00E1495E" w:rsidRPr="00E1495E" w:rsidRDefault="00E1495E" w:rsidP="00E1495E">
      <w:r w:rsidRPr="00E1495E">
        <w:t>Epoch 96/200 | Loss: 0.6799</w:t>
      </w:r>
    </w:p>
    <w:p w14:paraId="50C181EB" w14:textId="77777777" w:rsidR="00E1495E" w:rsidRPr="00E1495E" w:rsidRDefault="00E1495E" w:rsidP="00E1495E">
      <w:r w:rsidRPr="00E1495E">
        <w:t>Epoch 97/200 | Loss: 0.7034</w:t>
      </w:r>
    </w:p>
    <w:p w14:paraId="2AA1EE83" w14:textId="77777777" w:rsidR="00E1495E" w:rsidRPr="00E1495E" w:rsidRDefault="00E1495E" w:rsidP="00E1495E">
      <w:r w:rsidRPr="00E1495E">
        <w:t>Epoch 98/200 | Loss: 0.6780</w:t>
      </w:r>
    </w:p>
    <w:p w14:paraId="2147DEC6" w14:textId="77777777" w:rsidR="00E1495E" w:rsidRPr="00E1495E" w:rsidRDefault="00E1495E" w:rsidP="00E1495E">
      <w:r w:rsidRPr="00E1495E">
        <w:t>Epoch 99/200 | Loss: 0.7267</w:t>
      </w:r>
    </w:p>
    <w:p w14:paraId="5D3A1AD5" w14:textId="77777777" w:rsidR="00E1495E" w:rsidRPr="00E1495E" w:rsidRDefault="00E1495E" w:rsidP="00E1495E">
      <w:r w:rsidRPr="00E1495E">
        <w:t>Epoch 100/200 | Loss: 0.6717</w:t>
      </w:r>
    </w:p>
    <w:p w14:paraId="19245378" w14:textId="77777777" w:rsidR="00E1495E" w:rsidRPr="00E1495E" w:rsidRDefault="00E1495E" w:rsidP="00E1495E">
      <w:r w:rsidRPr="00E1495E">
        <w:t>Epoch 101/200 | Loss: 0.6664</w:t>
      </w:r>
    </w:p>
    <w:p w14:paraId="21A2E043" w14:textId="77777777" w:rsidR="00E1495E" w:rsidRPr="00E1495E" w:rsidRDefault="00E1495E" w:rsidP="00E1495E">
      <w:r w:rsidRPr="00E1495E">
        <w:t>Epoch 102/200 | Loss: 0.7158</w:t>
      </w:r>
    </w:p>
    <w:p w14:paraId="008230A0" w14:textId="77777777" w:rsidR="00E1495E" w:rsidRPr="00E1495E" w:rsidRDefault="00E1495E" w:rsidP="00E1495E">
      <w:r w:rsidRPr="00E1495E">
        <w:t>Epoch 103/200 | Loss: 0.6787</w:t>
      </w:r>
    </w:p>
    <w:p w14:paraId="1D902C24" w14:textId="77777777" w:rsidR="00E1495E" w:rsidRPr="00E1495E" w:rsidRDefault="00E1495E" w:rsidP="00E1495E">
      <w:r w:rsidRPr="00E1495E">
        <w:t>Epoch 104/200 | Loss: 0.6860</w:t>
      </w:r>
    </w:p>
    <w:p w14:paraId="3EFA1588" w14:textId="77777777" w:rsidR="00E1495E" w:rsidRPr="00E1495E" w:rsidRDefault="00E1495E" w:rsidP="00E1495E">
      <w:r w:rsidRPr="00E1495E">
        <w:t>Epoch 105/200 | Loss: 0.7002</w:t>
      </w:r>
    </w:p>
    <w:p w14:paraId="1B18C715" w14:textId="77777777" w:rsidR="00E1495E" w:rsidRPr="00E1495E" w:rsidRDefault="00E1495E" w:rsidP="00E1495E">
      <w:r w:rsidRPr="00E1495E">
        <w:t>Epoch 106/200 | Loss: 0.6940</w:t>
      </w:r>
    </w:p>
    <w:p w14:paraId="209A2322" w14:textId="77777777" w:rsidR="00E1495E" w:rsidRPr="00E1495E" w:rsidRDefault="00E1495E" w:rsidP="00E1495E">
      <w:r w:rsidRPr="00E1495E">
        <w:t>Epoch 107/200 | Loss: 0.6549</w:t>
      </w:r>
    </w:p>
    <w:p w14:paraId="54429329" w14:textId="77777777" w:rsidR="00E1495E" w:rsidRPr="00E1495E" w:rsidRDefault="00E1495E" w:rsidP="00E1495E">
      <w:r w:rsidRPr="00E1495E">
        <w:t>Epoch 108/200 | Loss: 0.7331</w:t>
      </w:r>
    </w:p>
    <w:p w14:paraId="1914747F" w14:textId="77777777" w:rsidR="00E1495E" w:rsidRPr="00E1495E" w:rsidRDefault="00E1495E" w:rsidP="00E1495E">
      <w:r w:rsidRPr="00E1495E">
        <w:t>Epoch 109/200 | Loss: 0.6979</w:t>
      </w:r>
    </w:p>
    <w:p w14:paraId="40C5F57E" w14:textId="77777777" w:rsidR="00E1495E" w:rsidRPr="00E1495E" w:rsidRDefault="00E1495E" w:rsidP="00E1495E">
      <w:r w:rsidRPr="00E1495E">
        <w:t>Epoch 110/200 | Loss: 0.7427</w:t>
      </w:r>
    </w:p>
    <w:p w14:paraId="0567B5F3" w14:textId="77777777" w:rsidR="00E1495E" w:rsidRPr="00E1495E" w:rsidRDefault="00E1495E" w:rsidP="00E1495E">
      <w:r w:rsidRPr="00E1495E">
        <w:t>Epoch 111/200 | Loss: 0.7115</w:t>
      </w:r>
    </w:p>
    <w:p w14:paraId="76BBD037" w14:textId="77777777" w:rsidR="00E1495E" w:rsidRPr="00E1495E" w:rsidRDefault="00E1495E" w:rsidP="00E1495E">
      <w:r w:rsidRPr="00E1495E">
        <w:t>Epoch 112/200 | Loss: 0.7216</w:t>
      </w:r>
    </w:p>
    <w:p w14:paraId="1E2FBCE0" w14:textId="77777777" w:rsidR="00E1495E" w:rsidRPr="00E1495E" w:rsidRDefault="00E1495E" w:rsidP="00E1495E">
      <w:r w:rsidRPr="00E1495E">
        <w:t>Epoch 113/200 | Loss: 0.7068</w:t>
      </w:r>
    </w:p>
    <w:p w14:paraId="286DB09F" w14:textId="77777777" w:rsidR="00E1495E" w:rsidRPr="00E1495E" w:rsidRDefault="00E1495E" w:rsidP="00E1495E">
      <w:r w:rsidRPr="00E1495E">
        <w:t>Epoch 114/200 | Loss: 0.6123</w:t>
      </w:r>
    </w:p>
    <w:p w14:paraId="131D9609" w14:textId="77777777" w:rsidR="00E1495E" w:rsidRPr="00E1495E" w:rsidRDefault="00E1495E" w:rsidP="00E1495E">
      <w:r w:rsidRPr="00E1495E">
        <w:t>Epoch 115/200 | Loss: 0.7035</w:t>
      </w:r>
    </w:p>
    <w:p w14:paraId="71119BAD" w14:textId="77777777" w:rsidR="00E1495E" w:rsidRPr="00E1495E" w:rsidRDefault="00E1495E" w:rsidP="00E1495E">
      <w:r w:rsidRPr="00E1495E">
        <w:t>Epoch 116/200 | Loss: 0.6610</w:t>
      </w:r>
    </w:p>
    <w:p w14:paraId="4B8E35D5" w14:textId="77777777" w:rsidR="00E1495E" w:rsidRPr="00E1495E" w:rsidRDefault="00E1495E" w:rsidP="00E1495E">
      <w:r w:rsidRPr="00E1495E">
        <w:t>Epoch 117/200 | Loss: 0.6971</w:t>
      </w:r>
    </w:p>
    <w:p w14:paraId="29B3FB21" w14:textId="77777777" w:rsidR="00E1495E" w:rsidRPr="00E1495E" w:rsidRDefault="00E1495E" w:rsidP="00E1495E">
      <w:r w:rsidRPr="00E1495E">
        <w:t>Epoch 118/200 | Loss: 0.6845</w:t>
      </w:r>
    </w:p>
    <w:p w14:paraId="78B5F727" w14:textId="77777777" w:rsidR="00E1495E" w:rsidRPr="00E1495E" w:rsidRDefault="00E1495E" w:rsidP="00E1495E">
      <w:r w:rsidRPr="00E1495E">
        <w:t>Epoch 119/200 | Loss: 0.6891</w:t>
      </w:r>
    </w:p>
    <w:p w14:paraId="77D78F05" w14:textId="77777777" w:rsidR="00E1495E" w:rsidRPr="00E1495E" w:rsidRDefault="00E1495E" w:rsidP="00E1495E">
      <w:r w:rsidRPr="00E1495E">
        <w:lastRenderedPageBreak/>
        <w:t>Epoch 120/200 | Loss: 0.6921</w:t>
      </w:r>
    </w:p>
    <w:p w14:paraId="2396BCC3" w14:textId="77777777" w:rsidR="00E1495E" w:rsidRPr="00E1495E" w:rsidRDefault="00E1495E" w:rsidP="00E1495E">
      <w:r w:rsidRPr="00E1495E">
        <w:t>Epoch 121/200 | Loss: 0.7049</w:t>
      </w:r>
    </w:p>
    <w:p w14:paraId="68D447C0" w14:textId="77777777" w:rsidR="00E1495E" w:rsidRPr="00E1495E" w:rsidRDefault="00E1495E" w:rsidP="00E1495E">
      <w:r w:rsidRPr="00E1495E">
        <w:t>Epoch 122/200 | Loss: 0.6604</w:t>
      </w:r>
    </w:p>
    <w:p w14:paraId="32D17275" w14:textId="77777777" w:rsidR="00E1495E" w:rsidRPr="00E1495E" w:rsidRDefault="00E1495E" w:rsidP="00E1495E">
      <w:r w:rsidRPr="00E1495E">
        <w:t>Epoch 123/200 | Loss: 0.7318</w:t>
      </w:r>
    </w:p>
    <w:p w14:paraId="2820C6F3" w14:textId="77777777" w:rsidR="00E1495E" w:rsidRPr="00E1495E" w:rsidRDefault="00E1495E" w:rsidP="00E1495E">
      <w:r w:rsidRPr="00E1495E">
        <w:t>Epoch 124/200 | Loss: 0.7068</w:t>
      </w:r>
    </w:p>
    <w:p w14:paraId="0C7D26F5" w14:textId="77777777" w:rsidR="00E1495E" w:rsidRPr="00E1495E" w:rsidRDefault="00E1495E" w:rsidP="00E1495E">
      <w:r w:rsidRPr="00E1495E">
        <w:t>Epoch 125/200 | Loss: 0.7084</w:t>
      </w:r>
    </w:p>
    <w:p w14:paraId="384C2DD7" w14:textId="77777777" w:rsidR="00E1495E" w:rsidRPr="00E1495E" w:rsidRDefault="00E1495E" w:rsidP="00E1495E">
      <w:r w:rsidRPr="00E1495E">
        <w:t>Epoch 126/200 | Loss: 0.6963</w:t>
      </w:r>
    </w:p>
    <w:p w14:paraId="5D876AB8" w14:textId="77777777" w:rsidR="00E1495E" w:rsidRPr="00E1495E" w:rsidRDefault="00E1495E" w:rsidP="00E1495E">
      <w:r w:rsidRPr="00E1495E">
        <w:t>Epoch 127/200 | Loss: 0.7401</w:t>
      </w:r>
    </w:p>
    <w:p w14:paraId="2F15F7FA" w14:textId="77777777" w:rsidR="00E1495E" w:rsidRPr="00E1495E" w:rsidRDefault="00E1495E" w:rsidP="00E1495E">
      <w:r w:rsidRPr="00E1495E">
        <w:t>Epoch 128/200 | Loss: 0.7529</w:t>
      </w:r>
    </w:p>
    <w:p w14:paraId="78D6F135" w14:textId="77777777" w:rsidR="00E1495E" w:rsidRPr="00E1495E" w:rsidRDefault="00E1495E" w:rsidP="00E1495E">
      <w:r w:rsidRPr="00E1495E">
        <w:t>Epoch 129/200 | Loss: 0.6163</w:t>
      </w:r>
    </w:p>
    <w:p w14:paraId="68F071B7" w14:textId="77777777" w:rsidR="00E1495E" w:rsidRPr="00E1495E" w:rsidRDefault="00E1495E" w:rsidP="00E1495E">
      <w:r w:rsidRPr="00E1495E">
        <w:t>Epoch 130/200 | Loss: 0.7518</w:t>
      </w:r>
    </w:p>
    <w:p w14:paraId="6B47763C" w14:textId="77777777" w:rsidR="00E1495E" w:rsidRPr="00E1495E" w:rsidRDefault="00E1495E" w:rsidP="00E1495E">
      <w:r w:rsidRPr="00E1495E">
        <w:t>Epoch 131/200 | Loss: 0.6311</w:t>
      </w:r>
    </w:p>
    <w:p w14:paraId="2F8FC632" w14:textId="77777777" w:rsidR="00E1495E" w:rsidRPr="00E1495E" w:rsidRDefault="00E1495E" w:rsidP="00E1495E">
      <w:r w:rsidRPr="00E1495E">
        <w:t>Epoch 132/200 | Loss: 0.6526</w:t>
      </w:r>
    </w:p>
    <w:p w14:paraId="39B3434E" w14:textId="77777777" w:rsidR="00E1495E" w:rsidRPr="00E1495E" w:rsidRDefault="00E1495E" w:rsidP="00E1495E">
      <w:r w:rsidRPr="00E1495E">
        <w:t>Epoch 133/200 | Loss: 0.6807</w:t>
      </w:r>
    </w:p>
    <w:p w14:paraId="2D29EAB1" w14:textId="77777777" w:rsidR="00E1495E" w:rsidRPr="00E1495E" w:rsidRDefault="00E1495E" w:rsidP="00E1495E">
      <w:r w:rsidRPr="00E1495E">
        <w:t>Epoch 134/200 | Loss: 0.6810</w:t>
      </w:r>
    </w:p>
    <w:p w14:paraId="3C1D5C98" w14:textId="77777777" w:rsidR="00E1495E" w:rsidRPr="00E1495E" w:rsidRDefault="00E1495E" w:rsidP="00E1495E">
      <w:r w:rsidRPr="00E1495E">
        <w:t>Epoch 135/200 | Loss: 0.6798</w:t>
      </w:r>
    </w:p>
    <w:p w14:paraId="4D761A52" w14:textId="77777777" w:rsidR="00E1495E" w:rsidRPr="00E1495E" w:rsidRDefault="00E1495E" w:rsidP="00E1495E">
      <w:r w:rsidRPr="00E1495E">
        <w:t>Epoch 136/200 | Loss: 0.5980</w:t>
      </w:r>
    </w:p>
    <w:p w14:paraId="46DC933B" w14:textId="77777777" w:rsidR="00E1495E" w:rsidRPr="00E1495E" w:rsidRDefault="00E1495E" w:rsidP="00E1495E">
      <w:r w:rsidRPr="00E1495E">
        <w:t>Epoch 137/200 | Loss: 0.6894</w:t>
      </w:r>
    </w:p>
    <w:p w14:paraId="1709174D" w14:textId="77777777" w:rsidR="00E1495E" w:rsidRPr="00E1495E" w:rsidRDefault="00E1495E" w:rsidP="00E1495E">
      <w:r w:rsidRPr="00E1495E">
        <w:t>Epoch 138/200 | Loss: 0.6059</w:t>
      </w:r>
    </w:p>
    <w:p w14:paraId="52CFA8C8" w14:textId="77777777" w:rsidR="00E1495E" w:rsidRPr="00E1495E" w:rsidRDefault="00E1495E" w:rsidP="00E1495E">
      <w:r w:rsidRPr="00E1495E">
        <w:t>Epoch 139/200 | Loss: 0.6712</w:t>
      </w:r>
    </w:p>
    <w:p w14:paraId="038AE943" w14:textId="77777777" w:rsidR="00E1495E" w:rsidRPr="00E1495E" w:rsidRDefault="00E1495E" w:rsidP="00E1495E">
      <w:r w:rsidRPr="00E1495E">
        <w:t>Epoch 140/200 | Loss: 0.6759</w:t>
      </w:r>
    </w:p>
    <w:p w14:paraId="03235256" w14:textId="77777777" w:rsidR="00E1495E" w:rsidRPr="00E1495E" w:rsidRDefault="00E1495E" w:rsidP="00E1495E">
      <w:r w:rsidRPr="00E1495E">
        <w:t>Epoch 141/200 | Loss: 0.6097</w:t>
      </w:r>
    </w:p>
    <w:p w14:paraId="7D1A5A0C" w14:textId="77777777" w:rsidR="00E1495E" w:rsidRPr="00E1495E" w:rsidRDefault="00E1495E" w:rsidP="00E1495E">
      <w:r w:rsidRPr="00E1495E">
        <w:t>Epoch 142/200 | Loss: 0.6688</w:t>
      </w:r>
    </w:p>
    <w:p w14:paraId="76FD7006" w14:textId="77777777" w:rsidR="00E1495E" w:rsidRPr="00E1495E" w:rsidRDefault="00E1495E" w:rsidP="00E1495E">
      <w:r w:rsidRPr="00E1495E">
        <w:t>Epoch 143/200 | Loss: 0.6506</w:t>
      </w:r>
    </w:p>
    <w:p w14:paraId="73BF9C13" w14:textId="77777777" w:rsidR="00E1495E" w:rsidRPr="00E1495E" w:rsidRDefault="00E1495E" w:rsidP="00E1495E">
      <w:r w:rsidRPr="00E1495E">
        <w:t>Epoch 144/200 | Loss: 0.7060</w:t>
      </w:r>
    </w:p>
    <w:p w14:paraId="18D37586" w14:textId="77777777" w:rsidR="00E1495E" w:rsidRPr="00E1495E" w:rsidRDefault="00E1495E" w:rsidP="00E1495E">
      <w:r w:rsidRPr="00E1495E">
        <w:t>Epoch 145/200 | Loss: 0.7028</w:t>
      </w:r>
    </w:p>
    <w:p w14:paraId="03504976" w14:textId="77777777" w:rsidR="00E1495E" w:rsidRPr="00E1495E" w:rsidRDefault="00E1495E" w:rsidP="00E1495E">
      <w:r w:rsidRPr="00E1495E">
        <w:t>Epoch 146/200 | Loss: 0.6925</w:t>
      </w:r>
    </w:p>
    <w:p w14:paraId="3A1ED4B0" w14:textId="77777777" w:rsidR="00E1495E" w:rsidRPr="00E1495E" w:rsidRDefault="00E1495E" w:rsidP="00E1495E">
      <w:r w:rsidRPr="00E1495E">
        <w:t>Epoch 147/200 | Loss: 0.7265</w:t>
      </w:r>
    </w:p>
    <w:p w14:paraId="4BD22CD8" w14:textId="77777777" w:rsidR="00E1495E" w:rsidRPr="00E1495E" w:rsidRDefault="00E1495E" w:rsidP="00E1495E">
      <w:r w:rsidRPr="00E1495E">
        <w:t>Epoch 148/200 | Loss: 0.7024</w:t>
      </w:r>
    </w:p>
    <w:p w14:paraId="590F4132" w14:textId="77777777" w:rsidR="00E1495E" w:rsidRPr="00E1495E" w:rsidRDefault="00E1495E" w:rsidP="00E1495E">
      <w:r w:rsidRPr="00E1495E">
        <w:t>Epoch 149/200 | Loss: 0.6387</w:t>
      </w:r>
    </w:p>
    <w:p w14:paraId="3944F621" w14:textId="77777777" w:rsidR="00E1495E" w:rsidRPr="00E1495E" w:rsidRDefault="00E1495E" w:rsidP="00E1495E">
      <w:r w:rsidRPr="00E1495E">
        <w:t>Epoch 150/200 | Loss: 0.7099</w:t>
      </w:r>
    </w:p>
    <w:p w14:paraId="25A31719" w14:textId="77777777" w:rsidR="00E1495E" w:rsidRPr="00E1495E" w:rsidRDefault="00E1495E" w:rsidP="00E1495E">
      <w:r w:rsidRPr="00E1495E">
        <w:lastRenderedPageBreak/>
        <w:t>Epoch 151/200 | Loss: 0.6690</w:t>
      </w:r>
    </w:p>
    <w:p w14:paraId="7CB9DC04" w14:textId="77777777" w:rsidR="00E1495E" w:rsidRPr="00E1495E" w:rsidRDefault="00E1495E" w:rsidP="00E1495E">
      <w:r w:rsidRPr="00E1495E">
        <w:t>Epoch 152/200 | Loss: 0.6867</w:t>
      </w:r>
    </w:p>
    <w:p w14:paraId="013A7FAA" w14:textId="77777777" w:rsidR="00E1495E" w:rsidRPr="00E1495E" w:rsidRDefault="00E1495E" w:rsidP="00E1495E">
      <w:r w:rsidRPr="00E1495E">
        <w:t>Epoch 153/200 | Loss: 0.6928</w:t>
      </w:r>
    </w:p>
    <w:p w14:paraId="3C405A20" w14:textId="77777777" w:rsidR="00E1495E" w:rsidRPr="00E1495E" w:rsidRDefault="00E1495E" w:rsidP="00E1495E">
      <w:r w:rsidRPr="00E1495E">
        <w:t>Epoch 154/200 | Loss: 0.6477</w:t>
      </w:r>
    </w:p>
    <w:p w14:paraId="0BCE4E67" w14:textId="77777777" w:rsidR="00E1495E" w:rsidRPr="00E1495E" w:rsidRDefault="00E1495E" w:rsidP="00E1495E">
      <w:r w:rsidRPr="00E1495E">
        <w:t>Epoch 155/200 | Loss: 0.6434</w:t>
      </w:r>
    </w:p>
    <w:p w14:paraId="04A27D05" w14:textId="77777777" w:rsidR="00E1495E" w:rsidRPr="00E1495E" w:rsidRDefault="00E1495E" w:rsidP="00E1495E">
      <w:r w:rsidRPr="00E1495E">
        <w:t>Epoch 156/200 | Loss: 0.6035</w:t>
      </w:r>
    </w:p>
    <w:p w14:paraId="68A2D3C0" w14:textId="77777777" w:rsidR="00E1495E" w:rsidRPr="00E1495E" w:rsidRDefault="00E1495E" w:rsidP="00E1495E">
      <w:r w:rsidRPr="00E1495E">
        <w:t>Epoch 157/200 | Loss: 0.6405</w:t>
      </w:r>
    </w:p>
    <w:p w14:paraId="49A249A9" w14:textId="77777777" w:rsidR="00E1495E" w:rsidRPr="00E1495E" w:rsidRDefault="00E1495E" w:rsidP="00E1495E">
      <w:r w:rsidRPr="00E1495E">
        <w:t>Epoch 158/200 | Loss: 0.6751</w:t>
      </w:r>
    </w:p>
    <w:p w14:paraId="71F0BB39" w14:textId="77777777" w:rsidR="00E1495E" w:rsidRPr="00E1495E" w:rsidRDefault="00E1495E" w:rsidP="00E1495E">
      <w:r w:rsidRPr="00E1495E">
        <w:t>Epoch 159/200 | Loss: 0.5877</w:t>
      </w:r>
    </w:p>
    <w:p w14:paraId="3B4B69F3" w14:textId="77777777" w:rsidR="00E1495E" w:rsidRPr="00E1495E" w:rsidRDefault="00E1495E" w:rsidP="00E1495E">
      <w:r w:rsidRPr="00E1495E">
        <w:t>Epoch 160/200 | Loss: 0.6887</w:t>
      </w:r>
    </w:p>
    <w:p w14:paraId="572C6D03" w14:textId="77777777" w:rsidR="00E1495E" w:rsidRPr="00E1495E" w:rsidRDefault="00E1495E" w:rsidP="00E1495E">
      <w:r w:rsidRPr="00E1495E">
        <w:t>Epoch 161/200 | Loss: 0.7476</w:t>
      </w:r>
    </w:p>
    <w:p w14:paraId="5E5EEED8" w14:textId="77777777" w:rsidR="00E1495E" w:rsidRPr="00E1495E" w:rsidRDefault="00E1495E" w:rsidP="00E1495E">
      <w:r w:rsidRPr="00E1495E">
        <w:t>Epoch 162/200 | Loss: 0.6878</w:t>
      </w:r>
    </w:p>
    <w:p w14:paraId="7AFDBDBD" w14:textId="77777777" w:rsidR="00E1495E" w:rsidRPr="00E1495E" w:rsidRDefault="00E1495E" w:rsidP="00E1495E">
      <w:r w:rsidRPr="00E1495E">
        <w:t>Epoch 163/200 | Loss: 0.6248</w:t>
      </w:r>
    </w:p>
    <w:p w14:paraId="736503BA" w14:textId="77777777" w:rsidR="00E1495E" w:rsidRPr="00E1495E" w:rsidRDefault="00E1495E" w:rsidP="00E1495E">
      <w:r w:rsidRPr="00E1495E">
        <w:t>Epoch 164/200 | Loss: 0.7108</w:t>
      </w:r>
    </w:p>
    <w:p w14:paraId="054CF162" w14:textId="77777777" w:rsidR="00E1495E" w:rsidRPr="00E1495E" w:rsidRDefault="00E1495E" w:rsidP="00E1495E">
      <w:r w:rsidRPr="00E1495E">
        <w:t>Epoch 165/200 | Loss: 0.6484</w:t>
      </w:r>
    </w:p>
    <w:p w14:paraId="73D4E4FC" w14:textId="77777777" w:rsidR="00E1495E" w:rsidRPr="00E1495E" w:rsidRDefault="00E1495E" w:rsidP="00E1495E">
      <w:r w:rsidRPr="00E1495E">
        <w:t>Epoch 166/200 | Loss: 0.6758</w:t>
      </w:r>
    </w:p>
    <w:p w14:paraId="49619414" w14:textId="77777777" w:rsidR="00E1495E" w:rsidRPr="00E1495E" w:rsidRDefault="00E1495E" w:rsidP="00E1495E">
      <w:r w:rsidRPr="00E1495E">
        <w:t>Epoch 167/200 | Loss: 0.6471</w:t>
      </w:r>
    </w:p>
    <w:p w14:paraId="3F7A98E9" w14:textId="77777777" w:rsidR="00E1495E" w:rsidRPr="00E1495E" w:rsidRDefault="00E1495E" w:rsidP="00E1495E">
      <w:r w:rsidRPr="00E1495E">
        <w:t>Epoch 168/200 | Loss: 0.6847</w:t>
      </w:r>
    </w:p>
    <w:p w14:paraId="5D48EDB9" w14:textId="77777777" w:rsidR="00E1495E" w:rsidRPr="00E1495E" w:rsidRDefault="00E1495E" w:rsidP="00E1495E">
      <w:r w:rsidRPr="00E1495E">
        <w:t>Epoch 169/200 | Loss: 0.6994</w:t>
      </w:r>
    </w:p>
    <w:p w14:paraId="51D4AC32" w14:textId="77777777" w:rsidR="00E1495E" w:rsidRPr="00E1495E" w:rsidRDefault="00E1495E" w:rsidP="00E1495E">
      <w:r w:rsidRPr="00E1495E">
        <w:t>Epoch 170/200 | Loss: 0.6477</w:t>
      </w:r>
    </w:p>
    <w:p w14:paraId="66DED9C5" w14:textId="77777777" w:rsidR="00E1495E" w:rsidRPr="00E1495E" w:rsidRDefault="00E1495E" w:rsidP="00E1495E">
      <w:r w:rsidRPr="00E1495E">
        <w:t>Epoch 171/200 | Loss: 0.6308</w:t>
      </w:r>
    </w:p>
    <w:p w14:paraId="0E555215" w14:textId="77777777" w:rsidR="00E1495E" w:rsidRPr="00E1495E" w:rsidRDefault="00E1495E" w:rsidP="00E1495E">
      <w:r w:rsidRPr="00E1495E">
        <w:t>Epoch 172/200 | Loss: 0.6299</w:t>
      </w:r>
    </w:p>
    <w:p w14:paraId="7A3A983D" w14:textId="77777777" w:rsidR="00E1495E" w:rsidRPr="00E1495E" w:rsidRDefault="00E1495E" w:rsidP="00E1495E">
      <w:r w:rsidRPr="00E1495E">
        <w:t>Epoch 173/200 | Loss: 0.6921</w:t>
      </w:r>
    </w:p>
    <w:p w14:paraId="34EF473C" w14:textId="77777777" w:rsidR="00E1495E" w:rsidRPr="00E1495E" w:rsidRDefault="00E1495E" w:rsidP="00E1495E">
      <w:r w:rsidRPr="00E1495E">
        <w:t>Epoch 174/200 | Loss: 0.6789</w:t>
      </w:r>
    </w:p>
    <w:p w14:paraId="5A8C9200" w14:textId="77777777" w:rsidR="00E1495E" w:rsidRPr="00E1495E" w:rsidRDefault="00E1495E" w:rsidP="00E1495E">
      <w:r w:rsidRPr="00E1495E">
        <w:t>Epoch 175/200 | Loss: 0.6682</w:t>
      </w:r>
    </w:p>
    <w:p w14:paraId="5DC9F598" w14:textId="77777777" w:rsidR="00E1495E" w:rsidRPr="00E1495E" w:rsidRDefault="00E1495E" w:rsidP="00E1495E">
      <w:r w:rsidRPr="00E1495E">
        <w:t>Epoch 176/200 | Loss: 0.6534</w:t>
      </w:r>
    </w:p>
    <w:p w14:paraId="27DFC221" w14:textId="77777777" w:rsidR="00E1495E" w:rsidRPr="00E1495E" w:rsidRDefault="00E1495E" w:rsidP="00E1495E">
      <w:r w:rsidRPr="00E1495E">
        <w:t>Epoch 177/200 | Loss: 0.7326</w:t>
      </w:r>
    </w:p>
    <w:p w14:paraId="4E2733C5" w14:textId="77777777" w:rsidR="00E1495E" w:rsidRPr="00E1495E" w:rsidRDefault="00E1495E" w:rsidP="00E1495E">
      <w:r w:rsidRPr="00E1495E">
        <w:t>Epoch 178/200 | Loss: 0.6512</w:t>
      </w:r>
    </w:p>
    <w:p w14:paraId="50F9E6DB" w14:textId="77777777" w:rsidR="00E1495E" w:rsidRPr="00E1495E" w:rsidRDefault="00E1495E" w:rsidP="00E1495E">
      <w:r w:rsidRPr="00E1495E">
        <w:t>Epoch 179/200 | Loss: 0.6204</w:t>
      </w:r>
    </w:p>
    <w:p w14:paraId="1E1A34AE" w14:textId="77777777" w:rsidR="00E1495E" w:rsidRPr="00E1495E" w:rsidRDefault="00E1495E" w:rsidP="00E1495E">
      <w:r w:rsidRPr="00E1495E">
        <w:t>Epoch 180/200 | Loss: 0.6305</w:t>
      </w:r>
    </w:p>
    <w:p w14:paraId="6E63B7DF" w14:textId="77777777" w:rsidR="00E1495E" w:rsidRPr="00E1495E" w:rsidRDefault="00E1495E" w:rsidP="00E1495E">
      <w:r w:rsidRPr="00E1495E">
        <w:t>Epoch 181/200 | Loss: 0.6843</w:t>
      </w:r>
    </w:p>
    <w:p w14:paraId="0291DCDA" w14:textId="77777777" w:rsidR="00E1495E" w:rsidRPr="00E1495E" w:rsidRDefault="00E1495E" w:rsidP="00E1495E">
      <w:r w:rsidRPr="00E1495E">
        <w:lastRenderedPageBreak/>
        <w:t>Epoch 182/200 | Loss: 0.6789</w:t>
      </w:r>
    </w:p>
    <w:p w14:paraId="30D24DF8" w14:textId="77777777" w:rsidR="00E1495E" w:rsidRPr="00E1495E" w:rsidRDefault="00E1495E" w:rsidP="00E1495E">
      <w:r w:rsidRPr="00E1495E">
        <w:t>Epoch 183/200 | Loss: 0.7184</w:t>
      </w:r>
    </w:p>
    <w:p w14:paraId="0F05F479" w14:textId="77777777" w:rsidR="00E1495E" w:rsidRPr="00E1495E" w:rsidRDefault="00E1495E" w:rsidP="00E1495E">
      <w:r w:rsidRPr="00E1495E">
        <w:t>Epoch 184/200 | Loss: 0.5777</w:t>
      </w:r>
    </w:p>
    <w:p w14:paraId="7280741C" w14:textId="77777777" w:rsidR="00E1495E" w:rsidRPr="00E1495E" w:rsidRDefault="00E1495E" w:rsidP="00E1495E">
      <w:r w:rsidRPr="00E1495E">
        <w:t>Epoch 185/200 | Loss: 0.6642</w:t>
      </w:r>
    </w:p>
    <w:p w14:paraId="44F3522E" w14:textId="77777777" w:rsidR="00E1495E" w:rsidRPr="00E1495E" w:rsidRDefault="00E1495E" w:rsidP="00E1495E">
      <w:r w:rsidRPr="00E1495E">
        <w:t>Epoch 186/200 | Loss: 0.6015</w:t>
      </w:r>
    </w:p>
    <w:p w14:paraId="45A479DD" w14:textId="77777777" w:rsidR="00E1495E" w:rsidRPr="00E1495E" w:rsidRDefault="00E1495E" w:rsidP="00E1495E">
      <w:r w:rsidRPr="00E1495E">
        <w:t>Epoch 187/200 | Loss: 0.6313</w:t>
      </w:r>
    </w:p>
    <w:p w14:paraId="51E3F43E" w14:textId="77777777" w:rsidR="00E1495E" w:rsidRPr="00E1495E" w:rsidRDefault="00E1495E" w:rsidP="00E1495E">
      <w:r w:rsidRPr="00E1495E">
        <w:t>Epoch 188/200 | Loss: 0.7098</w:t>
      </w:r>
    </w:p>
    <w:p w14:paraId="311DCA03" w14:textId="77777777" w:rsidR="00E1495E" w:rsidRPr="00E1495E" w:rsidRDefault="00E1495E" w:rsidP="00E1495E">
      <w:r w:rsidRPr="00E1495E">
        <w:t>Epoch 189/200 | Loss: 0.7395</w:t>
      </w:r>
    </w:p>
    <w:p w14:paraId="5EDBA69C" w14:textId="77777777" w:rsidR="00E1495E" w:rsidRPr="00E1495E" w:rsidRDefault="00E1495E" w:rsidP="00E1495E">
      <w:r w:rsidRPr="00E1495E">
        <w:t>Epoch 190/200 | Loss: 0.6392</w:t>
      </w:r>
    </w:p>
    <w:p w14:paraId="2B93A07D" w14:textId="77777777" w:rsidR="00E1495E" w:rsidRPr="00E1495E" w:rsidRDefault="00E1495E" w:rsidP="00E1495E">
      <w:r w:rsidRPr="00E1495E">
        <w:t>Epoch 191/200 | Loss: 0.6111</w:t>
      </w:r>
    </w:p>
    <w:p w14:paraId="5980B1E0" w14:textId="77777777" w:rsidR="00E1495E" w:rsidRPr="00E1495E" w:rsidRDefault="00E1495E" w:rsidP="00E1495E">
      <w:r w:rsidRPr="00E1495E">
        <w:t>Epoch 192/200 | Loss: 0.6415</w:t>
      </w:r>
    </w:p>
    <w:p w14:paraId="3934CFBE" w14:textId="77777777" w:rsidR="00E1495E" w:rsidRPr="00E1495E" w:rsidRDefault="00E1495E" w:rsidP="00E1495E">
      <w:r w:rsidRPr="00E1495E">
        <w:t>Epoch 193/200 | Loss: 0.6445</w:t>
      </w:r>
    </w:p>
    <w:p w14:paraId="3A127F0B" w14:textId="77777777" w:rsidR="00E1495E" w:rsidRPr="00E1495E" w:rsidRDefault="00E1495E" w:rsidP="00E1495E">
      <w:r w:rsidRPr="00E1495E">
        <w:t>Epoch 194/200 | Loss: 0.6489</w:t>
      </w:r>
    </w:p>
    <w:p w14:paraId="72A0ACB9" w14:textId="77777777" w:rsidR="00E1495E" w:rsidRPr="00E1495E" w:rsidRDefault="00E1495E" w:rsidP="00E1495E">
      <w:r w:rsidRPr="00E1495E">
        <w:t>Epoch 195/200 | Loss: 0.5932</w:t>
      </w:r>
    </w:p>
    <w:p w14:paraId="190F2C59" w14:textId="77777777" w:rsidR="00E1495E" w:rsidRPr="00E1495E" w:rsidRDefault="00E1495E" w:rsidP="00E1495E">
      <w:r w:rsidRPr="00E1495E">
        <w:t>Epoch 196/200 | Loss: 0.6504</w:t>
      </w:r>
    </w:p>
    <w:p w14:paraId="7624FE9D" w14:textId="77777777" w:rsidR="00E1495E" w:rsidRPr="00E1495E" w:rsidRDefault="00E1495E" w:rsidP="00E1495E">
      <w:r w:rsidRPr="00E1495E">
        <w:t>Epoch 197/200 | Loss: 0.6351</w:t>
      </w:r>
    </w:p>
    <w:p w14:paraId="0448B44A" w14:textId="77777777" w:rsidR="00E1495E" w:rsidRPr="00E1495E" w:rsidRDefault="00E1495E" w:rsidP="00E1495E">
      <w:r w:rsidRPr="00E1495E">
        <w:t>Epoch 198/200 | Loss: 0.7304</w:t>
      </w:r>
    </w:p>
    <w:p w14:paraId="74393A0B" w14:textId="77777777" w:rsidR="00E1495E" w:rsidRPr="00E1495E" w:rsidRDefault="00E1495E" w:rsidP="00E1495E">
      <w:r w:rsidRPr="00E1495E">
        <w:t>Epoch 199/200 | Loss: 0.6229</w:t>
      </w:r>
    </w:p>
    <w:p w14:paraId="5274BCEB" w14:textId="77777777" w:rsidR="00E1495E" w:rsidRPr="00E1495E" w:rsidRDefault="00E1495E" w:rsidP="00E1495E">
      <w:r w:rsidRPr="00E1495E">
        <w:t>Epoch 200/200 | Loss: 0.6160</w:t>
      </w:r>
    </w:p>
    <w:p w14:paraId="63806633" w14:textId="77777777" w:rsidR="00E1495E" w:rsidRPr="00E1495E" w:rsidRDefault="00E1495E" w:rsidP="00E1495E">
      <w:r w:rsidRPr="00E1495E">
        <w:drawing>
          <wp:inline distT="0" distB="0" distL="0" distR="0" wp14:anchorId="0DA4B39C" wp14:editId="3547D682">
            <wp:extent cx="5731510" cy="2446020"/>
            <wp:effectExtent l="0" t="0" r="2540" b="0"/>
            <wp:docPr id="1689865090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DA2C5" w14:textId="77777777" w:rsidR="00E1495E" w:rsidRPr="00E1495E" w:rsidRDefault="00E1495E" w:rsidP="00E1495E">
      <w:r w:rsidRPr="00E1495E">
        <w:lastRenderedPageBreak/>
        <w:drawing>
          <wp:inline distT="0" distB="0" distL="0" distR="0" wp14:anchorId="028B32E7" wp14:editId="15B5740E">
            <wp:extent cx="5731510" cy="2407285"/>
            <wp:effectExtent l="0" t="0" r="2540" b="0"/>
            <wp:docPr id="1823632660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A3D28" w14:textId="77777777" w:rsidR="00E1495E" w:rsidRPr="00E1495E" w:rsidRDefault="00E1495E" w:rsidP="00E1495E">
      <w:r w:rsidRPr="00E1495E">
        <w:drawing>
          <wp:inline distT="0" distB="0" distL="0" distR="0" wp14:anchorId="312C897B" wp14:editId="6B4F9A15">
            <wp:extent cx="5731510" cy="2171700"/>
            <wp:effectExtent l="0" t="0" r="2540" b="0"/>
            <wp:docPr id="1637169742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8D5FC" w14:textId="77777777" w:rsidR="00E1495E" w:rsidRPr="00E1495E" w:rsidRDefault="00E1495E" w:rsidP="00E1495E">
      <w:r w:rsidRPr="00E1495E">
        <w:t>Split 5 Accuracy: 0.4762</w:t>
      </w:r>
    </w:p>
    <w:p w14:paraId="6EC61610" w14:textId="77777777" w:rsidR="00E1495E" w:rsidRPr="00E1495E" w:rsidRDefault="00E1495E" w:rsidP="00E1495E">
      <w:r w:rsidRPr="00E1495E">
        <w:lastRenderedPageBreak/>
        <w:drawing>
          <wp:inline distT="0" distB="0" distL="0" distR="0" wp14:anchorId="14A30B0E" wp14:editId="6141A3F6">
            <wp:extent cx="4853940" cy="4145280"/>
            <wp:effectExtent l="0" t="0" r="3810" b="7620"/>
            <wp:docPr id="1569049150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9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944D8" w14:textId="77777777" w:rsidR="00E1495E" w:rsidRPr="00E1495E" w:rsidRDefault="00E1495E" w:rsidP="00E1495E">
      <w:r w:rsidRPr="00E1495E">
        <w:drawing>
          <wp:inline distT="0" distB="0" distL="0" distR="0" wp14:anchorId="4DEBDA9F" wp14:editId="5EB50959">
            <wp:extent cx="5181600" cy="4145280"/>
            <wp:effectExtent l="0" t="0" r="0" b="7620"/>
            <wp:docPr id="854283098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2F500" w14:textId="77777777" w:rsidR="00E1495E" w:rsidRPr="00E1495E" w:rsidRDefault="00E1495E" w:rsidP="00E1495E"/>
    <w:p w14:paraId="7EDDD55E" w14:textId="77777777" w:rsidR="00E1495E" w:rsidRPr="00E1495E" w:rsidRDefault="00E1495E" w:rsidP="00E1495E">
      <w:r w:rsidRPr="00E1495E">
        <w:lastRenderedPageBreak/>
        <w:t>ENV2 plv Average Accuracy: 0.5299 ± 0.1151</w:t>
      </w:r>
    </w:p>
    <w:p w14:paraId="1F4F6538" w14:textId="77777777" w:rsidR="00E1495E" w:rsidRPr="00E1495E" w:rsidRDefault="00E1495E" w:rsidP="00E1495E">
      <w:r w:rsidRPr="00E1495E">
        <w:drawing>
          <wp:inline distT="0" distB="0" distL="0" distR="0" wp14:anchorId="6C2EEAFD" wp14:editId="5EAECFED">
            <wp:extent cx="4853940" cy="4145280"/>
            <wp:effectExtent l="0" t="0" r="3810" b="7620"/>
            <wp:docPr id="1316651016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1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AE8BD" w14:textId="77777777" w:rsidR="00E1495E" w:rsidRPr="00E1495E" w:rsidRDefault="00E1495E" w:rsidP="00E1495E">
      <w:r w:rsidRPr="00E1495E">
        <w:drawing>
          <wp:inline distT="0" distB="0" distL="0" distR="0" wp14:anchorId="5EF9D4F5" wp14:editId="2CA28DB5">
            <wp:extent cx="5181600" cy="4145280"/>
            <wp:effectExtent l="0" t="0" r="0" b="7620"/>
            <wp:docPr id="15116189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2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F7ADF" w14:textId="77777777" w:rsidR="00E1495E" w:rsidRPr="00E1495E" w:rsidRDefault="00E1495E" w:rsidP="00E1495E"/>
    <w:p w14:paraId="1C59C10A" w14:textId="6F49792D" w:rsidR="00513298" w:rsidRDefault="00E1495E" w:rsidP="00E1495E">
      <w:r w:rsidRPr="00E1495E">
        <w:t>Click to add a cell.</w:t>
      </w:r>
    </w:p>
    <w:sectPr w:rsidR="005132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65F"/>
    <w:rsid w:val="000000D5"/>
    <w:rsid w:val="000202E4"/>
    <w:rsid w:val="00023929"/>
    <w:rsid w:val="00065041"/>
    <w:rsid w:val="00082E00"/>
    <w:rsid w:val="000909D1"/>
    <w:rsid w:val="000E2A5F"/>
    <w:rsid w:val="00117EDF"/>
    <w:rsid w:val="00185966"/>
    <w:rsid w:val="00197302"/>
    <w:rsid w:val="001C265F"/>
    <w:rsid w:val="001C7B6C"/>
    <w:rsid w:val="001D5F00"/>
    <w:rsid w:val="001F5418"/>
    <w:rsid w:val="00275FE6"/>
    <w:rsid w:val="00291276"/>
    <w:rsid w:val="002A1206"/>
    <w:rsid w:val="002C31FC"/>
    <w:rsid w:val="002C35DC"/>
    <w:rsid w:val="00334CF2"/>
    <w:rsid w:val="00351F59"/>
    <w:rsid w:val="003607B3"/>
    <w:rsid w:val="00364DC3"/>
    <w:rsid w:val="003C0395"/>
    <w:rsid w:val="003C0BF6"/>
    <w:rsid w:val="003D5A0A"/>
    <w:rsid w:val="004512CE"/>
    <w:rsid w:val="00482162"/>
    <w:rsid w:val="00483826"/>
    <w:rsid w:val="004A12AF"/>
    <w:rsid w:val="004F6996"/>
    <w:rsid w:val="00513298"/>
    <w:rsid w:val="005161AC"/>
    <w:rsid w:val="00543A12"/>
    <w:rsid w:val="00544B4F"/>
    <w:rsid w:val="00545E00"/>
    <w:rsid w:val="0055233F"/>
    <w:rsid w:val="00575DA4"/>
    <w:rsid w:val="005A7D72"/>
    <w:rsid w:val="005E292C"/>
    <w:rsid w:val="006228F0"/>
    <w:rsid w:val="006617DC"/>
    <w:rsid w:val="00664003"/>
    <w:rsid w:val="006A7139"/>
    <w:rsid w:val="006B509D"/>
    <w:rsid w:val="006C2C17"/>
    <w:rsid w:val="006C69CA"/>
    <w:rsid w:val="006D004C"/>
    <w:rsid w:val="006F3127"/>
    <w:rsid w:val="0070129D"/>
    <w:rsid w:val="0078698A"/>
    <w:rsid w:val="0078756A"/>
    <w:rsid w:val="00797B5B"/>
    <w:rsid w:val="007B506C"/>
    <w:rsid w:val="008023EB"/>
    <w:rsid w:val="00862102"/>
    <w:rsid w:val="008D4B57"/>
    <w:rsid w:val="008F7715"/>
    <w:rsid w:val="009F019F"/>
    <w:rsid w:val="00A22A4B"/>
    <w:rsid w:val="00A554B7"/>
    <w:rsid w:val="00A572AF"/>
    <w:rsid w:val="00A841C6"/>
    <w:rsid w:val="00AF0C7F"/>
    <w:rsid w:val="00AF417D"/>
    <w:rsid w:val="00B01BE2"/>
    <w:rsid w:val="00B81EA3"/>
    <w:rsid w:val="00B97A9B"/>
    <w:rsid w:val="00BD4AFE"/>
    <w:rsid w:val="00C20A49"/>
    <w:rsid w:val="00C24A7A"/>
    <w:rsid w:val="00C31818"/>
    <w:rsid w:val="00C359DA"/>
    <w:rsid w:val="00C35D68"/>
    <w:rsid w:val="00C82AAF"/>
    <w:rsid w:val="00CD36CF"/>
    <w:rsid w:val="00D018A1"/>
    <w:rsid w:val="00D52EC5"/>
    <w:rsid w:val="00D5547A"/>
    <w:rsid w:val="00D9223B"/>
    <w:rsid w:val="00E1495E"/>
    <w:rsid w:val="00E21564"/>
    <w:rsid w:val="00E45DDE"/>
    <w:rsid w:val="00E52A0F"/>
    <w:rsid w:val="00EC72EC"/>
    <w:rsid w:val="00F07280"/>
    <w:rsid w:val="00F6793C"/>
    <w:rsid w:val="00FE6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4FB84E"/>
  <w15:chartTrackingRefBased/>
  <w15:docId w15:val="{4DD0A25C-2279-4F1C-8794-24AF8B671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5E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5E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5E0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5E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5E0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5E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5E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5E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5E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5E0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5E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5E0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5E0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5E0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5E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5E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5E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5E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45E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5E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5E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45E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45E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45E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45E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45E0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5E0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5E0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45E00"/>
    <w:rPr>
      <w:b/>
      <w:bCs/>
      <w:smallCaps/>
      <w:color w:val="2F5496" w:themeColor="accent1" w:themeShade="BF"/>
      <w:spacing w:val="5"/>
    </w:rPr>
  </w:style>
  <w:style w:type="paragraph" w:customStyle="1" w:styleId="msonormal0">
    <w:name w:val="msonormal"/>
    <w:basedOn w:val="Normal"/>
    <w:rsid w:val="00E149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1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1495E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E1495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1495E"/>
    <w:rPr>
      <w:color w:val="800080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49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6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4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4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07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36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3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27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24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06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20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0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99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64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97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722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93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6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85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0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005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6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43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2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059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9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36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6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31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0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81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77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6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71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69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97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23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9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9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29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3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75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57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01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5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25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6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75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28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56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3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69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74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657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497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9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2673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96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6424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587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0035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706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8040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233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2217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921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2842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59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2685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9250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3461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167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4523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402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1910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8132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5530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2106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1357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860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8426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6175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505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08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7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9274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850920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25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424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6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43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275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8415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98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573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105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697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775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424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74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11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2979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46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55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468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600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171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621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100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289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87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390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979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527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1122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32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876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04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534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165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856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335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244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44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344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707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8176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897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3315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7037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4899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9605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2373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6967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0189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8664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0161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6758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414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097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729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7655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729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093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7803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553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8778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710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3145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4037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7395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7657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4768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423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913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500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6232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0611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4034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7896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6291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918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6630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747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6409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3751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0255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0266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1801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0052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5538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0623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765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9199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9007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0070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1210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8302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4539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140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481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1408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194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2809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178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3370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7664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4725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15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2974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0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385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8127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110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8895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5063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431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054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899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1009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4534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4458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4890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8235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437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986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266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874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536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6722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8033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123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9444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075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177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4513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153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4400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0584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8065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9877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552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660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169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8298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993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8880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1676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8417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3757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460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7978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9661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530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6352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828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9047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450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0339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3946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805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5062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501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5849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626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7682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3041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9872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7520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1318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3404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9302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083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3726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4183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3087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975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717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9766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4299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8585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165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3478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8137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9249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234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9715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547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9082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8278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80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610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0751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5075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2004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118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9383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217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0893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591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9384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802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1418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3683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1956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411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127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5058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946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828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7344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5290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576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4688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501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006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3307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7509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0495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8744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0779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1117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9635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513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2622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4394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0411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759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579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7371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2078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3466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6111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2558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3244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08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891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6508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937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3185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0998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3522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3084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9927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0142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6891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656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6555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4939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6252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5503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6157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5261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5797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7606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8723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2615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8536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160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423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6518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590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3797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6946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4879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4615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15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6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5939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20605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617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08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474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0382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2168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65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9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3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53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85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9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39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4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1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84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1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354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3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57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852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701505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92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495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016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0540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868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0780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535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511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6486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41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0182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337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1101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386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2506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171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341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7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84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8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9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4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76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592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6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92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8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66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65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62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3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45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44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95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055396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150874">
                          <w:marLeft w:val="7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976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2371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7748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5882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0221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9307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5396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85544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5273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5655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758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90118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9843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5611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98596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1734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35795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355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3183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8747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3789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62287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0942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6895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3634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0592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656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115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98238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8050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36423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6869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2532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525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0455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30334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6376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64229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5559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49080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307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7224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71428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4324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41974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0681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7271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4168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2369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40831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07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4585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218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6879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4372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8560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27709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4099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33455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5475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6266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972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288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85432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7320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50960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1638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71746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9505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3417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74931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8911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70639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7867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9755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99858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191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12288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052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8402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929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6298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4305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0278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9110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1814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35363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691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35406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3956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20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03236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5475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14546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8269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851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921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3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7557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54097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47138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4685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81304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3960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71687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9284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902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60638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5542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8568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5642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02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4018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4226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621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481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28098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9979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91990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7929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83342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0345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4528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79119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361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24216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5145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88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4320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9283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8669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2556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91482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0755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48644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2729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7428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2037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6373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32258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1116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62142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0155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0391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0037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6479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1268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386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55367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89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95488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8429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96089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8805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66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59342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0170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39490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7512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1477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45298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3378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29034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321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283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7320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9921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21849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1778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6870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251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97907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0909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5763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44135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3963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34863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271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611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490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568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21259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6425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07456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0415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95488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3519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2533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93313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4117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7096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7756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4549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213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372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78132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4547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6489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1027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81634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453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6095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96345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5996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26249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2306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5032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9276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4343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61935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880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96617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8956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25268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8923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3802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56775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8586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45508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987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3022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376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330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15501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1806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75519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695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95516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2510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4746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82096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5686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86998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9440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1585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51236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9977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53841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7608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3044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4559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0960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7956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0400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83629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130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38642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3666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89123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1504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8500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77388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29652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43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5321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402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3386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89753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6726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18559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5713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18913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3020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3974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59073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40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38017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8221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647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7957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3108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89295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4404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23396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1613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50375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328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227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35558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6192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77666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5939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9186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8652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1509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41776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4574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31062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8867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87259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4865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680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94977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160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94831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9114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7344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4040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3065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69120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5064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22312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9285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6060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996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8048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0130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2022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774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5598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6361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02316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4936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33811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2212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4943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2345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5040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7442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6897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7515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037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4230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8621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72114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79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6339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83591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789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47779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333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779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3492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7717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5364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6389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3760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103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27246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98985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54123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9625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4349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85876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714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11539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0655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6992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7405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2199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5218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1634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07863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3081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21886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5153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75385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407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9611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19342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191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2076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2460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8931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5256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0362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578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224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30558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2209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3759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363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33940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7236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934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42761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4946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50871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7064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2236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1606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3790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4712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1893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2957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838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7346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05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1339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7781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5437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81552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6423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25328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2729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5566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5591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5695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81061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5901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891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310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5287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93608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0057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69254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3846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98857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182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1391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58489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9122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93234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461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299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526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1550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20158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239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92767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4241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48337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2304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3295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6506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0373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29148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3006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8645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717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4224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85474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1511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29503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9153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6699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5090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3538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24798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9882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76718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0987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926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3463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6591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70947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1454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30450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299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16674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1228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7703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25339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0954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17513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555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4655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0689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304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22108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182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79176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541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8264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600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43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08631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2973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32047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5060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513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74989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0960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63075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322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8709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527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0" w:color="E0E0E0"/>
                                <w:left w:val="single" w:sz="4" w:space="0" w:color="E0E0E0"/>
                                <w:bottom w:val="single" w:sz="4" w:space="0" w:color="E0E0E0"/>
                                <w:right w:val="single" w:sz="4" w:space="0" w:color="E0E0E0"/>
                              </w:divBdr>
                              <w:divsChild>
                                <w:div w:id="3670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2213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0706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03972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53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82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7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21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19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03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8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8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9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65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7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7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2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31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4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8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3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1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27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5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8784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307955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844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7723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489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3915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54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2047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018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1890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889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9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68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81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99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930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78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24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1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02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7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2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5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282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6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71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4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34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2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7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8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93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9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47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1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21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11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78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4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2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2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9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2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6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1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36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394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50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23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8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50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1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200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565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6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14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9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52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82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44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8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9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81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6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63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5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73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2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47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7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9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15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2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59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7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46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0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52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8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243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5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82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480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9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99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48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3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33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62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8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13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54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61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26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88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6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66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02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7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2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96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137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50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5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1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34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55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84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461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0759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038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948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4309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5726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156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1098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5452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778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031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26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197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575009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79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331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893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6543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485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055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7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7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12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09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8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93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2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5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86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97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147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624668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896114">
                          <w:marLeft w:val="7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203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9347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34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2347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405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9647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2488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90923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4315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93046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337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29643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8994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7639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53247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3947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92252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3837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764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4832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7832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32694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887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34008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443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55814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8278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3107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36462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771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06980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99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265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76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2825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78881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5892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57369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3692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04256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413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1418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41972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8922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74562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665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352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2812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788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4883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5419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33763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252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21377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882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1039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31087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775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39223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55087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1898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515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412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68958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584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25630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7886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16986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437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494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21289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0412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20402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6875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0667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07097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5411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63942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710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7956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6554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718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9603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260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21046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3764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52791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9492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58657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9266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4956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15997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2073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37325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2492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8899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0301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5095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058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7729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01362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3796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10283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2012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7452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7620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8103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26951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654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23043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207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926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582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6918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2783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6484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10247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891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48284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658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32922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7447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2151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53293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6385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00688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0012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1364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669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8320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1077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7122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37982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6886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03931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2679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03265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9653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809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47464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6848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99964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2692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0691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0382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86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0118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5930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70798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8193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42198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9385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35269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06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329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13891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6601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4884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9296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7438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2712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3710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42111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5243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345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1252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4650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88533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5154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71367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2921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07824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1819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8071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04031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4150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450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9490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9938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7871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769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18560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0188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54593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9340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91977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8466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6810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96839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441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2696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8978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3097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2207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8192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23012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917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13074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034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56789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9983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959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57634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693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08108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8473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89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022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8884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10489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3363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69341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1932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23240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76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6912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95679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08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4113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9414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2222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58465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718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04885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1644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41111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446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32691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3967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2298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77649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29539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57227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606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177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5284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247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05815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3993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465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8522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9849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257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7229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13556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797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8483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3220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69984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9336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8560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73115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9472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88243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67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4845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37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7520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22587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5754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95298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1029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66481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214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4415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96877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4241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02073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2931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2577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9735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032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90871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7505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54847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7574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48399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636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0256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28369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7133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42021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4783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3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4501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2680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39599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6856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82020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8015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08462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2670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2456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84355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743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60323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574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725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0352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1035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01313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9679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46491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7481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70251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028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560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0557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1732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76188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2107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6990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88291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7713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17821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2267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508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5997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72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065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6309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99024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498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52086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954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43022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003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7740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2553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8153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83973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5723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529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9507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1080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2441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9528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47899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6117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02547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0134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43907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9895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51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64572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96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6969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0102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1060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147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3950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8708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11750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593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93560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6075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75462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526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9919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92906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3327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64317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7505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225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234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0101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890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2511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6508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579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61833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057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56959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1569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0145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11290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8506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50248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4067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7519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089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259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5496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3698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77176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9226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10095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4275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86396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9981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9563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7926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273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94834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0926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911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18695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3337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15066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448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866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6554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1215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6262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4416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72180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9640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67102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9046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4072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08147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8996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28671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5790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9435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9741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3981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03618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6497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92719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3623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58129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9478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0237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54889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084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64363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2816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0050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7104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3046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21272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243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98079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1430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19345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4152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672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97063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398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1844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158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4493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396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3868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30375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9119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66917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495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65065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0019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189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21924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6512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09452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1837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2242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541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2482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5369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1817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52046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3437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10883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4392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910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42322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5421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81798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89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6190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94156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9086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17595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850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108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9434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0" w:color="E0E0E0"/>
                                <w:left w:val="single" w:sz="4" w:space="0" w:color="E0E0E0"/>
                                <w:bottom w:val="single" w:sz="4" w:space="0" w:color="E0E0E0"/>
                                <w:right w:val="single" w:sz="4" w:space="0" w:color="E0E0E0"/>
                              </w:divBdr>
                              <w:divsChild>
                                <w:div w:id="233051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35693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99580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33220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23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4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76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8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44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4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67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1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3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59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12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66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30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3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21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4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65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86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5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7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023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9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2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6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6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05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08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724763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77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12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53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2471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67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65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7869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144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979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567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2170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7236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4157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845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8714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010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1955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691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9922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4171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107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8621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554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8887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6626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92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0576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047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4013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1688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544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7300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7964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674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45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0605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541436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69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86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9317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722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227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693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777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74662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434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087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8934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033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6205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71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4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397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897630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48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91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119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009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1551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3368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728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355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6266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136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9268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5769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242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3804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351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5147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81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26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69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23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0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66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4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12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9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4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29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9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2948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186678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713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2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6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3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714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090913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2309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5830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137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61899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473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07140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0185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83719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4210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98341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8716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4093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818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730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6551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0" w:color="E0E0E0"/>
                                <w:left w:val="single" w:sz="4" w:space="0" w:color="E0E0E0"/>
                                <w:bottom w:val="single" w:sz="4" w:space="0" w:color="E0E0E0"/>
                                <w:right w:val="single" w:sz="4" w:space="0" w:color="E0E0E0"/>
                              </w:divBdr>
                              <w:divsChild>
                                <w:div w:id="338695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16938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3808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8125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074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0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21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15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77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7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804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74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0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6446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654693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470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973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1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315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525170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68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193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5540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848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9602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597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917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0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25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931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8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52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2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4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61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8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13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5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98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92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1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26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4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73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244298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604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18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7067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148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9525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73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3338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92099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757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488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880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590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8222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041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3588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9928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183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704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528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681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067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7912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10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2611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719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9510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8222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326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2353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578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0615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3631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6775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742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33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948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74979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236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641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616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117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091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82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3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38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66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2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3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8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88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52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89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1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16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43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17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76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75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09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05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9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47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5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49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1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52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30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34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83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8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476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4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78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2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11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46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50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20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99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5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2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5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181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1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1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64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93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9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71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0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50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8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7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9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75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5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8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1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6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273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308193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6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127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0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7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67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1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2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66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89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841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7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668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9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7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658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71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1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04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4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71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4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606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6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73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11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2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6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7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73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9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6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82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4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64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80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24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6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8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0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91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4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597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2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810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66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081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7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4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9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47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52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9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06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43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5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8092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399995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957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20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890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9333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1830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954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0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3903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782943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866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06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570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272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394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6132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19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543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2473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2474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62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5042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053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8755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194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6707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692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66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510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971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8989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7025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5468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446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222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1141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672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7162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130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44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41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7056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0501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2739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835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6570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52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8118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729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2406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0038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9351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677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747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0710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159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9869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98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1186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070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4169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1029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0547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949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5278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7925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9107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1514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954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64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7941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1934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7192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994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1540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9294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823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4958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0613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369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3254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5169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304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8949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4624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374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2623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2474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6983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277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9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05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260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2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3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33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30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0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91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5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2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59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5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1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6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6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51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0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595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21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4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7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19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89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9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7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89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5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81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65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03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8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7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84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4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4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3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3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04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0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0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73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63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1339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7117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70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9593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043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249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337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159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1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0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994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62515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689125">
                          <w:marLeft w:val="7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303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760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9977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076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46425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227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220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641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210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0" w:color="E0E0E0"/>
                                <w:left w:val="single" w:sz="4" w:space="0" w:color="E0E0E0"/>
                                <w:bottom w:val="single" w:sz="4" w:space="0" w:color="E0E0E0"/>
                                <w:right w:val="single" w:sz="4" w:space="0" w:color="E0E0E0"/>
                              </w:divBdr>
                              <w:divsChild>
                                <w:div w:id="4805387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0405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1414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7593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62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14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20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4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28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0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85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2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22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0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7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55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4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9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2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80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8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25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0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8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25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29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65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34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17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6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6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0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86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55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5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29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0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428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12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81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8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627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0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713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33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0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152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74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3324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512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0" w:color="E0E0E0"/>
                                <w:left w:val="single" w:sz="4" w:space="0" w:color="E0E0E0"/>
                                <w:bottom w:val="single" w:sz="4" w:space="0" w:color="E0E0E0"/>
                                <w:right w:val="single" w:sz="4" w:space="0" w:color="E0E0E0"/>
                              </w:divBdr>
                              <w:divsChild>
                                <w:div w:id="198904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5074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855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78208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8651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587071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479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022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3927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95199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7930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44076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7488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64226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2769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3072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7262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317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75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73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6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84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5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27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4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4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5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06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7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4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734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80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61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2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78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6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66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66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8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0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2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4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02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851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057995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367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467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76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16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38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7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6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15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4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58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07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89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1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4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9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99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7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4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46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4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71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3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0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26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68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9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11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2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7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35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38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84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7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13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0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9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23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24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7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2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5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591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78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7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0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570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7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8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01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46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125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9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25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0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02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3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94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0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64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6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68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9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9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64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8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31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76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1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1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26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16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70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45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01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83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6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9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2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70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93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655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081351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1764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9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33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56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0413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34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0555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48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806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309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3724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83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44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763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98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3848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95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293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498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337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195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933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6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184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356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4058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929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287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791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93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67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312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656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950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158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344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27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013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65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659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2167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1227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4309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4747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112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0620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5853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12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3697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484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0818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467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674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200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8409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7527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5590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9036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569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5786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2002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6540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400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646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7508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9667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8696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4353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8204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274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4204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05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6647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249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6189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742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9230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7901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0297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4613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871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0000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846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6021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386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8712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5659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4713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4776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085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162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2170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279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395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6187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166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926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636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4267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654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7105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1839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0037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4388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5381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2471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879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490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9529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246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987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6525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250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801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048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1532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8090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898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2231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7550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5490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324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0620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083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2665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426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0187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690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8815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067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3211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743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0727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151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3634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4248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5461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9614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4512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898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543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5279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383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5963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657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16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901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8196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1886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3393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1760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620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0647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3990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607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9355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663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0058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6536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7455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0617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130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9867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7580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0391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640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799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25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0585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207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3353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076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3426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786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115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232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374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3228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9332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941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8266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074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3729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118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8994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703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5397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671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6576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2616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8099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2832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5603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0106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2147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428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8240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3858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371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0306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0134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5180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1933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355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729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7102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3219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6509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286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5689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0949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1261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955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190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3546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371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0094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376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2663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350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9298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9239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9271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2432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357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6360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254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7445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1744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3121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278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0964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9063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9743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8916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197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364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4469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7822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255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7843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7139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5275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2061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651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1161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088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4527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0185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8730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394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712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598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8574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5741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35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2603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4128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4445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705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24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7980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607577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5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3130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894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446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85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026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105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1367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483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1779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370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9223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4269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8136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3535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415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4123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751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7027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297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5286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602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3841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62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4448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519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2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78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29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5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52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62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9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0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310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41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2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63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5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72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87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86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38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8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21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9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68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2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68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1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9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15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2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32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01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1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612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7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1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5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77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64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41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6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7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6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227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234532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100018">
                          <w:marLeft w:val="7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019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3379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847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24444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1397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7483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746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683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825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0" w:color="E0E0E0"/>
                                <w:left w:val="single" w:sz="4" w:space="0" w:color="E0E0E0"/>
                                <w:bottom w:val="single" w:sz="4" w:space="0" w:color="E0E0E0"/>
                                <w:right w:val="single" w:sz="4" w:space="0" w:color="E0E0E0"/>
                              </w:divBdr>
                              <w:divsChild>
                                <w:div w:id="100957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683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6883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44603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736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9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5756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53132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185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61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5208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035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056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149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6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539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312887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32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22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868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4506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25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663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27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727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920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6313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555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5671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794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9988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9805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906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6908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1815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9043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051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8577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477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708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839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6602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2498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012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5970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7060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9704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5115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7758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5962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2808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6781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391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4424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865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027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8526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5802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4529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799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5770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2740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326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0668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0224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6776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1903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409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48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7700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06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902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7879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4529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7464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5084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413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7113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7355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7830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97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0118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5775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0787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905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518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5304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862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7345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2057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7899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8509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968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9420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671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858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7739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277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8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7119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866022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921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937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4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1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3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79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66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8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9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97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80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5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19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5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977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356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43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88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88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0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84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2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72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27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1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83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82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4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24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23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0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63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5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72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4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23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2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9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7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44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91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759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7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8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73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89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284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5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7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29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796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953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5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484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4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767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2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0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9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83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37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417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9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22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2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860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37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1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06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17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940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2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6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73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4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37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79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1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87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13.png"/><Relationship Id="rId63" Type="http://schemas.openxmlformats.org/officeDocument/2006/relationships/image" Target="media/image48.png"/><Relationship Id="rId159" Type="http://schemas.openxmlformats.org/officeDocument/2006/relationships/image" Target="media/image126.png"/><Relationship Id="rId170" Type="http://schemas.openxmlformats.org/officeDocument/2006/relationships/image" Target="media/image135.png"/><Relationship Id="rId226" Type="http://schemas.openxmlformats.org/officeDocument/2006/relationships/image" Target="media/image179.png"/><Relationship Id="rId268" Type="http://schemas.openxmlformats.org/officeDocument/2006/relationships/image" Target="media/image210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53" Type="http://schemas.openxmlformats.org/officeDocument/2006/relationships/hyperlink" Target="file:///C:\Users\sansk\miniconda3\Lib\site-packages\torch_geometric\deprecation.py" TargetMode="External"/><Relationship Id="rId74" Type="http://schemas.openxmlformats.org/officeDocument/2006/relationships/image" Target="media/image57.png"/><Relationship Id="rId128" Type="http://schemas.openxmlformats.org/officeDocument/2006/relationships/hyperlink" Target="file:///C:\Users\sansk\miniconda3\Lib\site-packages\torch_geometric\deprecation.py" TargetMode="External"/><Relationship Id="rId149" Type="http://schemas.openxmlformats.org/officeDocument/2006/relationships/image" Target="media/image118.png"/><Relationship Id="rId5" Type="http://schemas.openxmlformats.org/officeDocument/2006/relationships/hyperlink" Target="file:///C:\Users\sansk\miniconda3\Lib\site-packages\scipy\signal\_spectral_py.py" TargetMode="External"/><Relationship Id="rId95" Type="http://schemas.openxmlformats.org/officeDocument/2006/relationships/hyperlink" Target="file:///C:\Users\sansk\miniconda3\Lib\site-packages\torch_geometric\deprecation.py" TargetMode="External"/><Relationship Id="rId160" Type="http://schemas.openxmlformats.org/officeDocument/2006/relationships/image" Target="media/image127.png"/><Relationship Id="rId181" Type="http://schemas.openxmlformats.org/officeDocument/2006/relationships/hyperlink" Target="file:///C:\Users\sansk\miniconda3\Lib\site-packages\torch_geometric\deprecation.py" TargetMode="External"/><Relationship Id="rId216" Type="http://schemas.openxmlformats.org/officeDocument/2006/relationships/hyperlink" Target="file:///C:\Users\sansk\miniconda3\Lib\site-packages\torch_geometric\deprecation.py" TargetMode="External"/><Relationship Id="rId237" Type="http://schemas.openxmlformats.org/officeDocument/2006/relationships/hyperlink" Target="file:///C:\Users\sansk\miniconda3\Lib\site-packages\scipy\signal\_spectral_py.py" TargetMode="External"/><Relationship Id="rId258" Type="http://schemas.openxmlformats.org/officeDocument/2006/relationships/hyperlink" Target="file:///C:\Users\sansk\miniconda3\Lib\site-packages\torch_geometric\deprecation.py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1.png"/><Relationship Id="rId64" Type="http://schemas.openxmlformats.org/officeDocument/2006/relationships/image" Target="media/image49.png"/><Relationship Id="rId118" Type="http://schemas.openxmlformats.org/officeDocument/2006/relationships/image" Target="media/image94.png"/><Relationship Id="rId139" Type="http://schemas.openxmlformats.org/officeDocument/2006/relationships/image" Target="media/image110.png"/><Relationship Id="rId85" Type="http://schemas.openxmlformats.org/officeDocument/2006/relationships/image" Target="media/image66.png"/><Relationship Id="rId150" Type="http://schemas.openxmlformats.org/officeDocument/2006/relationships/image" Target="media/image119.png"/><Relationship Id="rId171" Type="http://schemas.openxmlformats.org/officeDocument/2006/relationships/image" Target="media/image136.png"/><Relationship Id="rId192" Type="http://schemas.openxmlformats.org/officeDocument/2006/relationships/image" Target="media/image151.png"/><Relationship Id="rId206" Type="http://schemas.openxmlformats.org/officeDocument/2006/relationships/hyperlink" Target="file:///C:\Users\sansk\miniconda3\Lib\site-packages\torch_geometric\deprecation.py" TargetMode="External"/><Relationship Id="rId227" Type="http://schemas.openxmlformats.org/officeDocument/2006/relationships/image" Target="media/image180.png"/><Relationship Id="rId248" Type="http://schemas.openxmlformats.org/officeDocument/2006/relationships/image" Target="media/image194.png"/><Relationship Id="rId269" Type="http://schemas.openxmlformats.org/officeDocument/2006/relationships/image" Target="media/image211.png"/><Relationship Id="rId12" Type="http://schemas.openxmlformats.org/officeDocument/2006/relationships/hyperlink" Target="file:///C:\Users\sansk\miniconda3\Lib\site-packages\torch_geometric\deprecation.py" TargetMode="External"/><Relationship Id="rId33" Type="http://schemas.openxmlformats.org/officeDocument/2006/relationships/image" Target="media/image24.png"/><Relationship Id="rId108" Type="http://schemas.openxmlformats.org/officeDocument/2006/relationships/image" Target="media/image85.png"/><Relationship Id="rId129" Type="http://schemas.openxmlformats.org/officeDocument/2006/relationships/image" Target="media/image102.png"/><Relationship Id="rId54" Type="http://schemas.openxmlformats.org/officeDocument/2006/relationships/image" Target="media/image40.png"/><Relationship Id="rId75" Type="http://schemas.openxmlformats.org/officeDocument/2006/relationships/image" Target="media/image58.png"/><Relationship Id="rId96" Type="http://schemas.openxmlformats.org/officeDocument/2006/relationships/image" Target="media/image75.png"/><Relationship Id="rId140" Type="http://schemas.openxmlformats.org/officeDocument/2006/relationships/image" Target="media/image111.png"/><Relationship Id="rId161" Type="http://schemas.openxmlformats.org/officeDocument/2006/relationships/image" Target="media/image128.png"/><Relationship Id="rId182" Type="http://schemas.openxmlformats.org/officeDocument/2006/relationships/image" Target="media/image144.png"/><Relationship Id="rId217" Type="http://schemas.openxmlformats.org/officeDocument/2006/relationships/image" Target="media/image172.png"/><Relationship Id="rId6" Type="http://schemas.openxmlformats.org/officeDocument/2006/relationships/hyperlink" Target="file:///C:\Users\sansk\miniconda3\Lib\site-packages\torch_geometric\deprecation.py" TargetMode="External"/><Relationship Id="rId238" Type="http://schemas.openxmlformats.org/officeDocument/2006/relationships/hyperlink" Target="file:///C:\Users\sansk\miniconda3\Lib\site-packages\torch_geometric\deprecation.py" TargetMode="External"/><Relationship Id="rId259" Type="http://schemas.openxmlformats.org/officeDocument/2006/relationships/image" Target="media/image201.png"/><Relationship Id="rId23" Type="http://schemas.openxmlformats.org/officeDocument/2006/relationships/image" Target="media/image15.png"/><Relationship Id="rId119" Type="http://schemas.openxmlformats.org/officeDocument/2006/relationships/hyperlink" Target="file:///C:\Users\sansk\miniconda3\Lib\site-packages\torch_geometric\deprecation.py" TargetMode="External"/><Relationship Id="rId270" Type="http://schemas.openxmlformats.org/officeDocument/2006/relationships/fontTable" Target="fontTable.xml"/><Relationship Id="rId44" Type="http://schemas.openxmlformats.org/officeDocument/2006/relationships/image" Target="media/image32.png"/><Relationship Id="rId65" Type="http://schemas.openxmlformats.org/officeDocument/2006/relationships/image" Target="media/image50.png"/><Relationship Id="rId86" Type="http://schemas.openxmlformats.org/officeDocument/2006/relationships/image" Target="media/image67.png"/><Relationship Id="rId130" Type="http://schemas.openxmlformats.org/officeDocument/2006/relationships/image" Target="media/image103.png"/><Relationship Id="rId151" Type="http://schemas.openxmlformats.org/officeDocument/2006/relationships/image" Target="media/image120.png"/><Relationship Id="rId172" Type="http://schemas.openxmlformats.org/officeDocument/2006/relationships/image" Target="media/image137.png"/><Relationship Id="rId193" Type="http://schemas.openxmlformats.org/officeDocument/2006/relationships/image" Target="media/image152.png"/><Relationship Id="rId207" Type="http://schemas.openxmlformats.org/officeDocument/2006/relationships/image" Target="media/image164.png"/><Relationship Id="rId228" Type="http://schemas.openxmlformats.org/officeDocument/2006/relationships/hyperlink" Target="file:///C:\Users\sansk\miniconda3\Lib\site-packages\scipy\signal\_spectral_py.py" TargetMode="External"/><Relationship Id="rId249" Type="http://schemas.openxmlformats.org/officeDocument/2006/relationships/image" Target="media/image195.png"/><Relationship Id="rId13" Type="http://schemas.openxmlformats.org/officeDocument/2006/relationships/image" Target="media/image6.png"/><Relationship Id="rId109" Type="http://schemas.openxmlformats.org/officeDocument/2006/relationships/image" Target="media/image86.png"/><Relationship Id="rId260" Type="http://schemas.openxmlformats.org/officeDocument/2006/relationships/image" Target="media/image202.png"/><Relationship Id="rId34" Type="http://schemas.openxmlformats.org/officeDocument/2006/relationships/hyperlink" Target="file:///C:\Users\sansk\miniconda3\Lib\site-packages\scipy\signal\_spectral_py.py" TargetMode="External"/><Relationship Id="rId55" Type="http://schemas.openxmlformats.org/officeDocument/2006/relationships/image" Target="media/image41.png"/><Relationship Id="rId76" Type="http://schemas.openxmlformats.org/officeDocument/2006/relationships/image" Target="media/image59.png"/><Relationship Id="rId97" Type="http://schemas.openxmlformats.org/officeDocument/2006/relationships/image" Target="media/image76.png"/><Relationship Id="rId120" Type="http://schemas.openxmlformats.org/officeDocument/2006/relationships/image" Target="media/image95.png"/><Relationship Id="rId141" Type="http://schemas.openxmlformats.org/officeDocument/2006/relationships/image" Target="media/image112.png"/><Relationship Id="rId7" Type="http://schemas.openxmlformats.org/officeDocument/2006/relationships/image" Target="media/image1.png"/><Relationship Id="rId162" Type="http://schemas.openxmlformats.org/officeDocument/2006/relationships/image" Target="media/image129.png"/><Relationship Id="rId183" Type="http://schemas.openxmlformats.org/officeDocument/2006/relationships/image" Target="media/image145.png"/><Relationship Id="rId218" Type="http://schemas.openxmlformats.org/officeDocument/2006/relationships/image" Target="media/image173.png"/><Relationship Id="rId239" Type="http://schemas.openxmlformats.org/officeDocument/2006/relationships/image" Target="media/image188.png"/><Relationship Id="rId250" Type="http://schemas.openxmlformats.org/officeDocument/2006/relationships/hyperlink" Target="file:///C:\Users\sansk\miniconda3\Lib\site-packages\torch_geometric\deprecation.py" TargetMode="External"/><Relationship Id="rId271" Type="http://schemas.openxmlformats.org/officeDocument/2006/relationships/theme" Target="theme/theme1.xml"/><Relationship Id="rId24" Type="http://schemas.openxmlformats.org/officeDocument/2006/relationships/image" Target="media/image16.png"/><Relationship Id="rId45" Type="http://schemas.openxmlformats.org/officeDocument/2006/relationships/image" Target="media/image33.png"/><Relationship Id="rId66" Type="http://schemas.openxmlformats.org/officeDocument/2006/relationships/hyperlink" Target="file:///C:\Users\sansk\miniconda3\Lib\site-packages\scipy\signal\_spectral_py.py" TargetMode="External"/><Relationship Id="rId87" Type="http://schemas.openxmlformats.org/officeDocument/2006/relationships/image" Target="media/image68.png"/><Relationship Id="rId110" Type="http://schemas.openxmlformats.org/officeDocument/2006/relationships/image" Target="media/image87.png"/><Relationship Id="rId131" Type="http://schemas.openxmlformats.org/officeDocument/2006/relationships/image" Target="media/image104.png"/><Relationship Id="rId152" Type="http://schemas.openxmlformats.org/officeDocument/2006/relationships/image" Target="media/image121.png"/><Relationship Id="rId173" Type="http://schemas.openxmlformats.org/officeDocument/2006/relationships/hyperlink" Target="file:///C:\Users\sansk\miniconda3\Lib\site-packages\torch_geometric\deprecation.py" TargetMode="External"/><Relationship Id="rId194" Type="http://schemas.openxmlformats.org/officeDocument/2006/relationships/image" Target="media/image153.png"/><Relationship Id="rId208" Type="http://schemas.openxmlformats.org/officeDocument/2006/relationships/image" Target="media/image165.png"/><Relationship Id="rId229" Type="http://schemas.openxmlformats.org/officeDocument/2006/relationships/image" Target="media/image181.png"/><Relationship Id="rId240" Type="http://schemas.openxmlformats.org/officeDocument/2006/relationships/image" Target="media/image189.png"/><Relationship Id="rId261" Type="http://schemas.openxmlformats.org/officeDocument/2006/relationships/image" Target="media/image203.png"/><Relationship Id="rId14" Type="http://schemas.openxmlformats.org/officeDocument/2006/relationships/image" Target="media/image7.png"/><Relationship Id="rId35" Type="http://schemas.openxmlformats.org/officeDocument/2006/relationships/image" Target="media/image25.png"/><Relationship Id="rId56" Type="http://schemas.openxmlformats.org/officeDocument/2006/relationships/image" Target="media/image42.png"/><Relationship Id="rId77" Type="http://schemas.openxmlformats.org/officeDocument/2006/relationships/image" Target="media/image60.png"/><Relationship Id="rId100" Type="http://schemas.openxmlformats.org/officeDocument/2006/relationships/image" Target="media/image79.png"/><Relationship Id="rId8" Type="http://schemas.openxmlformats.org/officeDocument/2006/relationships/image" Target="media/image2.png"/><Relationship Id="rId98" Type="http://schemas.openxmlformats.org/officeDocument/2006/relationships/image" Target="media/image77.png"/><Relationship Id="rId121" Type="http://schemas.openxmlformats.org/officeDocument/2006/relationships/image" Target="media/image96.png"/><Relationship Id="rId142" Type="http://schemas.openxmlformats.org/officeDocument/2006/relationships/image" Target="media/image113.png"/><Relationship Id="rId163" Type="http://schemas.openxmlformats.org/officeDocument/2006/relationships/image" Target="media/image130.png"/><Relationship Id="rId184" Type="http://schemas.openxmlformats.org/officeDocument/2006/relationships/hyperlink" Target="file:///C:\Users\sansk\miniconda3\Lib\site-packages\torch_geometric\deprecation.py" TargetMode="External"/><Relationship Id="rId219" Type="http://schemas.openxmlformats.org/officeDocument/2006/relationships/hyperlink" Target="file:///C:\Users\sansk\miniconda3\Lib\site-packages\scipy\signal\_spectral_py.py" TargetMode="External"/><Relationship Id="rId230" Type="http://schemas.openxmlformats.org/officeDocument/2006/relationships/image" Target="media/image182.png"/><Relationship Id="rId251" Type="http://schemas.openxmlformats.org/officeDocument/2006/relationships/image" Target="media/image196.png"/><Relationship Id="rId25" Type="http://schemas.openxmlformats.org/officeDocument/2006/relationships/image" Target="media/image17.png"/><Relationship Id="rId46" Type="http://schemas.openxmlformats.org/officeDocument/2006/relationships/hyperlink" Target="file:///C:\Users\sansk\miniconda3\Lib\site-packages\scipy\signal\_spectral_py.py" TargetMode="External"/><Relationship Id="rId67" Type="http://schemas.openxmlformats.org/officeDocument/2006/relationships/image" Target="media/image51.png"/><Relationship Id="rId88" Type="http://schemas.openxmlformats.org/officeDocument/2006/relationships/image" Target="media/image69.png"/><Relationship Id="rId111" Type="http://schemas.openxmlformats.org/officeDocument/2006/relationships/image" Target="media/image88.png"/><Relationship Id="rId132" Type="http://schemas.openxmlformats.org/officeDocument/2006/relationships/image" Target="media/image105.png"/><Relationship Id="rId153" Type="http://schemas.openxmlformats.org/officeDocument/2006/relationships/image" Target="media/image122.png"/><Relationship Id="rId174" Type="http://schemas.openxmlformats.org/officeDocument/2006/relationships/image" Target="media/image138.png"/><Relationship Id="rId195" Type="http://schemas.openxmlformats.org/officeDocument/2006/relationships/image" Target="media/image154.png"/><Relationship Id="rId209" Type="http://schemas.openxmlformats.org/officeDocument/2006/relationships/image" Target="media/image166.png"/><Relationship Id="rId220" Type="http://schemas.openxmlformats.org/officeDocument/2006/relationships/image" Target="media/image174.png"/><Relationship Id="rId241" Type="http://schemas.openxmlformats.org/officeDocument/2006/relationships/hyperlink" Target="file:///C:\Users\sansk\miniconda3\Lib\site-packages\scipy\signal\_spectral_py.py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6.png"/><Relationship Id="rId57" Type="http://schemas.openxmlformats.org/officeDocument/2006/relationships/image" Target="media/image43.png"/><Relationship Id="rId262" Type="http://schemas.openxmlformats.org/officeDocument/2006/relationships/image" Target="media/image204.png"/><Relationship Id="rId78" Type="http://schemas.openxmlformats.org/officeDocument/2006/relationships/hyperlink" Target="file:///C:\Users\sansk\miniconda3\Lib\site-packages\torch_geometric\deprecation.py" TargetMode="External"/><Relationship Id="rId99" Type="http://schemas.openxmlformats.org/officeDocument/2006/relationships/image" Target="media/image78.png"/><Relationship Id="rId101" Type="http://schemas.openxmlformats.org/officeDocument/2006/relationships/hyperlink" Target="file:///C:\Users\sansk\miniconda3\Lib\site-packages\torch_geometric\deprecation.py" TargetMode="External"/><Relationship Id="rId122" Type="http://schemas.openxmlformats.org/officeDocument/2006/relationships/image" Target="media/image97.png"/><Relationship Id="rId143" Type="http://schemas.openxmlformats.org/officeDocument/2006/relationships/image" Target="media/image114.png"/><Relationship Id="rId164" Type="http://schemas.openxmlformats.org/officeDocument/2006/relationships/hyperlink" Target="file:///C:\Users\sansk\miniconda3\Lib\site-packages\torch_geometric\deprecation.py" TargetMode="External"/><Relationship Id="rId185" Type="http://schemas.openxmlformats.org/officeDocument/2006/relationships/image" Target="media/image146.png"/><Relationship Id="rId9" Type="http://schemas.openxmlformats.org/officeDocument/2006/relationships/image" Target="media/image3.png"/><Relationship Id="rId210" Type="http://schemas.openxmlformats.org/officeDocument/2006/relationships/hyperlink" Target="file:///C:\Users\sansk\miniconda3\Lib\site-packages\scipy\signal\_spectral_py.py" TargetMode="External"/><Relationship Id="rId26" Type="http://schemas.openxmlformats.org/officeDocument/2006/relationships/image" Target="media/image18.png"/><Relationship Id="rId231" Type="http://schemas.openxmlformats.org/officeDocument/2006/relationships/image" Target="media/image183.png"/><Relationship Id="rId252" Type="http://schemas.openxmlformats.org/officeDocument/2006/relationships/hyperlink" Target="file:///C:\Users\sansk\miniconda3\Lib\site-packages\torch_geometric\deprecation.py" TargetMode="External"/><Relationship Id="rId47" Type="http://schemas.openxmlformats.org/officeDocument/2006/relationships/image" Target="media/image34.png"/><Relationship Id="rId68" Type="http://schemas.openxmlformats.org/officeDocument/2006/relationships/image" Target="media/image52.png"/><Relationship Id="rId89" Type="http://schemas.openxmlformats.org/officeDocument/2006/relationships/image" Target="media/image70.png"/><Relationship Id="rId112" Type="http://schemas.openxmlformats.org/officeDocument/2006/relationships/image" Target="media/image89.png"/><Relationship Id="rId133" Type="http://schemas.openxmlformats.org/officeDocument/2006/relationships/image" Target="media/image106.png"/><Relationship Id="rId154" Type="http://schemas.openxmlformats.org/officeDocument/2006/relationships/hyperlink" Target="file:///C:\Users\sansk\miniconda3\Lib\site-packages\scipy\signal\_spectral_py.py" TargetMode="External"/><Relationship Id="rId175" Type="http://schemas.openxmlformats.org/officeDocument/2006/relationships/image" Target="media/image139.png"/><Relationship Id="rId196" Type="http://schemas.openxmlformats.org/officeDocument/2006/relationships/image" Target="media/image155.png"/><Relationship Id="rId200" Type="http://schemas.openxmlformats.org/officeDocument/2006/relationships/hyperlink" Target="file:///C:\Users\sansk\miniconda3\Lib\site-packages\torch_geometric\deprecation.py" TargetMode="External"/><Relationship Id="rId16" Type="http://schemas.openxmlformats.org/officeDocument/2006/relationships/image" Target="media/image9.png"/><Relationship Id="rId221" Type="http://schemas.openxmlformats.org/officeDocument/2006/relationships/image" Target="media/image175.png"/><Relationship Id="rId242" Type="http://schemas.openxmlformats.org/officeDocument/2006/relationships/hyperlink" Target="file:///C:\Users\sansk\miniconda3\Lib\site-packages\torch_geometric\deprecation.py" TargetMode="External"/><Relationship Id="rId263" Type="http://schemas.openxmlformats.org/officeDocument/2006/relationships/image" Target="media/image205.png"/><Relationship Id="rId37" Type="http://schemas.openxmlformats.org/officeDocument/2006/relationships/image" Target="media/image27.png"/><Relationship Id="rId58" Type="http://schemas.openxmlformats.org/officeDocument/2006/relationships/image" Target="media/image44.png"/><Relationship Id="rId79" Type="http://schemas.openxmlformats.org/officeDocument/2006/relationships/image" Target="media/image61.png"/><Relationship Id="rId102" Type="http://schemas.openxmlformats.org/officeDocument/2006/relationships/image" Target="media/image80.png"/><Relationship Id="rId123" Type="http://schemas.openxmlformats.org/officeDocument/2006/relationships/image" Target="media/image98.png"/><Relationship Id="rId144" Type="http://schemas.openxmlformats.org/officeDocument/2006/relationships/image" Target="media/image115.png"/><Relationship Id="rId90" Type="http://schemas.openxmlformats.org/officeDocument/2006/relationships/image" Target="media/image71.png"/><Relationship Id="rId165" Type="http://schemas.openxmlformats.org/officeDocument/2006/relationships/image" Target="media/image131.png"/><Relationship Id="rId186" Type="http://schemas.openxmlformats.org/officeDocument/2006/relationships/image" Target="media/image147.png"/><Relationship Id="rId211" Type="http://schemas.openxmlformats.org/officeDocument/2006/relationships/image" Target="media/image167.png"/><Relationship Id="rId232" Type="http://schemas.openxmlformats.org/officeDocument/2006/relationships/image" Target="media/image184.png"/><Relationship Id="rId253" Type="http://schemas.openxmlformats.org/officeDocument/2006/relationships/image" Target="media/image197.png"/><Relationship Id="rId27" Type="http://schemas.openxmlformats.org/officeDocument/2006/relationships/image" Target="media/image19.png"/><Relationship Id="rId48" Type="http://schemas.openxmlformats.org/officeDocument/2006/relationships/image" Target="media/image35.png"/><Relationship Id="rId69" Type="http://schemas.openxmlformats.org/officeDocument/2006/relationships/image" Target="media/image53.png"/><Relationship Id="rId113" Type="http://schemas.openxmlformats.org/officeDocument/2006/relationships/hyperlink" Target="file:///C:\Users\sansk\miniconda3\Lib\site-packages\torch_geometric\deprecation.py" TargetMode="External"/><Relationship Id="rId134" Type="http://schemas.openxmlformats.org/officeDocument/2006/relationships/image" Target="media/image107.png"/><Relationship Id="rId80" Type="http://schemas.openxmlformats.org/officeDocument/2006/relationships/image" Target="media/image62.png"/><Relationship Id="rId155" Type="http://schemas.openxmlformats.org/officeDocument/2006/relationships/hyperlink" Target="file:///C:\Users\sansk\miniconda3\Lib\site-packages\torch_geometric\deprecation.py" TargetMode="External"/><Relationship Id="rId176" Type="http://schemas.openxmlformats.org/officeDocument/2006/relationships/image" Target="media/image140.png"/><Relationship Id="rId197" Type="http://schemas.openxmlformats.org/officeDocument/2006/relationships/image" Target="media/image156.png"/><Relationship Id="rId201" Type="http://schemas.openxmlformats.org/officeDocument/2006/relationships/image" Target="media/image159.png"/><Relationship Id="rId222" Type="http://schemas.openxmlformats.org/officeDocument/2006/relationships/image" Target="media/image176.png"/><Relationship Id="rId243" Type="http://schemas.openxmlformats.org/officeDocument/2006/relationships/image" Target="media/image190.png"/><Relationship Id="rId264" Type="http://schemas.openxmlformats.org/officeDocument/2006/relationships/image" Target="media/image206.png"/><Relationship Id="rId17" Type="http://schemas.openxmlformats.org/officeDocument/2006/relationships/image" Target="media/image10.png"/><Relationship Id="rId38" Type="http://schemas.openxmlformats.org/officeDocument/2006/relationships/hyperlink" Target="file:///C:\Users\sansk\miniconda3\Lib\site-packages\scipy\signal\_spectral_py.py" TargetMode="External"/><Relationship Id="rId59" Type="http://schemas.openxmlformats.org/officeDocument/2006/relationships/image" Target="media/image45.png"/><Relationship Id="rId103" Type="http://schemas.openxmlformats.org/officeDocument/2006/relationships/image" Target="media/image81.png"/><Relationship Id="rId124" Type="http://schemas.openxmlformats.org/officeDocument/2006/relationships/image" Target="media/image99.png"/><Relationship Id="rId70" Type="http://schemas.openxmlformats.org/officeDocument/2006/relationships/image" Target="media/image54.png"/><Relationship Id="rId91" Type="http://schemas.openxmlformats.org/officeDocument/2006/relationships/image" Target="media/image72.png"/><Relationship Id="rId145" Type="http://schemas.openxmlformats.org/officeDocument/2006/relationships/hyperlink" Target="file:///C:\Users\sansk\miniconda3\Lib\site-packages\scipy\signal\_spectral_py.py" TargetMode="External"/><Relationship Id="rId166" Type="http://schemas.openxmlformats.org/officeDocument/2006/relationships/image" Target="media/image132.png"/><Relationship Id="rId187" Type="http://schemas.openxmlformats.org/officeDocument/2006/relationships/image" Target="media/image148.png"/><Relationship Id="rId1" Type="http://schemas.openxmlformats.org/officeDocument/2006/relationships/numbering" Target="numbering.xml"/><Relationship Id="rId212" Type="http://schemas.openxmlformats.org/officeDocument/2006/relationships/image" Target="media/image168.png"/><Relationship Id="rId233" Type="http://schemas.openxmlformats.org/officeDocument/2006/relationships/image" Target="media/image185.png"/><Relationship Id="rId254" Type="http://schemas.openxmlformats.org/officeDocument/2006/relationships/image" Target="media/image198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image" Target="media/image90.png"/><Relationship Id="rId60" Type="http://schemas.openxmlformats.org/officeDocument/2006/relationships/image" Target="media/image46.png"/><Relationship Id="rId81" Type="http://schemas.openxmlformats.org/officeDocument/2006/relationships/image" Target="media/image63.png"/><Relationship Id="rId135" Type="http://schemas.openxmlformats.org/officeDocument/2006/relationships/image" Target="media/image108.png"/><Relationship Id="rId156" Type="http://schemas.openxmlformats.org/officeDocument/2006/relationships/image" Target="media/image123.png"/><Relationship Id="rId177" Type="http://schemas.openxmlformats.org/officeDocument/2006/relationships/image" Target="media/image141.png"/><Relationship Id="rId198" Type="http://schemas.openxmlformats.org/officeDocument/2006/relationships/image" Target="media/image157.png"/><Relationship Id="rId202" Type="http://schemas.openxmlformats.org/officeDocument/2006/relationships/image" Target="media/image160.png"/><Relationship Id="rId223" Type="http://schemas.openxmlformats.org/officeDocument/2006/relationships/image" Target="media/image177.png"/><Relationship Id="rId244" Type="http://schemas.openxmlformats.org/officeDocument/2006/relationships/image" Target="media/image191.png"/><Relationship Id="rId18" Type="http://schemas.openxmlformats.org/officeDocument/2006/relationships/hyperlink" Target="file:///C:\Users\sansk\miniconda3\Lib\site-packages\torch_geometric\deprecation.py" TargetMode="External"/><Relationship Id="rId39" Type="http://schemas.openxmlformats.org/officeDocument/2006/relationships/image" Target="media/image28.png"/><Relationship Id="rId265" Type="http://schemas.openxmlformats.org/officeDocument/2006/relationships/image" Target="media/image207.png"/><Relationship Id="rId50" Type="http://schemas.openxmlformats.org/officeDocument/2006/relationships/image" Target="media/image37.png"/><Relationship Id="rId104" Type="http://schemas.openxmlformats.org/officeDocument/2006/relationships/image" Target="media/image82.png"/><Relationship Id="rId125" Type="http://schemas.openxmlformats.org/officeDocument/2006/relationships/image" Target="media/image100.png"/><Relationship Id="rId146" Type="http://schemas.openxmlformats.org/officeDocument/2006/relationships/hyperlink" Target="file:///C:\Users\sansk\miniconda3\Lib\site-packages\torch_geometric\deprecation.py" TargetMode="External"/><Relationship Id="rId167" Type="http://schemas.openxmlformats.org/officeDocument/2006/relationships/hyperlink" Target="file:///C:\Users\sansk\miniconda3\Lib\site-packages\torch_geometric\deprecation.py" TargetMode="External"/><Relationship Id="rId188" Type="http://schemas.openxmlformats.org/officeDocument/2006/relationships/image" Target="media/image149.png"/><Relationship Id="rId71" Type="http://schemas.openxmlformats.org/officeDocument/2006/relationships/image" Target="media/image55.png"/><Relationship Id="rId92" Type="http://schemas.openxmlformats.org/officeDocument/2006/relationships/image" Target="media/image73.png"/><Relationship Id="rId213" Type="http://schemas.openxmlformats.org/officeDocument/2006/relationships/image" Target="media/image169.png"/><Relationship Id="rId234" Type="http://schemas.openxmlformats.org/officeDocument/2006/relationships/hyperlink" Target="file:///C:\Users\sansk\miniconda3\Lib\site-packages\torch_geometric\deprecation.py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5" Type="http://schemas.openxmlformats.org/officeDocument/2006/relationships/hyperlink" Target="file:///C:\Users\sansk\miniconda3\Lib\site-packages\torch_geometric\deprecation.py" TargetMode="External"/><Relationship Id="rId40" Type="http://schemas.openxmlformats.org/officeDocument/2006/relationships/image" Target="media/image29.png"/><Relationship Id="rId115" Type="http://schemas.openxmlformats.org/officeDocument/2006/relationships/image" Target="media/image91.png"/><Relationship Id="rId136" Type="http://schemas.openxmlformats.org/officeDocument/2006/relationships/hyperlink" Target="file:///C:\Users\sansk\miniconda3\Lib\site-packages\scipy\signal\_spectral_py.py" TargetMode="External"/><Relationship Id="rId157" Type="http://schemas.openxmlformats.org/officeDocument/2006/relationships/image" Target="media/image124.png"/><Relationship Id="rId178" Type="http://schemas.openxmlformats.org/officeDocument/2006/relationships/hyperlink" Target="file:///C:\Users\sansk\miniconda3\Lib\site-packages\torch_geometric\deprecation.py" TargetMode="External"/><Relationship Id="rId61" Type="http://schemas.openxmlformats.org/officeDocument/2006/relationships/hyperlink" Target="file:///C:\Users\sansk\miniconda3\Lib\site-packages\torch_geometric\deprecation.py" TargetMode="External"/><Relationship Id="rId82" Type="http://schemas.openxmlformats.org/officeDocument/2006/relationships/image" Target="media/image64.png"/><Relationship Id="rId199" Type="http://schemas.openxmlformats.org/officeDocument/2006/relationships/image" Target="media/image158.png"/><Relationship Id="rId203" Type="http://schemas.openxmlformats.org/officeDocument/2006/relationships/image" Target="media/image161.png"/><Relationship Id="rId19" Type="http://schemas.openxmlformats.org/officeDocument/2006/relationships/image" Target="media/image11.png"/><Relationship Id="rId224" Type="http://schemas.openxmlformats.org/officeDocument/2006/relationships/image" Target="media/image178.png"/><Relationship Id="rId245" Type="http://schemas.openxmlformats.org/officeDocument/2006/relationships/image" Target="media/image192.png"/><Relationship Id="rId266" Type="http://schemas.openxmlformats.org/officeDocument/2006/relationships/image" Target="media/image208.png"/><Relationship Id="rId30" Type="http://schemas.openxmlformats.org/officeDocument/2006/relationships/hyperlink" Target="file:///C:\Users\sansk\miniconda3\Lib\site-packages\scipy\signal\_spectral_py.py" TargetMode="External"/><Relationship Id="rId105" Type="http://schemas.openxmlformats.org/officeDocument/2006/relationships/image" Target="media/image83.png"/><Relationship Id="rId126" Type="http://schemas.openxmlformats.org/officeDocument/2006/relationships/image" Target="media/image101.png"/><Relationship Id="rId147" Type="http://schemas.openxmlformats.org/officeDocument/2006/relationships/image" Target="media/image116.png"/><Relationship Id="rId168" Type="http://schemas.openxmlformats.org/officeDocument/2006/relationships/image" Target="media/image133.png"/><Relationship Id="rId51" Type="http://schemas.openxmlformats.org/officeDocument/2006/relationships/image" Target="media/image38.png"/><Relationship Id="rId72" Type="http://schemas.openxmlformats.org/officeDocument/2006/relationships/hyperlink" Target="file:///C:\Users\sansk\miniconda3\Lib\site-packages\torch_geometric\deprecation.py" TargetMode="External"/><Relationship Id="rId93" Type="http://schemas.openxmlformats.org/officeDocument/2006/relationships/image" Target="media/image74.png"/><Relationship Id="rId189" Type="http://schemas.openxmlformats.org/officeDocument/2006/relationships/hyperlink" Target="file:///C:\Users\sansk\miniconda3\Lib\site-packages\scipy\signal\_spectral_py.py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170.png"/><Relationship Id="rId235" Type="http://schemas.openxmlformats.org/officeDocument/2006/relationships/image" Target="media/image186.png"/><Relationship Id="rId256" Type="http://schemas.openxmlformats.org/officeDocument/2006/relationships/image" Target="media/image199.png"/><Relationship Id="rId116" Type="http://schemas.openxmlformats.org/officeDocument/2006/relationships/image" Target="media/image92.png"/><Relationship Id="rId137" Type="http://schemas.openxmlformats.org/officeDocument/2006/relationships/hyperlink" Target="file:///C:\Users\sansk\miniconda3\Lib\site-packages\torch_geometric\deprecation.py" TargetMode="External"/><Relationship Id="rId158" Type="http://schemas.openxmlformats.org/officeDocument/2006/relationships/image" Target="media/image125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47.png"/><Relationship Id="rId83" Type="http://schemas.openxmlformats.org/officeDocument/2006/relationships/image" Target="media/image65.png"/><Relationship Id="rId179" Type="http://schemas.openxmlformats.org/officeDocument/2006/relationships/image" Target="media/image142.png"/><Relationship Id="rId190" Type="http://schemas.openxmlformats.org/officeDocument/2006/relationships/hyperlink" Target="file:///C:\Users\sansk\miniconda3\Lib\site-packages\torch_geometric\deprecation.py" TargetMode="External"/><Relationship Id="rId204" Type="http://schemas.openxmlformats.org/officeDocument/2006/relationships/image" Target="media/image162.png"/><Relationship Id="rId225" Type="http://schemas.openxmlformats.org/officeDocument/2006/relationships/hyperlink" Target="file:///C:\Users\sansk\miniconda3\Lib\site-packages\torch_geometric\deprecation.py" TargetMode="External"/><Relationship Id="rId246" Type="http://schemas.openxmlformats.org/officeDocument/2006/relationships/image" Target="media/image193.png"/><Relationship Id="rId267" Type="http://schemas.openxmlformats.org/officeDocument/2006/relationships/image" Target="media/image209.png"/><Relationship Id="rId106" Type="http://schemas.openxmlformats.org/officeDocument/2006/relationships/image" Target="media/image84.png"/><Relationship Id="rId127" Type="http://schemas.openxmlformats.org/officeDocument/2006/relationships/hyperlink" Target="file:///C:\Users\sansk\miniconda3\Lib\site-packages\scipy\signal\_spectral_py.py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52" Type="http://schemas.openxmlformats.org/officeDocument/2006/relationships/image" Target="media/image39.png"/><Relationship Id="rId73" Type="http://schemas.openxmlformats.org/officeDocument/2006/relationships/image" Target="media/image56.png"/><Relationship Id="rId94" Type="http://schemas.openxmlformats.org/officeDocument/2006/relationships/hyperlink" Target="file:///C:\Users\sansk\miniconda3\Lib\site-packages\scipy\signal\_spectral_py.py" TargetMode="External"/><Relationship Id="rId148" Type="http://schemas.openxmlformats.org/officeDocument/2006/relationships/image" Target="media/image117.png"/><Relationship Id="rId169" Type="http://schemas.openxmlformats.org/officeDocument/2006/relationships/image" Target="media/image134.png"/><Relationship Id="rId4" Type="http://schemas.openxmlformats.org/officeDocument/2006/relationships/webSettings" Target="webSettings.xml"/><Relationship Id="rId180" Type="http://schemas.openxmlformats.org/officeDocument/2006/relationships/image" Target="media/image143.png"/><Relationship Id="rId215" Type="http://schemas.openxmlformats.org/officeDocument/2006/relationships/image" Target="media/image171.png"/><Relationship Id="rId236" Type="http://schemas.openxmlformats.org/officeDocument/2006/relationships/image" Target="media/image187.png"/><Relationship Id="rId257" Type="http://schemas.openxmlformats.org/officeDocument/2006/relationships/image" Target="media/image200.png"/><Relationship Id="rId42" Type="http://schemas.openxmlformats.org/officeDocument/2006/relationships/hyperlink" Target="file:///C:\Users\sansk\miniconda3\Lib\site-packages\scipy\signal\_spectral_py.py" TargetMode="External"/><Relationship Id="rId84" Type="http://schemas.openxmlformats.org/officeDocument/2006/relationships/hyperlink" Target="file:///C:\Users\sansk\miniconda3\Lib\site-packages\torch_geometric\deprecation.py" TargetMode="External"/><Relationship Id="rId138" Type="http://schemas.openxmlformats.org/officeDocument/2006/relationships/image" Target="media/image109.png"/><Relationship Id="rId191" Type="http://schemas.openxmlformats.org/officeDocument/2006/relationships/image" Target="media/image150.png"/><Relationship Id="rId205" Type="http://schemas.openxmlformats.org/officeDocument/2006/relationships/image" Target="media/image163.png"/><Relationship Id="rId247" Type="http://schemas.openxmlformats.org/officeDocument/2006/relationships/hyperlink" Target="file:///C:\Users\sansk\miniconda3\Lib\site-packages\torch_geometric\deprecation.py" TargetMode="External"/><Relationship Id="rId107" Type="http://schemas.openxmlformats.org/officeDocument/2006/relationships/hyperlink" Target="file:///C:\Users\sansk\miniconda3\Lib\site-packages\torch_geometric\deprecation.p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277</Pages>
  <Words>41770</Words>
  <Characters>238089</Characters>
  <Application>Microsoft Office Word</Application>
  <DocSecurity>0</DocSecurity>
  <Lines>1984</Lines>
  <Paragraphs>558</Paragraphs>
  <ScaleCrop>false</ScaleCrop>
  <Company/>
  <LinksUpToDate>false</LinksUpToDate>
  <CharactersWithSpaces>279301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Sanskriti Charu</dc:creator>
  <cp:keywords/>
  <dc:description/>
  <cp:lastModifiedBy/>
  <cp:revision>2</cp:revision>
  <dcterms:created xsi:type="dcterms:W3CDTF">2025-07-21T16:35:00Z</dcterms:created>
  <dcterms:modified xsi:type="dcterms:W3CDTF">2025-07-21T16:36:00Z</dcterms:modified>
</cp:coreProperties>
</file>